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3068899"/>
      <w:r>
        <w:rPr>
          <w:rFonts w:hint="eastAsia"/>
        </w:rPr>
        <w:lastRenderedPageBreak/>
        <w:t>摘要</w:t>
      </w:r>
      <w:bookmarkEnd w:id="1"/>
      <w:bookmarkEnd w:id="2"/>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3" w:name="_Toc122553121"/>
      <w:bookmarkStart w:id="4" w:name="_Toc123068900"/>
      <w:r>
        <w:rPr>
          <w:rFonts w:hint="eastAsia"/>
        </w:rPr>
        <w:lastRenderedPageBreak/>
        <w:t>A</w:t>
      </w:r>
      <w:r>
        <w:t>bstract</w:t>
      </w:r>
      <w:bookmarkEnd w:id="3"/>
      <w:bookmarkEnd w:id="4"/>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5" w:name="_Toc122553122" w:displacedByCustomXml="next"/>
    <w:bookmarkStart w:id="6" w:name="_Toc123068901"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6"/>
          <w:bookmarkEnd w:id="5"/>
        </w:p>
        <w:p w14:paraId="2D514F38" w14:textId="68EB2BEC" w:rsidR="00306431"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3068899" w:history="1">
            <w:r w:rsidR="00306431" w:rsidRPr="00982243">
              <w:rPr>
                <w:rStyle w:val="af1"/>
                <w:rFonts w:hint="eastAsia"/>
                <w:noProof/>
              </w:rPr>
              <w:t>摘要</w:t>
            </w:r>
            <w:r w:rsidR="00306431">
              <w:rPr>
                <w:noProof/>
                <w:webHidden/>
              </w:rPr>
              <w:tab/>
            </w:r>
            <w:r w:rsidR="00306431">
              <w:rPr>
                <w:noProof/>
                <w:webHidden/>
              </w:rPr>
              <w:fldChar w:fldCharType="begin"/>
            </w:r>
            <w:r w:rsidR="00306431">
              <w:rPr>
                <w:noProof/>
                <w:webHidden/>
              </w:rPr>
              <w:instrText xml:space="preserve"> PAGEREF _Toc123068899 \h </w:instrText>
            </w:r>
            <w:r w:rsidR="00306431">
              <w:rPr>
                <w:noProof/>
                <w:webHidden/>
              </w:rPr>
            </w:r>
            <w:r w:rsidR="00306431">
              <w:rPr>
                <w:noProof/>
                <w:webHidden/>
              </w:rPr>
              <w:fldChar w:fldCharType="separate"/>
            </w:r>
            <w:r w:rsidR="00306431">
              <w:rPr>
                <w:noProof/>
                <w:webHidden/>
              </w:rPr>
              <w:t>i</w:t>
            </w:r>
            <w:r w:rsidR="00306431">
              <w:rPr>
                <w:noProof/>
                <w:webHidden/>
              </w:rPr>
              <w:fldChar w:fldCharType="end"/>
            </w:r>
          </w:hyperlink>
        </w:p>
        <w:p w14:paraId="2358D550" w14:textId="1A944CF4" w:rsidR="00306431" w:rsidRDefault="00327112">
          <w:pPr>
            <w:pStyle w:val="11"/>
            <w:tabs>
              <w:tab w:val="right" w:leader="dot" w:pos="8494"/>
            </w:tabs>
            <w:rPr>
              <w:rFonts w:asciiTheme="minorHAnsi" w:eastAsiaTheme="minorEastAsia" w:hAnsiTheme="minorHAnsi" w:cstheme="minorBidi"/>
              <w:noProof/>
              <w:kern w:val="2"/>
            </w:rPr>
          </w:pPr>
          <w:hyperlink w:anchor="_Toc123068900" w:history="1">
            <w:r w:rsidR="00306431" w:rsidRPr="00982243">
              <w:rPr>
                <w:rStyle w:val="af1"/>
                <w:noProof/>
              </w:rPr>
              <w:t>Abstract</w:t>
            </w:r>
            <w:r w:rsidR="00306431">
              <w:rPr>
                <w:noProof/>
                <w:webHidden/>
              </w:rPr>
              <w:tab/>
            </w:r>
            <w:r w:rsidR="00306431">
              <w:rPr>
                <w:noProof/>
                <w:webHidden/>
              </w:rPr>
              <w:fldChar w:fldCharType="begin"/>
            </w:r>
            <w:r w:rsidR="00306431">
              <w:rPr>
                <w:noProof/>
                <w:webHidden/>
              </w:rPr>
              <w:instrText xml:space="preserve"> PAGEREF _Toc123068900 \h </w:instrText>
            </w:r>
            <w:r w:rsidR="00306431">
              <w:rPr>
                <w:noProof/>
                <w:webHidden/>
              </w:rPr>
            </w:r>
            <w:r w:rsidR="00306431">
              <w:rPr>
                <w:noProof/>
                <w:webHidden/>
              </w:rPr>
              <w:fldChar w:fldCharType="separate"/>
            </w:r>
            <w:r w:rsidR="00306431">
              <w:rPr>
                <w:noProof/>
                <w:webHidden/>
              </w:rPr>
              <w:t>ii</w:t>
            </w:r>
            <w:r w:rsidR="00306431">
              <w:rPr>
                <w:noProof/>
                <w:webHidden/>
              </w:rPr>
              <w:fldChar w:fldCharType="end"/>
            </w:r>
          </w:hyperlink>
        </w:p>
        <w:p w14:paraId="21FC19DC" w14:textId="43B5CC57" w:rsidR="00306431" w:rsidRDefault="00327112">
          <w:pPr>
            <w:pStyle w:val="11"/>
            <w:tabs>
              <w:tab w:val="right" w:leader="dot" w:pos="8494"/>
            </w:tabs>
            <w:rPr>
              <w:rFonts w:asciiTheme="minorHAnsi" w:eastAsiaTheme="minorEastAsia" w:hAnsiTheme="minorHAnsi" w:cstheme="minorBidi"/>
              <w:noProof/>
              <w:kern w:val="2"/>
            </w:rPr>
          </w:pPr>
          <w:hyperlink w:anchor="_Toc123068901" w:history="1">
            <w:r w:rsidR="00306431" w:rsidRPr="00982243">
              <w:rPr>
                <w:rStyle w:val="af1"/>
                <w:rFonts w:hint="eastAsia"/>
                <w:noProof/>
                <w:lang w:val="zh-TW"/>
              </w:rPr>
              <w:t>目錄</w:t>
            </w:r>
            <w:r w:rsidR="00306431">
              <w:rPr>
                <w:noProof/>
                <w:webHidden/>
              </w:rPr>
              <w:tab/>
            </w:r>
            <w:r w:rsidR="00306431">
              <w:rPr>
                <w:noProof/>
                <w:webHidden/>
              </w:rPr>
              <w:fldChar w:fldCharType="begin"/>
            </w:r>
            <w:r w:rsidR="00306431">
              <w:rPr>
                <w:noProof/>
                <w:webHidden/>
              </w:rPr>
              <w:instrText xml:space="preserve"> PAGEREF _Toc123068901 \h </w:instrText>
            </w:r>
            <w:r w:rsidR="00306431">
              <w:rPr>
                <w:noProof/>
                <w:webHidden/>
              </w:rPr>
            </w:r>
            <w:r w:rsidR="00306431">
              <w:rPr>
                <w:noProof/>
                <w:webHidden/>
              </w:rPr>
              <w:fldChar w:fldCharType="separate"/>
            </w:r>
            <w:r w:rsidR="00306431">
              <w:rPr>
                <w:noProof/>
                <w:webHidden/>
              </w:rPr>
              <w:t>iii</w:t>
            </w:r>
            <w:r w:rsidR="00306431">
              <w:rPr>
                <w:noProof/>
                <w:webHidden/>
              </w:rPr>
              <w:fldChar w:fldCharType="end"/>
            </w:r>
          </w:hyperlink>
        </w:p>
        <w:p w14:paraId="5F78BE73" w14:textId="38E121B8" w:rsidR="00306431" w:rsidRDefault="00327112">
          <w:pPr>
            <w:pStyle w:val="11"/>
            <w:tabs>
              <w:tab w:val="right" w:leader="dot" w:pos="8494"/>
            </w:tabs>
            <w:rPr>
              <w:rFonts w:asciiTheme="minorHAnsi" w:eastAsiaTheme="minorEastAsia" w:hAnsiTheme="minorHAnsi" w:cstheme="minorBidi"/>
              <w:noProof/>
              <w:kern w:val="2"/>
            </w:rPr>
          </w:pPr>
          <w:hyperlink w:anchor="_Toc123068902" w:history="1">
            <w:r w:rsidR="00306431" w:rsidRPr="00982243">
              <w:rPr>
                <w:rStyle w:val="af1"/>
                <w:rFonts w:hint="eastAsia"/>
                <w:noProof/>
              </w:rPr>
              <w:t>圖目錄</w:t>
            </w:r>
            <w:r w:rsidR="00306431">
              <w:rPr>
                <w:noProof/>
                <w:webHidden/>
              </w:rPr>
              <w:tab/>
            </w:r>
            <w:r w:rsidR="00306431">
              <w:rPr>
                <w:noProof/>
                <w:webHidden/>
              </w:rPr>
              <w:fldChar w:fldCharType="begin"/>
            </w:r>
            <w:r w:rsidR="00306431">
              <w:rPr>
                <w:noProof/>
                <w:webHidden/>
              </w:rPr>
              <w:instrText xml:space="preserve"> PAGEREF _Toc123068902 \h </w:instrText>
            </w:r>
            <w:r w:rsidR="00306431">
              <w:rPr>
                <w:noProof/>
                <w:webHidden/>
              </w:rPr>
            </w:r>
            <w:r w:rsidR="00306431">
              <w:rPr>
                <w:noProof/>
                <w:webHidden/>
              </w:rPr>
              <w:fldChar w:fldCharType="separate"/>
            </w:r>
            <w:r w:rsidR="00306431">
              <w:rPr>
                <w:noProof/>
                <w:webHidden/>
              </w:rPr>
              <w:t>vi</w:t>
            </w:r>
            <w:r w:rsidR="00306431">
              <w:rPr>
                <w:noProof/>
                <w:webHidden/>
              </w:rPr>
              <w:fldChar w:fldCharType="end"/>
            </w:r>
          </w:hyperlink>
        </w:p>
        <w:p w14:paraId="362F1E17" w14:textId="69BBA62F" w:rsidR="00306431" w:rsidRDefault="00327112">
          <w:pPr>
            <w:pStyle w:val="11"/>
            <w:tabs>
              <w:tab w:val="right" w:leader="dot" w:pos="8494"/>
            </w:tabs>
            <w:rPr>
              <w:rFonts w:asciiTheme="minorHAnsi" w:eastAsiaTheme="minorEastAsia" w:hAnsiTheme="minorHAnsi" w:cstheme="minorBidi"/>
              <w:noProof/>
              <w:kern w:val="2"/>
            </w:rPr>
          </w:pPr>
          <w:hyperlink w:anchor="_Toc123068903" w:history="1">
            <w:r w:rsidR="00306431" w:rsidRPr="00982243">
              <w:rPr>
                <w:rStyle w:val="af1"/>
                <w:rFonts w:hint="eastAsia"/>
                <w:noProof/>
              </w:rPr>
              <w:t>表目錄</w:t>
            </w:r>
            <w:r w:rsidR="00306431">
              <w:rPr>
                <w:noProof/>
                <w:webHidden/>
              </w:rPr>
              <w:tab/>
            </w:r>
            <w:r w:rsidR="00306431">
              <w:rPr>
                <w:noProof/>
                <w:webHidden/>
              </w:rPr>
              <w:fldChar w:fldCharType="begin"/>
            </w:r>
            <w:r w:rsidR="00306431">
              <w:rPr>
                <w:noProof/>
                <w:webHidden/>
              </w:rPr>
              <w:instrText xml:space="preserve"> PAGEREF _Toc123068903 \h </w:instrText>
            </w:r>
            <w:r w:rsidR="00306431">
              <w:rPr>
                <w:noProof/>
                <w:webHidden/>
              </w:rPr>
            </w:r>
            <w:r w:rsidR="00306431">
              <w:rPr>
                <w:noProof/>
                <w:webHidden/>
              </w:rPr>
              <w:fldChar w:fldCharType="separate"/>
            </w:r>
            <w:r w:rsidR="00306431">
              <w:rPr>
                <w:noProof/>
                <w:webHidden/>
              </w:rPr>
              <w:t>x</w:t>
            </w:r>
            <w:r w:rsidR="00306431">
              <w:rPr>
                <w:noProof/>
                <w:webHidden/>
              </w:rPr>
              <w:fldChar w:fldCharType="end"/>
            </w:r>
          </w:hyperlink>
        </w:p>
        <w:p w14:paraId="48A229CD" w14:textId="4FC43C4F" w:rsidR="00306431" w:rsidRDefault="00327112">
          <w:pPr>
            <w:pStyle w:val="11"/>
            <w:tabs>
              <w:tab w:val="right" w:leader="dot" w:pos="8494"/>
            </w:tabs>
            <w:rPr>
              <w:rFonts w:asciiTheme="minorHAnsi" w:eastAsiaTheme="minorEastAsia" w:hAnsiTheme="minorHAnsi" w:cstheme="minorBidi"/>
              <w:noProof/>
              <w:kern w:val="2"/>
            </w:rPr>
          </w:pPr>
          <w:hyperlink w:anchor="_Toc123068904" w:history="1">
            <w:r w:rsidR="00306431" w:rsidRPr="00982243">
              <w:rPr>
                <w:rStyle w:val="af1"/>
                <w:noProof/>
              </w:rPr>
              <w:t>1</w:t>
            </w:r>
            <w:r w:rsidR="00306431" w:rsidRPr="00982243">
              <w:rPr>
                <w:rStyle w:val="af1"/>
                <w:rFonts w:hint="eastAsia"/>
                <w:noProof/>
              </w:rPr>
              <w:t xml:space="preserve"> </w:t>
            </w:r>
            <w:r w:rsidR="00306431" w:rsidRPr="00982243">
              <w:rPr>
                <w:rStyle w:val="af1"/>
                <w:rFonts w:hint="eastAsia"/>
                <w:noProof/>
              </w:rPr>
              <w:t>第一章</w:t>
            </w:r>
            <w:r w:rsidR="00306431" w:rsidRPr="00982243">
              <w:rPr>
                <w:rStyle w:val="af1"/>
                <w:noProof/>
              </w:rPr>
              <w:t xml:space="preserve"> </w:t>
            </w:r>
            <w:r w:rsidR="00306431" w:rsidRPr="00982243">
              <w:rPr>
                <w:rStyle w:val="af1"/>
                <w:rFonts w:hint="eastAsia"/>
                <w:noProof/>
              </w:rPr>
              <w:t>緒論</w:t>
            </w:r>
            <w:r w:rsidR="00306431">
              <w:rPr>
                <w:noProof/>
                <w:webHidden/>
              </w:rPr>
              <w:tab/>
            </w:r>
            <w:r w:rsidR="00306431">
              <w:rPr>
                <w:noProof/>
                <w:webHidden/>
              </w:rPr>
              <w:fldChar w:fldCharType="begin"/>
            </w:r>
            <w:r w:rsidR="00306431">
              <w:rPr>
                <w:noProof/>
                <w:webHidden/>
              </w:rPr>
              <w:instrText xml:space="preserve"> PAGEREF _Toc123068904 \h </w:instrText>
            </w:r>
            <w:r w:rsidR="00306431">
              <w:rPr>
                <w:noProof/>
                <w:webHidden/>
              </w:rPr>
            </w:r>
            <w:r w:rsidR="00306431">
              <w:rPr>
                <w:noProof/>
                <w:webHidden/>
              </w:rPr>
              <w:fldChar w:fldCharType="separate"/>
            </w:r>
            <w:r w:rsidR="00306431">
              <w:rPr>
                <w:noProof/>
                <w:webHidden/>
              </w:rPr>
              <w:t>1</w:t>
            </w:r>
            <w:r w:rsidR="00306431">
              <w:rPr>
                <w:noProof/>
                <w:webHidden/>
              </w:rPr>
              <w:fldChar w:fldCharType="end"/>
            </w:r>
          </w:hyperlink>
        </w:p>
        <w:p w14:paraId="102A8853" w14:textId="5BC55D0A" w:rsidR="00306431" w:rsidRDefault="00327112">
          <w:pPr>
            <w:pStyle w:val="23"/>
            <w:tabs>
              <w:tab w:val="right" w:leader="dot" w:pos="8494"/>
            </w:tabs>
            <w:rPr>
              <w:rFonts w:asciiTheme="minorHAnsi" w:eastAsiaTheme="minorEastAsia" w:hAnsiTheme="minorHAnsi" w:cstheme="minorBidi"/>
              <w:noProof/>
              <w:kern w:val="2"/>
            </w:rPr>
          </w:pPr>
          <w:hyperlink w:anchor="_Toc123068905" w:history="1">
            <w:r w:rsidR="00306431" w:rsidRPr="00982243">
              <w:rPr>
                <w:rStyle w:val="af1"/>
                <w:noProof/>
              </w:rPr>
              <w:t>1.1</w:t>
            </w:r>
            <w:r w:rsidR="00306431" w:rsidRPr="00982243">
              <w:rPr>
                <w:rStyle w:val="af1"/>
                <w:rFonts w:hint="eastAsia"/>
                <w:noProof/>
              </w:rPr>
              <w:t xml:space="preserve"> </w:t>
            </w:r>
            <w:r w:rsidR="00306431" w:rsidRPr="00982243">
              <w:rPr>
                <w:rStyle w:val="af1"/>
                <w:rFonts w:hint="eastAsia"/>
                <w:noProof/>
              </w:rPr>
              <w:t>研究背景</w:t>
            </w:r>
            <w:r w:rsidR="00306431">
              <w:rPr>
                <w:noProof/>
                <w:webHidden/>
              </w:rPr>
              <w:tab/>
            </w:r>
            <w:r w:rsidR="00306431">
              <w:rPr>
                <w:noProof/>
                <w:webHidden/>
              </w:rPr>
              <w:fldChar w:fldCharType="begin"/>
            </w:r>
            <w:r w:rsidR="00306431">
              <w:rPr>
                <w:noProof/>
                <w:webHidden/>
              </w:rPr>
              <w:instrText xml:space="preserve"> PAGEREF _Toc123068905 \h </w:instrText>
            </w:r>
            <w:r w:rsidR="00306431">
              <w:rPr>
                <w:noProof/>
                <w:webHidden/>
              </w:rPr>
            </w:r>
            <w:r w:rsidR="00306431">
              <w:rPr>
                <w:noProof/>
                <w:webHidden/>
              </w:rPr>
              <w:fldChar w:fldCharType="separate"/>
            </w:r>
            <w:r w:rsidR="00306431">
              <w:rPr>
                <w:noProof/>
                <w:webHidden/>
              </w:rPr>
              <w:t>1</w:t>
            </w:r>
            <w:r w:rsidR="00306431">
              <w:rPr>
                <w:noProof/>
                <w:webHidden/>
              </w:rPr>
              <w:fldChar w:fldCharType="end"/>
            </w:r>
          </w:hyperlink>
        </w:p>
        <w:p w14:paraId="4ABC8C61" w14:textId="7BE6485B" w:rsidR="00306431" w:rsidRDefault="00327112">
          <w:pPr>
            <w:pStyle w:val="23"/>
            <w:tabs>
              <w:tab w:val="right" w:leader="dot" w:pos="8494"/>
            </w:tabs>
            <w:rPr>
              <w:rFonts w:asciiTheme="minorHAnsi" w:eastAsiaTheme="minorEastAsia" w:hAnsiTheme="minorHAnsi" w:cstheme="minorBidi"/>
              <w:noProof/>
              <w:kern w:val="2"/>
            </w:rPr>
          </w:pPr>
          <w:hyperlink w:anchor="_Toc123068906" w:history="1">
            <w:r w:rsidR="00306431" w:rsidRPr="00982243">
              <w:rPr>
                <w:rStyle w:val="af1"/>
                <w:noProof/>
              </w:rPr>
              <w:t>1.2</w:t>
            </w:r>
            <w:r w:rsidR="00306431" w:rsidRPr="00982243">
              <w:rPr>
                <w:rStyle w:val="af1"/>
                <w:rFonts w:hint="eastAsia"/>
                <w:noProof/>
              </w:rPr>
              <w:t xml:space="preserve"> </w:t>
            </w:r>
            <w:r w:rsidR="00306431" w:rsidRPr="00982243">
              <w:rPr>
                <w:rStyle w:val="af1"/>
                <w:rFonts w:hint="eastAsia"/>
                <w:noProof/>
              </w:rPr>
              <w:t>研究動機與目的</w:t>
            </w:r>
            <w:r w:rsidR="00306431">
              <w:rPr>
                <w:noProof/>
                <w:webHidden/>
              </w:rPr>
              <w:tab/>
            </w:r>
            <w:r w:rsidR="00306431">
              <w:rPr>
                <w:noProof/>
                <w:webHidden/>
              </w:rPr>
              <w:fldChar w:fldCharType="begin"/>
            </w:r>
            <w:r w:rsidR="00306431">
              <w:rPr>
                <w:noProof/>
                <w:webHidden/>
              </w:rPr>
              <w:instrText xml:space="preserve"> PAGEREF _Toc123068906 \h </w:instrText>
            </w:r>
            <w:r w:rsidR="00306431">
              <w:rPr>
                <w:noProof/>
                <w:webHidden/>
              </w:rPr>
            </w:r>
            <w:r w:rsidR="00306431">
              <w:rPr>
                <w:noProof/>
                <w:webHidden/>
              </w:rPr>
              <w:fldChar w:fldCharType="separate"/>
            </w:r>
            <w:r w:rsidR="00306431">
              <w:rPr>
                <w:noProof/>
                <w:webHidden/>
              </w:rPr>
              <w:t>3</w:t>
            </w:r>
            <w:r w:rsidR="00306431">
              <w:rPr>
                <w:noProof/>
                <w:webHidden/>
              </w:rPr>
              <w:fldChar w:fldCharType="end"/>
            </w:r>
          </w:hyperlink>
        </w:p>
        <w:p w14:paraId="3E622FDE" w14:textId="28A24C46" w:rsidR="00306431" w:rsidRDefault="00327112">
          <w:pPr>
            <w:pStyle w:val="23"/>
            <w:tabs>
              <w:tab w:val="right" w:leader="dot" w:pos="8494"/>
            </w:tabs>
            <w:rPr>
              <w:rFonts w:asciiTheme="minorHAnsi" w:eastAsiaTheme="minorEastAsia" w:hAnsiTheme="minorHAnsi" w:cstheme="minorBidi"/>
              <w:noProof/>
              <w:kern w:val="2"/>
            </w:rPr>
          </w:pPr>
          <w:hyperlink w:anchor="_Toc123068907" w:history="1">
            <w:r w:rsidR="00306431" w:rsidRPr="00982243">
              <w:rPr>
                <w:rStyle w:val="af1"/>
                <w:noProof/>
              </w:rPr>
              <w:t>1.3</w:t>
            </w:r>
            <w:r w:rsidR="00306431" w:rsidRPr="00982243">
              <w:rPr>
                <w:rStyle w:val="af1"/>
                <w:rFonts w:hint="eastAsia"/>
                <w:noProof/>
              </w:rPr>
              <w:t xml:space="preserve"> </w:t>
            </w:r>
            <w:r w:rsidR="00306431" w:rsidRPr="00982243">
              <w:rPr>
                <w:rStyle w:val="af1"/>
                <w:rFonts w:hint="eastAsia"/>
                <w:noProof/>
              </w:rPr>
              <w:t>研究架構</w:t>
            </w:r>
            <w:r w:rsidR="00306431">
              <w:rPr>
                <w:noProof/>
                <w:webHidden/>
              </w:rPr>
              <w:tab/>
            </w:r>
            <w:r w:rsidR="00306431">
              <w:rPr>
                <w:noProof/>
                <w:webHidden/>
              </w:rPr>
              <w:fldChar w:fldCharType="begin"/>
            </w:r>
            <w:r w:rsidR="00306431">
              <w:rPr>
                <w:noProof/>
                <w:webHidden/>
              </w:rPr>
              <w:instrText xml:space="preserve"> PAGEREF _Toc123068907 \h </w:instrText>
            </w:r>
            <w:r w:rsidR="00306431">
              <w:rPr>
                <w:noProof/>
                <w:webHidden/>
              </w:rPr>
            </w:r>
            <w:r w:rsidR="00306431">
              <w:rPr>
                <w:noProof/>
                <w:webHidden/>
              </w:rPr>
              <w:fldChar w:fldCharType="separate"/>
            </w:r>
            <w:r w:rsidR="00306431">
              <w:rPr>
                <w:noProof/>
                <w:webHidden/>
              </w:rPr>
              <w:t>5</w:t>
            </w:r>
            <w:r w:rsidR="00306431">
              <w:rPr>
                <w:noProof/>
                <w:webHidden/>
              </w:rPr>
              <w:fldChar w:fldCharType="end"/>
            </w:r>
          </w:hyperlink>
        </w:p>
        <w:p w14:paraId="57D32E31" w14:textId="08BCA0BA" w:rsidR="00306431" w:rsidRDefault="00327112">
          <w:pPr>
            <w:pStyle w:val="11"/>
            <w:tabs>
              <w:tab w:val="right" w:leader="dot" w:pos="8494"/>
            </w:tabs>
            <w:rPr>
              <w:rFonts w:asciiTheme="minorHAnsi" w:eastAsiaTheme="minorEastAsia" w:hAnsiTheme="minorHAnsi" w:cstheme="minorBidi"/>
              <w:noProof/>
              <w:kern w:val="2"/>
            </w:rPr>
          </w:pPr>
          <w:hyperlink w:anchor="_Toc123068908" w:history="1">
            <w:r w:rsidR="00306431" w:rsidRPr="00982243">
              <w:rPr>
                <w:rStyle w:val="af1"/>
                <w:noProof/>
              </w:rPr>
              <w:t>2</w:t>
            </w:r>
            <w:r w:rsidR="00306431" w:rsidRPr="00982243">
              <w:rPr>
                <w:rStyle w:val="af1"/>
                <w:rFonts w:hint="eastAsia"/>
                <w:noProof/>
              </w:rPr>
              <w:t xml:space="preserve"> </w:t>
            </w:r>
            <w:r w:rsidR="00306431" w:rsidRPr="00982243">
              <w:rPr>
                <w:rStyle w:val="af1"/>
                <w:rFonts w:hint="eastAsia"/>
                <w:noProof/>
              </w:rPr>
              <w:t>第二章</w:t>
            </w:r>
            <w:r w:rsidR="00306431" w:rsidRPr="00982243">
              <w:rPr>
                <w:rStyle w:val="af1"/>
                <w:noProof/>
              </w:rPr>
              <w:t xml:space="preserve"> </w:t>
            </w:r>
            <w:r w:rsidR="00306431" w:rsidRPr="00982243">
              <w:rPr>
                <w:rStyle w:val="af1"/>
                <w:rFonts w:hint="eastAsia"/>
                <w:noProof/>
              </w:rPr>
              <w:t>文獻探討</w:t>
            </w:r>
            <w:r w:rsidR="00306431">
              <w:rPr>
                <w:noProof/>
                <w:webHidden/>
              </w:rPr>
              <w:tab/>
            </w:r>
            <w:r w:rsidR="00306431">
              <w:rPr>
                <w:noProof/>
                <w:webHidden/>
              </w:rPr>
              <w:fldChar w:fldCharType="begin"/>
            </w:r>
            <w:r w:rsidR="00306431">
              <w:rPr>
                <w:noProof/>
                <w:webHidden/>
              </w:rPr>
              <w:instrText xml:space="preserve"> PAGEREF _Toc123068908 \h </w:instrText>
            </w:r>
            <w:r w:rsidR="00306431">
              <w:rPr>
                <w:noProof/>
                <w:webHidden/>
              </w:rPr>
            </w:r>
            <w:r w:rsidR="00306431">
              <w:rPr>
                <w:noProof/>
                <w:webHidden/>
              </w:rPr>
              <w:fldChar w:fldCharType="separate"/>
            </w:r>
            <w:r w:rsidR="00306431">
              <w:rPr>
                <w:noProof/>
                <w:webHidden/>
              </w:rPr>
              <w:t>6</w:t>
            </w:r>
            <w:r w:rsidR="00306431">
              <w:rPr>
                <w:noProof/>
                <w:webHidden/>
              </w:rPr>
              <w:fldChar w:fldCharType="end"/>
            </w:r>
          </w:hyperlink>
        </w:p>
        <w:p w14:paraId="5B9FDFC5" w14:textId="7964C6B0" w:rsidR="00306431" w:rsidRDefault="00327112">
          <w:pPr>
            <w:pStyle w:val="23"/>
            <w:tabs>
              <w:tab w:val="right" w:leader="dot" w:pos="8494"/>
            </w:tabs>
            <w:rPr>
              <w:rFonts w:asciiTheme="minorHAnsi" w:eastAsiaTheme="minorEastAsia" w:hAnsiTheme="minorHAnsi" w:cstheme="minorBidi"/>
              <w:noProof/>
              <w:kern w:val="2"/>
            </w:rPr>
          </w:pPr>
          <w:hyperlink w:anchor="_Toc123068909" w:history="1">
            <w:r w:rsidR="00306431" w:rsidRPr="00982243">
              <w:rPr>
                <w:rStyle w:val="af1"/>
                <w:noProof/>
              </w:rPr>
              <w:t>2.1</w:t>
            </w:r>
            <w:r w:rsidR="00306431" w:rsidRPr="00982243">
              <w:rPr>
                <w:rStyle w:val="af1"/>
                <w:rFonts w:hint="eastAsia"/>
                <w:noProof/>
              </w:rPr>
              <w:t xml:space="preserve"> </w:t>
            </w:r>
            <w:r w:rsidR="00306431" w:rsidRPr="00982243">
              <w:rPr>
                <w:rStyle w:val="af1"/>
                <w:rFonts w:hint="eastAsia"/>
                <w:noProof/>
              </w:rPr>
              <w:t>變數編碼</w:t>
            </w:r>
            <w:r w:rsidR="00306431">
              <w:rPr>
                <w:noProof/>
                <w:webHidden/>
              </w:rPr>
              <w:tab/>
            </w:r>
            <w:r w:rsidR="00306431">
              <w:rPr>
                <w:noProof/>
                <w:webHidden/>
              </w:rPr>
              <w:fldChar w:fldCharType="begin"/>
            </w:r>
            <w:r w:rsidR="00306431">
              <w:rPr>
                <w:noProof/>
                <w:webHidden/>
              </w:rPr>
              <w:instrText xml:space="preserve"> PAGEREF _Toc123068909 \h </w:instrText>
            </w:r>
            <w:r w:rsidR="00306431">
              <w:rPr>
                <w:noProof/>
                <w:webHidden/>
              </w:rPr>
            </w:r>
            <w:r w:rsidR="00306431">
              <w:rPr>
                <w:noProof/>
                <w:webHidden/>
              </w:rPr>
              <w:fldChar w:fldCharType="separate"/>
            </w:r>
            <w:r w:rsidR="00306431">
              <w:rPr>
                <w:noProof/>
                <w:webHidden/>
              </w:rPr>
              <w:t>6</w:t>
            </w:r>
            <w:r w:rsidR="00306431">
              <w:rPr>
                <w:noProof/>
                <w:webHidden/>
              </w:rPr>
              <w:fldChar w:fldCharType="end"/>
            </w:r>
          </w:hyperlink>
        </w:p>
        <w:p w14:paraId="1F587DD5" w14:textId="57D1E6C9" w:rsidR="00306431" w:rsidRDefault="00327112">
          <w:pPr>
            <w:pStyle w:val="31"/>
            <w:tabs>
              <w:tab w:val="right" w:leader="dot" w:pos="8494"/>
            </w:tabs>
            <w:rPr>
              <w:rFonts w:asciiTheme="minorHAnsi" w:eastAsiaTheme="minorEastAsia" w:hAnsiTheme="minorHAnsi" w:cstheme="minorBidi"/>
              <w:noProof/>
              <w:kern w:val="2"/>
            </w:rPr>
          </w:pPr>
          <w:hyperlink w:anchor="_Toc123068910" w:history="1">
            <w:r w:rsidR="00306431" w:rsidRPr="00982243">
              <w:rPr>
                <w:rStyle w:val="af1"/>
                <w:noProof/>
              </w:rPr>
              <w:t>2.1.1</w:t>
            </w:r>
            <w:r w:rsidR="00306431" w:rsidRPr="00982243">
              <w:rPr>
                <w:rStyle w:val="af1"/>
                <w:rFonts w:hint="eastAsia"/>
                <w:noProof/>
              </w:rPr>
              <w:t xml:space="preserve"> </w:t>
            </w:r>
            <w:r w:rsidR="00306431" w:rsidRPr="00982243">
              <w:rPr>
                <w:rStyle w:val="af1"/>
                <w:rFonts w:hint="eastAsia"/>
                <w:noProof/>
              </w:rPr>
              <w:t>順序編碼</w:t>
            </w:r>
            <w:r w:rsidR="00306431">
              <w:rPr>
                <w:noProof/>
                <w:webHidden/>
              </w:rPr>
              <w:tab/>
            </w:r>
            <w:r w:rsidR="00306431">
              <w:rPr>
                <w:noProof/>
                <w:webHidden/>
              </w:rPr>
              <w:fldChar w:fldCharType="begin"/>
            </w:r>
            <w:r w:rsidR="00306431">
              <w:rPr>
                <w:noProof/>
                <w:webHidden/>
              </w:rPr>
              <w:instrText xml:space="preserve"> PAGEREF _Toc123068910 \h </w:instrText>
            </w:r>
            <w:r w:rsidR="00306431">
              <w:rPr>
                <w:noProof/>
                <w:webHidden/>
              </w:rPr>
            </w:r>
            <w:r w:rsidR="00306431">
              <w:rPr>
                <w:noProof/>
                <w:webHidden/>
              </w:rPr>
              <w:fldChar w:fldCharType="separate"/>
            </w:r>
            <w:r w:rsidR="00306431">
              <w:rPr>
                <w:noProof/>
                <w:webHidden/>
              </w:rPr>
              <w:t>9</w:t>
            </w:r>
            <w:r w:rsidR="00306431">
              <w:rPr>
                <w:noProof/>
                <w:webHidden/>
              </w:rPr>
              <w:fldChar w:fldCharType="end"/>
            </w:r>
          </w:hyperlink>
        </w:p>
        <w:p w14:paraId="20E0121F" w14:textId="52CC65F4" w:rsidR="00306431" w:rsidRDefault="00327112">
          <w:pPr>
            <w:pStyle w:val="31"/>
            <w:tabs>
              <w:tab w:val="right" w:leader="dot" w:pos="8494"/>
            </w:tabs>
            <w:rPr>
              <w:rFonts w:asciiTheme="minorHAnsi" w:eastAsiaTheme="minorEastAsia" w:hAnsiTheme="minorHAnsi" w:cstheme="minorBidi"/>
              <w:noProof/>
              <w:kern w:val="2"/>
            </w:rPr>
          </w:pPr>
          <w:hyperlink w:anchor="_Toc123068911" w:history="1">
            <w:r w:rsidR="00306431" w:rsidRPr="00982243">
              <w:rPr>
                <w:rStyle w:val="af1"/>
                <w:noProof/>
              </w:rPr>
              <w:t>2.1.2</w:t>
            </w:r>
            <w:r w:rsidR="00306431" w:rsidRPr="00982243">
              <w:rPr>
                <w:rStyle w:val="af1"/>
                <w:rFonts w:hint="eastAsia"/>
                <w:noProof/>
              </w:rPr>
              <w:t xml:space="preserve"> </w:t>
            </w:r>
            <w:r w:rsidR="00306431" w:rsidRPr="00982243">
              <w:rPr>
                <w:rStyle w:val="af1"/>
                <w:rFonts w:hint="eastAsia"/>
                <w:noProof/>
              </w:rPr>
              <w:t>獨熱編碼</w:t>
            </w:r>
            <w:r w:rsidR="00306431">
              <w:rPr>
                <w:noProof/>
                <w:webHidden/>
              </w:rPr>
              <w:tab/>
            </w:r>
            <w:r w:rsidR="00306431">
              <w:rPr>
                <w:noProof/>
                <w:webHidden/>
              </w:rPr>
              <w:fldChar w:fldCharType="begin"/>
            </w:r>
            <w:r w:rsidR="00306431">
              <w:rPr>
                <w:noProof/>
                <w:webHidden/>
              </w:rPr>
              <w:instrText xml:space="preserve"> PAGEREF _Toc123068911 \h </w:instrText>
            </w:r>
            <w:r w:rsidR="00306431">
              <w:rPr>
                <w:noProof/>
                <w:webHidden/>
              </w:rPr>
            </w:r>
            <w:r w:rsidR="00306431">
              <w:rPr>
                <w:noProof/>
                <w:webHidden/>
              </w:rPr>
              <w:fldChar w:fldCharType="separate"/>
            </w:r>
            <w:r w:rsidR="00306431">
              <w:rPr>
                <w:noProof/>
                <w:webHidden/>
              </w:rPr>
              <w:t>10</w:t>
            </w:r>
            <w:r w:rsidR="00306431">
              <w:rPr>
                <w:noProof/>
                <w:webHidden/>
              </w:rPr>
              <w:fldChar w:fldCharType="end"/>
            </w:r>
          </w:hyperlink>
        </w:p>
        <w:p w14:paraId="4F23FC83" w14:textId="5C0F16CB" w:rsidR="00306431" w:rsidRDefault="00327112">
          <w:pPr>
            <w:pStyle w:val="31"/>
            <w:tabs>
              <w:tab w:val="right" w:leader="dot" w:pos="8494"/>
            </w:tabs>
            <w:rPr>
              <w:rFonts w:asciiTheme="minorHAnsi" w:eastAsiaTheme="minorEastAsia" w:hAnsiTheme="minorHAnsi" w:cstheme="minorBidi"/>
              <w:noProof/>
              <w:kern w:val="2"/>
            </w:rPr>
          </w:pPr>
          <w:hyperlink w:anchor="_Toc123068912" w:history="1">
            <w:r w:rsidR="00306431" w:rsidRPr="00982243">
              <w:rPr>
                <w:rStyle w:val="af1"/>
                <w:noProof/>
              </w:rPr>
              <w:t>2.1.3</w:t>
            </w:r>
            <w:r w:rsidR="00306431" w:rsidRPr="00982243">
              <w:rPr>
                <w:rStyle w:val="af1"/>
                <w:rFonts w:hint="eastAsia"/>
                <w:noProof/>
              </w:rPr>
              <w:t xml:space="preserve"> </w:t>
            </w:r>
            <w:r w:rsidR="00306431" w:rsidRPr="00982243">
              <w:rPr>
                <w:rStyle w:val="af1"/>
                <w:rFonts w:hint="eastAsia"/>
                <w:noProof/>
              </w:rPr>
              <w:t>二進制編碼</w:t>
            </w:r>
            <w:r w:rsidR="00306431">
              <w:rPr>
                <w:noProof/>
                <w:webHidden/>
              </w:rPr>
              <w:tab/>
            </w:r>
            <w:r w:rsidR="00306431">
              <w:rPr>
                <w:noProof/>
                <w:webHidden/>
              </w:rPr>
              <w:fldChar w:fldCharType="begin"/>
            </w:r>
            <w:r w:rsidR="00306431">
              <w:rPr>
                <w:noProof/>
                <w:webHidden/>
              </w:rPr>
              <w:instrText xml:space="preserve"> PAGEREF _Toc123068912 \h </w:instrText>
            </w:r>
            <w:r w:rsidR="00306431">
              <w:rPr>
                <w:noProof/>
                <w:webHidden/>
              </w:rPr>
            </w:r>
            <w:r w:rsidR="00306431">
              <w:rPr>
                <w:noProof/>
                <w:webHidden/>
              </w:rPr>
              <w:fldChar w:fldCharType="separate"/>
            </w:r>
            <w:r w:rsidR="00306431">
              <w:rPr>
                <w:noProof/>
                <w:webHidden/>
              </w:rPr>
              <w:t>11</w:t>
            </w:r>
            <w:r w:rsidR="00306431">
              <w:rPr>
                <w:noProof/>
                <w:webHidden/>
              </w:rPr>
              <w:fldChar w:fldCharType="end"/>
            </w:r>
          </w:hyperlink>
        </w:p>
        <w:p w14:paraId="329B11D8" w14:textId="26BEFC09" w:rsidR="00306431" w:rsidRDefault="00327112">
          <w:pPr>
            <w:pStyle w:val="31"/>
            <w:tabs>
              <w:tab w:val="right" w:leader="dot" w:pos="8494"/>
            </w:tabs>
            <w:rPr>
              <w:rFonts w:asciiTheme="minorHAnsi" w:eastAsiaTheme="minorEastAsia" w:hAnsiTheme="minorHAnsi" w:cstheme="minorBidi"/>
              <w:noProof/>
              <w:kern w:val="2"/>
            </w:rPr>
          </w:pPr>
          <w:hyperlink w:anchor="_Toc123068913" w:history="1">
            <w:r w:rsidR="00306431" w:rsidRPr="00982243">
              <w:rPr>
                <w:rStyle w:val="af1"/>
                <w:noProof/>
              </w:rPr>
              <w:t>2.1.4</w:t>
            </w:r>
            <w:r w:rsidR="00306431" w:rsidRPr="00982243">
              <w:rPr>
                <w:rStyle w:val="af1"/>
                <w:rFonts w:hint="eastAsia"/>
                <w:noProof/>
              </w:rPr>
              <w:t xml:space="preserve"> </w:t>
            </w:r>
            <w:r w:rsidR="00306431" w:rsidRPr="00982243">
              <w:rPr>
                <w:rStyle w:val="af1"/>
                <w:rFonts w:hint="eastAsia"/>
                <w:noProof/>
              </w:rPr>
              <w:t>頻率編碼</w:t>
            </w:r>
            <w:r w:rsidR="00306431">
              <w:rPr>
                <w:noProof/>
                <w:webHidden/>
              </w:rPr>
              <w:tab/>
            </w:r>
            <w:r w:rsidR="00306431">
              <w:rPr>
                <w:noProof/>
                <w:webHidden/>
              </w:rPr>
              <w:fldChar w:fldCharType="begin"/>
            </w:r>
            <w:r w:rsidR="00306431">
              <w:rPr>
                <w:noProof/>
                <w:webHidden/>
              </w:rPr>
              <w:instrText xml:space="preserve"> PAGEREF _Toc123068913 \h </w:instrText>
            </w:r>
            <w:r w:rsidR="00306431">
              <w:rPr>
                <w:noProof/>
                <w:webHidden/>
              </w:rPr>
            </w:r>
            <w:r w:rsidR="00306431">
              <w:rPr>
                <w:noProof/>
                <w:webHidden/>
              </w:rPr>
              <w:fldChar w:fldCharType="separate"/>
            </w:r>
            <w:r w:rsidR="00306431">
              <w:rPr>
                <w:noProof/>
                <w:webHidden/>
              </w:rPr>
              <w:t>12</w:t>
            </w:r>
            <w:r w:rsidR="00306431">
              <w:rPr>
                <w:noProof/>
                <w:webHidden/>
              </w:rPr>
              <w:fldChar w:fldCharType="end"/>
            </w:r>
          </w:hyperlink>
        </w:p>
        <w:p w14:paraId="020866A9" w14:textId="00803F1B" w:rsidR="00306431" w:rsidRDefault="00327112">
          <w:pPr>
            <w:pStyle w:val="31"/>
            <w:tabs>
              <w:tab w:val="right" w:leader="dot" w:pos="8494"/>
            </w:tabs>
            <w:rPr>
              <w:rFonts w:asciiTheme="minorHAnsi" w:eastAsiaTheme="minorEastAsia" w:hAnsiTheme="minorHAnsi" w:cstheme="minorBidi"/>
              <w:noProof/>
              <w:kern w:val="2"/>
            </w:rPr>
          </w:pPr>
          <w:hyperlink w:anchor="_Toc123068914" w:history="1">
            <w:r w:rsidR="00306431" w:rsidRPr="00982243">
              <w:rPr>
                <w:rStyle w:val="af1"/>
                <w:noProof/>
              </w:rPr>
              <w:t>2.1.5</w:t>
            </w:r>
            <w:r w:rsidR="00306431" w:rsidRPr="00982243">
              <w:rPr>
                <w:rStyle w:val="af1"/>
                <w:rFonts w:hint="eastAsia"/>
                <w:noProof/>
              </w:rPr>
              <w:t xml:space="preserve"> </w:t>
            </w:r>
            <w:r w:rsidR="00306431" w:rsidRPr="00982243">
              <w:rPr>
                <w:rStyle w:val="af1"/>
                <w:rFonts w:hint="eastAsia"/>
                <w:noProof/>
              </w:rPr>
              <w:t>目標編碼</w:t>
            </w:r>
            <w:r w:rsidR="00306431">
              <w:rPr>
                <w:noProof/>
                <w:webHidden/>
              </w:rPr>
              <w:tab/>
            </w:r>
            <w:r w:rsidR="00306431">
              <w:rPr>
                <w:noProof/>
                <w:webHidden/>
              </w:rPr>
              <w:fldChar w:fldCharType="begin"/>
            </w:r>
            <w:r w:rsidR="00306431">
              <w:rPr>
                <w:noProof/>
                <w:webHidden/>
              </w:rPr>
              <w:instrText xml:space="preserve"> PAGEREF _Toc123068914 \h </w:instrText>
            </w:r>
            <w:r w:rsidR="00306431">
              <w:rPr>
                <w:noProof/>
                <w:webHidden/>
              </w:rPr>
            </w:r>
            <w:r w:rsidR="00306431">
              <w:rPr>
                <w:noProof/>
                <w:webHidden/>
              </w:rPr>
              <w:fldChar w:fldCharType="separate"/>
            </w:r>
            <w:r w:rsidR="00306431">
              <w:rPr>
                <w:noProof/>
                <w:webHidden/>
              </w:rPr>
              <w:t>13</w:t>
            </w:r>
            <w:r w:rsidR="00306431">
              <w:rPr>
                <w:noProof/>
                <w:webHidden/>
              </w:rPr>
              <w:fldChar w:fldCharType="end"/>
            </w:r>
          </w:hyperlink>
        </w:p>
        <w:p w14:paraId="1757170C" w14:textId="16299946" w:rsidR="00306431" w:rsidRDefault="00327112">
          <w:pPr>
            <w:pStyle w:val="23"/>
            <w:tabs>
              <w:tab w:val="right" w:leader="dot" w:pos="8494"/>
            </w:tabs>
            <w:rPr>
              <w:rFonts w:asciiTheme="minorHAnsi" w:eastAsiaTheme="minorEastAsia" w:hAnsiTheme="minorHAnsi" w:cstheme="minorBidi"/>
              <w:noProof/>
              <w:kern w:val="2"/>
            </w:rPr>
          </w:pPr>
          <w:hyperlink w:anchor="_Toc123068915" w:history="1">
            <w:r w:rsidR="00306431" w:rsidRPr="00982243">
              <w:rPr>
                <w:rStyle w:val="af1"/>
                <w:noProof/>
              </w:rPr>
              <w:t>2.2</w:t>
            </w:r>
            <w:r w:rsidR="00306431" w:rsidRPr="00982243">
              <w:rPr>
                <w:rStyle w:val="af1"/>
                <w:rFonts w:hint="eastAsia"/>
                <w:noProof/>
              </w:rPr>
              <w:t xml:space="preserve"> </w:t>
            </w:r>
            <w:r w:rsidR="00306431" w:rsidRPr="00982243">
              <w:rPr>
                <w:rStyle w:val="af1"/>
                <w:rFonts w:hint="eastAsia"/>
                <w:noProof/>
              </w:rPr>
              <w:t>維度災難</w:t>
            </w:r>
            <w:r w:rsidR="00306431">
              <w:rPr>
                <w:noProof/>
                <w:webHidden/>
              </w:rPr>
              <w:tab/>
            </w:r>
            <w:r w:rsidR="00306431">
              <w:rPr>
                <w:noProof/>
                <w:webHidden/>
              </w:rPr>
              <w:fldChar w:fldCharType="begin"/>
            </w:r>
            <w:r w:rsidR="00306431">
              <w:rPr>
                <w:noProof/>
                <w:webHidden/>
              </w:rPr>
              <w:instrText xml:space="preserve"> PAGEREF _Toc123068915 \h </w:instrText>
            </w:r>
            <w:r w:rsidR="00306431">
              <w:rPr>
                <w:noProof/>
                <w:webHidden/>
              </w:rPr>
            </w:r>
            <w:r w:rsidR="00306431">
              <w:rPr>
                <w:noProof/>
                <w:webHidden/>
              </w:rPr>
              <w:fldChar w:fldCharType="separate"/>
            </w:r>
            <w:r w:rsidR="00306431">
              <w:rPr>
                <w:noProof/>
                <w:webHidden/>
              </w:rPr>
              <w:t>15</w:t>
            </w:r>
            <w:r w:rsidR="00306431">
              <w:rPr>
                <w:noProof/>
                <w:webHidden/>
              </w:rPr>
              <w:fldChar w:fldCharType="end"/>
            </w:r>
          </w:hyperlink>
        </w:p>
        <w:p w14:paraId="031BDCF1" w14:textId="0850F7CD" w:rsidR="00306431" w:rsidRDefault="00327112">
          <w:pPr>
            <w:pStyle w:val="23"/>
            <w:tabs>
              <w:tab w:val="right" w:leader="dot" w:pos="8494"/>
            </w:tabs>
            <w:rPr>
              <w:rFonts w:asciiTheme="minorHAnsi" w:eastAsiaTheme="minorEastAsia" w:hAnsiTheme="minorHAnsi" w:cstheme="minorBidi"/>
              <w:noProof/>
              <w:kern w:val="2"/>
            </w:rPr>
          </w:pPr>
          <w:hyperlink w:anchor="_Toc123068916" w:history="1">
            <w:r w:rsidR="00306431" w:rsidRPr="00982243">
              <w:rPr>
                <w:rStyle w:val="af1"/>
                <w:noProof/>
              </w:rPr>
              <w:t>2.3</w:t>
            </w:r>
            <w:r w:rsidR="00306431" w:rsidRPr="00982243">
              <w:rPr>
                <w:rStyle w:val="af1"/>
                <w:rFonts w:hint="eastAsia"/>
                <w:noProof/>
              </w:rPr>
              <w:t xml:space="preserve"> </w:t>
            </w:r>
            <w:r w:rsidR="00306431" w:rsidRPr="00982243">
              <w:rPr>
                <w:rStyle w:val="af1"/>
                <w:rFonts w:hint="eastAsia"/>
                <w:noProof/>
              </w:rPr>
              <w:t>降維處理</w:t>
            </w:r>
            <w:r w:rsidR="00306431">
              <w:rPr>
                <w:noProof/>
                <w:webHidden/>
              </w:rPr>
              <w:tab/>
            </w:r>
            <w:r w:rsidR="00306431">
              <w:rPr>
                <w:noProof/>
                <w:webHidden/>
              </w:rPr>
              <w:fldChar w:fldCharType="begin"/>
            </w:r>
            <w:r w:rsidR="00306431">
              <w:rPr>
                <w:noProof/>
                <w:webHidden/>
              </w:rPr>
              <w:instrText xml:space="preserve"> PAGEREF _Toc123068916 \h </w:instrText>
            </w:r>
            <w:r w:rsidR="00306431">
              <w:rPr>
                <w:noProof/>
                <w:webHidden/>
              </w:rPr>
            </w:r>
            <w:r w:rsidR="00306431">
              <w:rPr>
                <w:noProof/>
                <w:webHidden/>
              </w:rPr>
              <w:fldChar w:fldCharType="separate"/>
            </w:r>
            <w:r w:rsidR="00306431">
              <w:rPr>
                <w:noProof/>
                <w:webHidden/>
              </w:rPr>
              <w:t>19</w:t>
            </w:r>
            <w:r w:rsidR="00306431">
              <w:rPr>
                <w:noProof/>
                <w:webHidden/>
              </w:rPr>
              <w:fldChar w:fldCharType="end"/>
            </w:r>
          </w:hyperlink>
        </w:p>
        <w:p w14:paraId="5EF7A8CB" w14:textId="2B349BC7" w:rsidR="00306431" w:rsidRDefault="00327112">
          <w:pPr>
            <w:pStyle w:val="31"/>
            <w:tabs>
              <w:tab w:val="right" w:leader="dot" w:pos="8494"/>
            </w:tabs>
            <w:rPr>
              <w:rFonts w:asciiTheme="minorHAnsi" w:eastAsiaTheme="minorEastAsia" w:hAnsiTheme="minorHAnsi" w:cstheme="minorBidi"/>
              <w:noProof/>
              <w:kern w:val="2"/>
            </w:rPr>
          </w:pPr>
          <w:hyperlink w:anchor="_Toc123068917" w:history="1">
            <w:r w:rsidR="00306431" w:rsidRPr="00982243">
              <w:rPr>
                <w:rStyle w:val="af1"/>
                <w:noProof/>
              </w:rPr>
              <w:t>2.3.1</w:t>
            </w:r>
            <w:r w:rsidR="00306431" w:rsidRPr="00982243">
              <w:rPr>
                <w:rStyle w:val="af1"/>
                <w:rFonts w:hint="eastAsia"/>
                <w:noProof/>
              </w:rPr>
              <w:t xml:space="preserve"> </w:t>
            </w:r>
            <w:r w:rsidR="00306431" w:rsidRPr="00982243">
              <w:rPr>
                <w:rStyle w:val="af1"/>
                <w:rFonts w:hint="eastAsia"/>
                <w:noProof/>
              </w:rPr>
              <w:t>特徵選取</w:t>
            </w:r>
            <w:r w:rsidR="00306431">
              <w:rPr>
                <w:noProof/>
                <w:webHidden/>
              </w:rPr>
              <w:tab/>
            </w:r>
            <w:r w:rsidR="00306431">
              <w:rPr>
                <w:noProof/>
                <w:webHidden/>
              </w:rPr>
              <w:fldChar w:fldCharType="begin"/>
            </w:r>
            <w:r w:rsidR="00306431">
              <w:rPr>
                <w:noProof/>
                <w:webHidden/>
              </w:rPr>
              <w:instrText xml:space="preserve"> PAGEREF _Toc123068917 \h </w:instrText>
            </w:r>
            <w:r w:rsidR="00306431">
              <w:rPr>
                <w:noProof/>
                <w:webHidden/>
              </w:rPr>
            </w:r>
            <w:r w:rsidR="00306431">
              <w:rPr>
                <w:noProof/>
                <w:webHidden/>
              </w:rPr>
              <w:fldChar w:fldCharType="separate"/>
            </w:r>
            <w:r w:rsidR="00306431">
              <w:rPr>
                <w:noProof/>
                <w:webHidden/>
              </w:rPr>
              <w:t>19</w:t>
            </w:r>
            <w:r w:rsidR="00306431">
              <w:rPr>
                <w:noProof/>
                <w:webHidden/>
              </w:rPr>
              <w:fldChar w:fldCharType="end"/>
            </w:r>
          </w:hyperlink>
        </w:p>
        <w:p w14:paraId="5E136A22" w14:textId="72E9FAFB" w:rsidR="00306431" w:rsidRDefault="00327112">
          <w:pPr>
            <w:pStyle w:val="31"/>
            <w:tabs>
              <w:tab w:val="right" w:leader="dot" w:pos="8494"/>
            </w:tabs>
            <w:rPr>
              <w:rFonts w:asciiTheme="minorHAnsi" w:eastAsiaTheme="minorEastAsia" w:hAnsiTheme="minorHAnsi" w:cstheme="minorBidi"/>
              <w:noProof/>
              <w:kern w:val="2"/>
            </w:rPr>
          </w:pPr>
          <w:hyperlink w:anchor="_Toc123068918" w:history="1">
            <w:r w:rsidR="00306431" w:rsidRPr="00982243">
              <w:rPr>
                <w:rStyle w:val="af1"/>
                <w:noProof/>
              </w:rPr>
              <w:t>2.3.2</w:t>
            </w:r>
            <w:r w:rsidR="00306431" w:rsidRPr="00982243">
              <w:rPr>
                <w:rStyle w:val="af1"/>
                <w:rFonts w:hint="eastAsia"/>
                <w:noProof/>
              </w:rPr>
              <w:t xml:space="preserve"> </w:t>
            </w:r>
            <w:r w:rsidR="00306431" w:rsidRPr="00982243">
              <w:rPr>
                <w:rStyle w:val="af1"/>
                <w:rFonts w:hint="eastAsia"/>
                <w:noProof/>
              </w:rPr>
              <w:t>特徵萃取</w:t>
            </w:r>
            <w:r w:rsidR="00306431">
              <w:rPr>
                <w:noProof/>
                <w:webHidden/>
              </w:rPr>
              <w:tab/>
            </w:r>
            <w:r w:rsidR="00306431">
              <w:rPr>
                <w:noProof/>
                <w:webHidden/>
              </w:rPr>
              <w:fldChar w:fldCharType="begin"/>
            </w:r>
            <w:r w:rsidR="00306431">
              <w:rPr>
                <w:noProof/>
                <w:webHidden/>
              </w:rPr>
              <w:instrText xml:space="preserve"> PAGEREF _Toc123068918 \h </w:instrText>
            </w:r>
            <w:r w:rsidR="00306431">
              <w:rPr>
                <w:noProof/>
                <w:webHidden/>
              </w:rPr>
            </w:r>
            <w:r w:rsidR="00306431">
              <w:rPr>
                <w:noProof/>
                <w:webHidden/>
              </w:rPr>
              <w:fldChar w:fldCharType="separate"/>
            </w:r>
            <w:r w:rsidR="00306431">
              <w:rPr>
                <w:noProof/>
                <w:webHidden/>
              </w:rPr>
              <w:t>22</w:t>
            </w:r>
            <w:r w:rsidR="00306431">
              <w:rPr>
                <w:noProof/>
                <w:webHidden/>
              </w:rPr>
              <w:fldChar w:fldCharType="end"/>
            </w:r>
          </w:hyperlink>
        </w:p>
        <w:p w14:paraId="29DB8AE5" w14:textId="3BE33A97" w:rsidR="00306431" w:rsidRDefault="00327112">
          <w:pPr>
            <w:pStyle w:val="23"/>
            <w:tabs>
              <w:tab w:val="right" w:leader="dot" w:pos="8494"/>
            </w:tabs>
            <w:rPr>
              <w:rFonts w:asciiTheme="minorHAnsi" w:eastAsiaTheme="minorEastAsia" w:hAnsiTheme="minorHAnsi" w:cstheme="minorBidi"/>
              <w:noProof/>
              <w:kern w:val="2"/>
            </w:rPr>
          </w:pPr>
          <w:hyperlink w:anchor="_Toc123068919" w:history="1">
            <w:r w:rsidR="00306431" w:rsidRPr="00982243">
              <w:rPr>
                <w:rStyle w:val="af1"/>
                <w:noProof/>
              </w:rPr>
              <w:t>2.4</w:t>
            </w:r>
            <w:r w:rsidR="00306431" w:rsidRPr="00982243">
              <w:rPr>
                <w:rStyle w:val="af1"/>
                <w:rFonts w:hint="eastAsia"/>
                <w:noProof/>
              </w:rPr>
              <w:t xml:space="preserve"> </w:t>
            </w:r>
            <w:r w:rsidR="00306431" w:rsidRPr="00982243">
              <w:rPr>
                <w:rStyle w:val="af1"/>
                <w:rFonts w:hint="eastAsia"/>
                <w:noProof/>
              </w:rPr>
              <w:t>聚類模型</w:t>
            </w:r>
            <w:r w:rsidR="00306431">
              <w:rPr>
                <w:noProof/>
                <w:webHidden/>
              </w:rPr>
              <w:tab/>
            </w:r>
            <w:r w:rsidR="00306431">
              <w:rPr>
                <w:noProof/>
                <w:webHidden/>
              </w:rPr>
              <w:fldChar w:fldCharType="begin"/>
            </w:r>
            <w:r w:rsidR="00306431">
              <w:rPr>
                <w:noProof/>
                <w:webHidden/>
              </w:rPr>
              <w:instrText xml:space="preserve"> PAGEREF _Toc123068919 \h </w:instrText>
            </w:r>
            <w:r w:rsidR="00306431">
              <w:rPr>
                <w:noProof/>
                <w:webHidden/>
              </w:rPr>
            </w:r>
            <w:r w:rsidR="00306431">
              <w:rPr>
                <w:noProof/>
                <w:webHidden/>
              </w:rPr>
              <w:fldChar w:fldCharType="separate"/>
            </w:r>
            <w:r w:rsidR="00306431">
              <w:rPr>
                <w:noProof/>
                <w:webHidden/>
              </w:rPr>
              <w:t>25</w:t>
            </w:r>
            <w:r w:rsidR="00306431">
              <w:rPr>
                <w:noProof/>
                <w:webHidden/>
              </w:rPr>
              <w:fldChar w:fldCharType="end"/>
            </w:r>
          </w:hyperlink>
        </w:p>
        <w:p w14:paraId="666C4649" w14:textId="4FDFA8C6" w:rsidR="00306431" w:rsidRDefault="00327112">
          <w:pPr>
            <w:pStyle w:val="31"/>
            <w:tabs>
              <w:tab w:val="right" w:leader="dot" w:pos="8494"/>
            </w:tabs>
            <w:rPr>
              <w:rFonts w:asciiTheme="minorHAnsi" w:eastAsiaTheme="minorEastAsia" w:hAnsiTheme="minorHAnsi" w:cstheme="minorBidi"/>
              <w:noProof/>
              <w:kern w:val="2"/>
            </w:rPr>
          </w:pPr>
          <w:hyperlink w:anchor="_Toc123068920" w:history="1">
            <w:r w:rsidR="00306431" w:rsidRPr="00982243">
              <w:rPr>
                <w:rStyle w:val="af1"/>
                <w:noProof/>
              </w:rPr>
              <w:t>2.4.1 k</w:t>
            </w:r>
            <w:r w:rsidR="00306431" w:rsidRPr="00982243">
              <w:rPr>
                <w:rStyle w:val="af1"/>
                <w:rFonts w:hint="eastAsia"/>
                <w:noProof/>
              </w:rPr>
              <w:t>平均聚類法</w:t>
            </w:r>
            <w:r w:rsidR="00306431">
              <w:rPr>
                <w:noProof/>
                <w:webHidden/>
              </w:rPr>
              <w:tab/>
            </w:r>
            <w:r w:rsidR="00306431">
              <w:rPr>
                <w:noProof/>
                <w:webHidden/>
              </w:rPr>
              <w:fldChar w:fldCharType="begin"/>
            </w:r>
            <w:r w:rsidR="00306431">
              <w:rPr>
                <w:noProof/>
                <w:webHidden/>
              </w:rPr>
              <w:instrText xml:space="preserve"> PAGEREF _Toc123068920 \h </w:instrText>
            </w:r>
            <w:r w:rsidR="00306431">
              <w:rPr>
                <w:noProof/>
                <w:webHidden/>
              </w:rPr>
            </w:r>
            <w:r w:rsidR="00306431">
              <w:rPr>
                <w:noProof/>
                <w:webHidden/>
              </w:rPr>
              <w:fldChar w:fldCharType="separate"/>
            </w:r>
            <w:r w:rsidR="00306431">
              <w:rPr>
                <w:noProof/>
                <w:webHidden/>
              </w:rPr>
              <w:t>27</w:t>
            </w:r>
            <w:r w:rsidR="00306431">
              <w:rPr>
                <w:noProof/>
                <w:webHidden/>
              </w:rPr>
              <w:fldChar w:fldCharType="end"/>
            </w:r>
          </w:hyperlink>
        </w:p>
        <w:p w14:paraId="62D14937" w14:textId="0573B9F7" w:rsidR="00306431" w:rsidRDefault="00327112">
          <w:pPr>
            <w:pStyle w:val="31"/>
            <w:tabs>
              <w:tab w:val="right" w:leader="dot" w:pos="8494"/>
            </w:tabs>
            <w:rPr>
              <w:rFonts w:asciiTheme="minorHAnsi" w:eastAsiaTheme="minorEastAsia" w:hAnsiTheme="minorHAnsi" w:cstheme="minorBidi"/>
              <w:noProof/>
              <w:kern w:val="2"/>
            </w:rPr>
          </w:pPr>
          <w:hyperlink w:anchor="_Toc123068921" w:history="1">
            <w:r w:rsidR="00306431" w:rsidRPr="00982243">
              <w:rPr>
                <w:rStyle w:val="af1"/>
                <w:noProof/>
              </w:rPr>
              <w:t>2.4.2</w:t>
            </w:r>
            <w:r w:rsidR="00306431" w:rsidRPr="00982243">
              <w:rPr>
                <w:rStyle w:val="af1"/>
                <w:rFonts w:hint="eastAsia"/>
                <w:noProof/>
              </w:rPr>
              <w:t xml:space="preserve"> </w:t>
            </w:r>
            <w:r w:rsidR="00306431" w:rsidRPr="00982243">
              <w:rPr>
                <w:rStyle w:val="af1"/>
                <w:rFonts w:hint="eastAsia"/>
                <w:noProof/>
              </w:rPr>
              <w:t>階層聚類法</w:t>
            </w:r>
            <w:r w:rsidR="00306431">
              <w:rPr>
                <w:noProof/>
                <w:webHidden/>
              </w:rPr>
              <w:tab/>
            </w:r>
            <w:r w:rsidR="00306431">
              <w:rPr>
                <w:noProof/>
                <w:webHidden/>
              </w:rPr>
              <w:fldChar w:fldCharType="begin"/>
            </w:r>
            <w:r w:rsidR="00306431">
              <w:rPr>
                <w:noProof/>
                <w:webHidden/>
              </w:rPr>
              <w:instrText xml:space="preserve"> PAGEREF _Toc123068921 \h </w:instrText>
            </w:r>
            <w:r w:rsidR="00306431">
              <w:rPr>
                <w:noProof/>
                <w:webHidden/>
              </w:rPr>
            </w:r>
            <w:r w:rsidR="00306431">
              <w:rPr>
                <w:noProof/>
                <w:webHidden/>
              </w:rPr>
              <w:fldChar w:fldCharType="separate"/>
            </w:r>
            <w:r w:rsidR="00306431">
              <w:rPr>
                <w:noProof/>
                <w:webHidden/>
              </w:rPr>
              <w:t>28</w:t>
            </w:r>
            <w:r w:rsidR="00306431">
              <w:rPr>
                <w:noProof/>
                <w:webHidden/>
              </w:rPr>
              <w:fldChar w:fldCharType="end"/>
            </w:r>
          </w:hyperlink>
        </w:p>
        <w:p w14:paraId="11F2B600" w14:textId="50957879" w:rsidR="00306431" w:rsidRDefault="00327112">
          <w:pPr>
            <w:pStyle w:val="31"/>
            <w:tabs>
              <w:tab w:val="right" w:leader="dot" w:pos="8494"/>
            </w:tabs>
            <w:rPr>
              <w:rFonts w:asciiTheme="minorHAnsi" w:eastAsiaTheme="minorEastAsia" w:hAnsiTheme="minorHAnsi" w:cstheme="minorBidi"/>
              <w:noProof/>
              <w:kern w:val="2"/>
            </w:rPr>
          </w:pPr>
          <w:hyperlink w:anchor="_Toc123068922" w:history="1">
            <w:r w:rsidR="00306431" w:rsidRPr="00982243">
              <w:rPr>
                <w:rStyle w:val="af1"/>
                <w:noProof/>
              </w:rPr>
              <w:t>2.4.3</w:t>
            </w:r>
            <w:r w:rsidR="00306431" w:rsidRPr="00982243">
              <w:rPr>
                <w:rStyle w:val="af1"/>
                <w:rFonts w:hint="eastAsia"/>
                <w:noProof/>
              </w:rPr>
              <w:t xml:space="preserve"> </w:t>
            </w:r>
            <w:r w:rsidR="00306431" w:rsidRPr="00982243">
              <w:rPr>
                <w:rStyle w:val="af1"/>
                <w:rFonts w:hint="eastAsia"/>
                <w:noProof/>
              </w:rPr>
              <w:t>區塊模型</w:t>
            </w:r>
            <w:r w:rsidR="00306431">
              <w:rPr>
                <w:noProof/>
                <w:webHidden/>
              </w:rPr>
              <w:tab/>
            </w:r>
            <w:r w:rsidR="00306431">
              <w:rPr>
                <w:noProof/>
                <w:webHidden/>
              </w:rPr>
              <w:fldChar w:fldCharType="begin"/>
            </w:r>
            <w:r w:rsidR="00306431">
              <w:rPr>
                <w:noProof/>
                <w:webHidden/>
              </w:rPr>
              <w:instrText xml:space="preserve"> PAGEREF _Toc123068922 \h </w:instrText>
            </w:r>
            <w:r w:rsidR="00306431">
              <w:rPr>
                <w:noProof/>
                <w:webHidden/>
              </w:rPr>
            </w:r>
            <w:r w:rsidR="00306431">
              <w:rPr>
                <w:noProof/>
                <w:webHidden/>
              </w:rPr>
              <w:fldChar w:fldCharType="separate"/>
            </w:r>
            <w:r w:rsidR="00306431">
              <w:rPr>
                <w:noProof/>
                <w:webHidden/>
              </w:rPr>
              <w:t>29</w:t>
            </w:r>
            <w:r w:rsidR="00306431">
              <w:rPr>
                <w:noProof/>
                <w:webHidden/>
              </w:rPr>
              <w:fldChar w:fldCharType="end"/>
            </w:r>
          </w:hyperlink>
        </w:p>
        <w:p w14:paraId="273CCA82" w14:textId="55167EBA" w:rsidR="00306431" w:rsidRDefault="00327112">
          <w:pPr>
            <w:pStyle w:val="23"/>
            <w:tabs>
              <w:tab w:val="right" w:leader="dot" w:pos="8494"/>
            </w:tabs>
            <w:rPr>
              <w:rFonts w:asciiTheme="minorHAnsi" w:eastAsiaTheme="minorEastAsia" w:hAnsiTheme="minorHAnsi" w:cstheme="minorBidi"/>
              <w:noProof/>
              <w:kern w:val="2"/>
            </w:rPr>
          </w:pPr>
          <w:hyperlink w:anchor="_Toc123068923" w:history="1">
            <w:r w:rsidR="00306431" w:rsidRPr="00982243">
              <w:rPr>
                <w:rStyle w:val="af1"/>
                <w:noProof/>
              </w:rPr>
              <w:t>2.5</w:t>
            </w:r>
            <w:r w:rsidR="00306431" w:rsidRPr="00982243">
              <w:rPr>
                <w:rStyle w:val="af1"/>
                <w:rFonts w:hint="eastAsia"/>
                <w:noProof/>
              </w:rPr>
              <w:t xml:space="preserve"> </w:t>
            </w:r>
            <w:r w:rsidR="00306431" w:rsidRPr="00982243">
              <w:rPr>
                <w:rStyle w:val="af1"/>
                <w:rFonts w:hint="eastAsia"/>
                <w:noProof/>
              </w:rPr>
              <w:t>決策樹相關模型</w:t>
            </w:r>
            <w:r w:rsidR="00306431">
              <w:rPr>
                <w:noProof/>
                <w:webHidden/>
              </w:rPr>
              <w:tab/>
            </w:r>
            <w:r w:rsidR="00306431">
              <w:rPr>
                <w:noProof/>
                <w:webHidden/>
              </w:rPr>
              <w:fldChar w:fldCharType="begin"/>
            </w:r>
            <w:r w:rsidR="00306431">
              <w:rPr>
                <w:noProof/>
                <w:webHidden/>
              </w:rPr>
              <w:instrText xml:space="preserve"> PAGEREF _Toc123068923 \h </w:instrText>
            </w:r>
            <w:r w:rsidR="00306431">
              <w:rPr>
                <w:noProof/>
                <w:webHidden/>
              </w:rPr>
            </w:r>
            <w:r w:rsidR="00306431">
              <w:rPr>
                <w:noProof/>
                <w:webHidden/>
              </w:rPr>
              <w:fldChar w:fldCharType="separate"/>
            </w:r>
            <w:r w:rsidR="00306431">
              <w:rPr>
                <w:noProof/>
                <w:webHidden/>
              </w:rPr>
              <w:t>31</w:t>
            </w:r>
            <w:r w:rsidR="00306431">
              <w:rPr>
                <w:noProof/>
                <w:webHidden/>
              </w:rPr>
              <w:fldChar w:fldCharType="end"/>
            </w:r>
          </w:hyperlink>
        </w:p>
        <w:p w14:paraId="6231B305" w14:textId="6C623A8C" w:rsidR="00306431" w:rsidRDefault="00327112">
          <w:pPr>
            <w:pStyle w:val="31"/>
            <w:tabs>
              <w:tab w:val="right" w:leader="dot" w:pos="8494"/>
            </w:tabs>
            <w:rPr>
              <w:rFonts w:asciiTheme="minorHAnsi" w:eastAsiaTheme="minorEastAsia" w:hAnsiTheme="minorHAnsi" w:cstheme="minorBidi"/>
              <w:noProof/>
              <w:kern w:val="2"/>
            </w:rPr>
          </w:pPr>
          <w:hyperlink w:anchor="_Toc123068924" w:history="1">
            <w:r w:rsidR="00306431" w:rsidRPr="00982243">
              <w:rPr>
                <w:rStyle w:val="af1"/>
                <w:noProof/>
              </w:rPr>
              <w:t>2.5.1</w:t>
            </w:r>
            <w:r w:rsidR="00306431" w:rsidRPr="00982243">
              <w:rPr>
                <w:rStyle w:val="af1"/>
                <w:rFonts w:hint="eastAsia"/>
                <w:noProof/>
              </w:rPr>
              <w:t xml:space="preserve"> </w:t>
            </w:r>
            <w:r w:rsidR="00306431" w:rsidRPr="00982243">
              <w:rPr>
                <w:rStyle w:val="af1"/>
                <w:rFonts w:hint="eastAsia"/>
                <w:noProof/>
              </w:rPr>
              <w:t>決策樹</w:t>
            </w:r>
            <w:r w:rsidR="00306431">
              <w:rPr>
                <w:noProof/>
                <w:webHidden/>
              </w:rPr>
              <w:tab/>
            </w:r>
            <w:r w:rsidR="00306431">
              <w:rPr>
                <w:noProof/>
                <w:webHidden/>
              </w:rPr>
              <w:fldChar w:fldCharType="begin"/>
            </w:r>
            <w:r w:rsidR="00306431">
              <w:rPr>
                <w:noProof/>
                <w:webHidden/>
              </w:rPr>
              <w:instrText xml:space="preserve"> PAGEREF _Toc123068924 \h </w:instrText>
            </w:r>
            <w:r w:rsidR="00306431">
              <w:rPr>
                <w:noProof/>
                <w:webHidden/>
              </w:rPr>
            </w:r>
            <w:r w:rsidR="00306431">
              <w:rPr>
                <w:noProof/>
                <w:webHidden/>
              </w:rPr>
              <w:fldChar w:fldCharType="separate"/>
            </w:r>
            <w:r w:rsidR="00306431">
              <w:rPr>
                <w:noProof/>
                <w:webHidden/>
              </w:rPr>
              <w:t>31</w:t>
            </w:r>
            <w:r w:rsidR="00306431">
              <w:rPr>
                <w:noProof/>
                <w:webHidden/>
              </w:rPr>
              <w:fldChar w:fldCharType="end"/>
            </w:r>
          </w:hyperlink>
        </w:p>
        <w:p w14:paraId="27AD9FD5" w14:textId="29A32DE2" w:rsidR="00306431" w:rsidRDefault="00327112">
          <w:pPr>
            <w:pStyle w:val="31"/>
            <w:tabs>
              <w:tab w:val="right" w:leader="dot" w:pos="8494"/>
            </w:tabs>
            <w:rPr>
              <w:rFonts w:asciiTheme="minorHAnsi" w:eastAsiaTheme="minorEastAsia" w:hAnsiTheme="minorHAnsi" w:cstheme="minorBidi"/>
              <w:noProof/>
              <w:kern w:val="2"/>
            </w:rPr>
          </w:pPr>
          <w:hyperlink w:anchor="_Toc123068925" w:history="1">
            <w:r w:rsidR="00306431" w:rsidRPr="00982243">
              <w:rPr>
                <w:rStyle w:val="af1"/>
                <w:noProof/>
              </w:rPr>
              <w:t>2.5.2</w:t>
            </w:r>
            <w:r w:rsidR="00306431" w:rsidRPr="00982243">
              <w:rPr>
                <w:rStyle w:val="af1"/>
                <w:rFonts w:hint="eastAsia"/>
                <w:noProof/>
              </w:rPr>
              <w:t xml:space="preserve"> </w:t>
            </w:r>
            <w:r w:rsidR="00306431" w:rsidRPr="00982243">
              <w:rPr>
                <w:rStyle w:val="af1"/>
                <w:rFonts w:hint="eastAsia"/>
                <w:noProof/>
              </w:rPr>
              <w:t>隨機森林</w:t>
            </w:r>
            <w:r w:rsidR="00306431">
              <w:rPr>
                <w:noProof/>
                <w:webHidden/>
              </w:rPr>
              <w:tab/>
            </w:r>
            <w:r w:rsidR="00306431">
              <w:rPr>
                <w:noProof/>
                <w:webHidden/>
              </w:rPr>
              <w:fldChar w:fldCharType="begin"/>
            </w:r>
            <w:r w:rsidR="00306431">
              <w:rPr>
                <w:noProof/>
                <w:webHidden/>
              </w:rPr>
              <w:instrText xml:space="preserve"> PAGEREF _Toc123068925 \h </w:instrText>
            </w:r>
            <w:r w:rsidR="00306431">
              <w:rPr>
                <w:noProof/>
                <w:webHidden/>
              </w:rPr>
            </w:r>
            <w:r w:rsidR="00306431">
              <w:rPr>
                <w:noProof/>
                <w:webHidden/>
              </w:rPr>
              <w:fldChar w:fldCharType="separate"/>
            </w:r>
            <w:r w:rsidR="00306431">
              <w:rPr>
                <w:noProof/>
                <w:webHidden/>
              </w:rPr>
              <w:t>32</w:t>
            </w:r>
            <w:r w:rsidR="00306431">
              <w:rPr>
                <w:noProof/>
                <w:webHidden/>
              </w:rPr>
              <w:fldChar w:fldCharType="end"/>
            </w:r>
          </w:hyperlink>
        </w:p>
        <w:p w14:paraId="4AD98020" w14:textId="48186EDF" w:rsidR="00306431" w:rsidRDefault="00327112">
          <w:pPr>
            <w:pStyle w:val="31"/>
            <w:tabs>
              <w:tab w:val="right" w:leader="dot" w:pos="8494"/>
            </w:tabs>
            <w:rPr>
              <w:rFonts w:asciiTheme="minorHAnsi" w:eastAsiaTheme="minorEastAsia" w:hAnsiTheme="minorHAnsi" w:cstheme="minorBidi"/>
              <w:noProof/>
              <w:kern w:val="2"/>
            </w:rPr>
          </w:pPr>
          <w:hyperlink w:anchor="_Toc123068926" w:history="1">
            <w:r w:rsidR="00306431" w:rsidRPr="00982243">
              <w:rPr>
                <w:rStyle w:val="af1"/>
                <w:noProof/>
              </w:rPr>
              <w:t>2.5.3</w:t>
            </w:r>
            <w:r w:rsidR="00306431" w:rsidRPr="00982243">
              <w:rPr>
                <w:rStyle w:val="af1"/>
                <w:rFonts w:hint="eastAsia"/>
                <w:noProof/>
              </w:rPr>
              <w:t xml:space="preserve"> </w:t>
            </w:r>
            <w:r w:rsidR="00306431" w:rsidRPr="00982243">
              <w:rPr>
                <w:rStyle w:val="af1"/>
                <w:rFonts w:hint="eastAsia"/>
                <w:noProof/>
              </w:rPr>
              <w:t>梯度提升決策樹</w:t>
            </w:r>
            <w:r w:rsidR="00306431">
              <w:rPr>
                <w:noProof/>
                <w:webHidden/>
              </w:rPr>
              <w:tab/>
            </w:r>
            <w:r w:rsidR="00306431">
              <w:rPr>
                <w:noProof/>
                <w:webHidden/>
              </w:rPr>
              <w:fldChar w:fldCharType="begin"/>
            </w:r>
            <w:r w:rsidR="00306431">
              <w:rPr>
                <w:noProof/>
                <w:webHidden/>
              </w:rPr>
              <w:instrText xml:space="preserve"> PAGEREF _Toc123068926 \h </w:instrText>
            </w:r>
            <w:r w:rsidR="00306431">
              <w:rPr>
                <w:noProof/>
                <w:webHidden/>
              </w:rPr>
            </w:r>
            <w:r w:rsidR="00306431">
              <w:rPr>
                <w:noProof/>
                <w:webHidden/>
              </w:rPr>
              <w:fldChar w:fldCharType="separate"/>
            </w:r>
            <w:r w:rsidR="00306431">
              <w:rPr>
                <w:noProof/>
                <w:webHidden/>
              </w:rPr>
              <w:t>33</w:t>
            </w:r>
            <w:r w:rsidR="00306431">
              <w:rPr>
                <w:noProof/>
                <w:webHidden/>
              </w:rPr>
              <w:fldChar w:fldCharType="end"/>
            </w:r>
          </w:hyperlink>
        </w:p>
        <w:p w14:paraId="15152BFC" w14:textId="24FC8A53" w:rsidR="00306431" w:rsidRDefault="00327112">
          <w:pPr>
            <w:pStyle w:val="23"/>
            <w:tabs>
              <w:tab w:val="right" w:leader="dot" w:pos="8494"/>
            </w:tabs>
            <w:rPr>
              <w:rFonts w:asciiTheme="minorHAnsi" w:eastAsiaTheme="minorEastAsia" w:hAnsiTheme="minorHAnsi" w:cstheme="minorBidi"/>
              <w:noProof/>
              <w:kern w:val="2"/>
            </w:rPr>
          </w:pPr>
          <w:hyperlink w:anchor="_Toc123068927" w:history="1">
            <w:r w:rsidR="00306431" w:rsidRPr="00982243">
              <w:rPr>
                <w:rStyle w:val="af1"/>
                <w:noProof/>
              </w:rPr>
              <w:t>2.6</w:t>
            </w:r>
            <w:r w:rsidR="00306431" w:rsidRPr="00982243">
              <w:rPr>
                <w:rStyle w:val="af1"/>
                <w:rFonts w:hint="eastAsia"/>
                <w:noProof/>
              </w:rPr>
              <w:t xml:space="preserve"> </w:t>
            </w:r>
            <w:r w:rsidR="00306431" w:rsidRPr="00982243">
              <w:rPr>
                <w:rStyle w:val="af1"/>
                <w:rFonts w:hint="eastAsia"/>
                <w:noProof/>
              </w:rPr>
              <w:t>驗證指標</w:t>
            </w:r>
            <w:r w:rsidR="00306431">
              <w:rPr>
                <w:noProof/>
                <w:webHidden/>
              </w:rPr>
              <w:tab/>
            </w:r>
            <w:r w:rsidR="00306431">
              <w:rPr>
                <w:noProof/>
                <w:webHidden/>
              </w:rPr>
              <w:fldChar w:fldCharType="begin"/>
            </w:r>
            <w:r w:rsidR="00306431">
              <w:rPr>
                <w:noProof/>
                <w:webHidden/>
              </w:rPr>
              <w:instrText xml:space="preserve"> PAGEREF _Toc123068927 \h </w:instrText>
            </w:r>
            <w:r w:rsidR="00306431">
              <w:rPr>
                <w:noProof/>
                <w:webHidden/>
              </w:rPr>
            </w:r>
            <w:r w:rsidR="00306431">
              <w:rPr>
                <w:noProof/>
                <w:webHidden/>
              </w:rPr>
              <w:fldChar w:fldCharType="separate"/>
            </w:r>
            <w:r w:rsidR="00306431">
              <w:rPr>
                <w:noProof/>
                <w:webHidden/>
              </w:rPr>
              <w:t>36</w:t>
            </w:r>
            <w:r w:rsidR="00306431">
              <w:rPr>
                <w:noProof/>
                <w:webHidden/>
              </w:rPr>
              <w:fldChar w:fldCharType="end"/>
            </w:r>
          </w:hyperlink>
        </w:p>
        <w:p w14:paraId="68452CA6" w14:textId="6339C9BE" w:rsidR="00306431" w:rsidRDefault="00327112">
          <w:pPr>
            <w:pStyle w:val="31"/>
            <w:tabs>
              <w:tab w:val="right" w:leader="dot" w:pos="8494"/>
            </w:tabs>
            <w:rPr>
              <w:rFonts w:asciiTheme="minorHAnsi" w:eastAsiaTheme="minorEastAsia" w:hAnsiTheme="minorHAnsi" w:cstheme="minorBidi"/>
              <w:noProof/>
              <w:kern w:val="2"/>
            </w:rPr>
          </w:pPr>
          <w:hyperlink w:anchor="_Toc123068928" w:history="1">
            <w:r w:rsidR="00306431" w:rsidRPr="00982243">
              <w:rPr>
                <w:rStyle w:val="af1"/>
                <w:noProof/>
              </w:rPr>
              <w:t>2.6.1</w:t>
            </w:r>
            <w:r w:rsidR="00306431" w:rsidRPr="00982243">
              <w:rPr>
                <w:rStyle w:val="af1"/>
                <w:rFonts w:hint="eastAsia"/>
                <w:noProof/>
              </w:rPr>
              <w:t xml:space="preserve"> </w:t>
            </w:r>
            <w:r w:rsidR="00306431" w:rsidRPr="00982243">
              <w:rPr>
                <w:rStyle w:val="af1"/>
                <w:rFonts w:hint="eastAsia"/>
                <w:noProof/>
              </w:rPr>
              <w:t>回歸指標</w:t>
            </w:r>
            <w:r w:rsidR="00306431">
              <w:rPr>
                <w:noProof/>
                <w:webHidden/>
              </w:rPr>
              <w:tab/>
            </w:r>
            <w:r w:rsidR="00306431">
              <w:rPr>
                <w:noProof/>
                <w:webHidden/>
              </w:rPr>
              <w:fldChar w:fldCharType="begin"/>
            </w:r>
            <w:r w:rsidR="00306431">
              <w:rPr>
                <w:noProof/>
                <w:webHidden/>
              </w:rPr>
              <w:instrText xml:space="preserve"> PAGEREF _Toc123068928 \h </w:instrText>
            </w:r>
            <w:r w:rsidR="00306431">
              <w:rPr>
                <w:noProof/>
                <w:webHidden/>
              </w:rPr>
            </w:r>
            <w:r w:rsidR="00306431">
              <w:rPr>
                <w:noProof/>
                <w:webHidden/>
              </w:rPr>
              <w:fldChar w:fldCharType="separate"/>
            </w:r>
            <w:r w:rsidR="00306431">
              <w:rPr>
                <w:noProof/>
                <w:webHidden/>
              </w:rPr>
              <w:t>36</w:t>
            </w:r>
            <w:r w:rsidR="00306431">
              <w:rPr>
                <w:noProof/>
                <w:webHidden/>
              </w:rPr>
              <w:fldChar w:fldCharType="end"/>
            </w:r>
          </w:hyperlink>
        </w:p>
        <w:p w14:paraId="40CECECC" w14:textId="106CDDB0" w:rsidR="00306431" w:rsidRDefault="00327112">
          <w:pPr>
            <w:pStyle w:val="31"/>
            <w:tabs>
              <w:tab w:val="right" w:leader="dot" w:pos="8494"/>
            </w:tabs>
            <w:rPr>
              <w:rFonts w:asciiTheme="minorHAnsi" w:eastAsiaTheme="minorEastAsia" w:hAnsiTheme="minorHAnsi" w:cstheme="minorBidi"/>
              <w:noProof/>
              <w:kern w:val="2"/>
            </w:rPr>
          </w:pPr>
          <w:hyperlink w:anchor="_Toc123068929" w:history="1">
            <w:r w:rsidR="00306431" w:rsidRPr="00982243">
              <w:rPr>
                <w:rStyle w:val="af1"/>
                <w:noProof/>
              </w:rPr>
              <w:t>2.6.2</w:t>
            </w:r>
            <w:r w:rsidR="00306431" w:rsidRPr="00982243">
              <w:rPr>
                <w:rStyle w:val="af1"/>
                <w:rFonts w:hint="eastAsia"/>
                <w:noProof/>
              </w:rPr>
              <w:t xml:space="preserve"> </w:t>
            </w:r>
            <w:r w:rsidR="00306431" w:rsidRPr="00982243">
              <w:rPr>
                <w:rStyle w:val="af1"/>
                <w:rFonts w:hint="eastAsia"/>
                <w:noProof/>
              </w:rPr>
              <w:t>分類指標</w:t>
            </w:r>
            <w:r w:rsidR="00306431">
              <w:rPr>
                <w:noProof/>
                <w:webHidden/>
              </w:rPr>
              <w:tab/>
            </w:r>
            <w:r w:rsidR="00306431">
              <w:rPr>
                <w:noProof/>
                <w:webHidden/>
              </w:rPr>
              <w:fldChar w:fldCharType="begin"/>
            </w:r>
            <w:r w:rsidR="00306431">
              <w:rPr>
                <w:noProof/>
                <w:webHidden/>
              </w:rPr>
              <w:instrText xml:space="preserve"> PAGEREF _Toc123068929 \h </w:instrText>
            </w:r>
            <w:r w:rsidR="00306431">
              <w:rPr>
                <w:noProof/>
                <w:webHidden/>
              </w:rPr>
            </w:r>
            <w:r w:rsidR="00306431">
              <w:rPr>
                <w:noProof/>
                <w:webHidden/>
              </w:rPr>
              <w:fldChar w:fldCharType="separate"/>
            </w:r>
            <w:r w:rsidR="00306431">
              <w:rPr>
                <w:noProof/>
                <w:webHidden/>
              </w:rPr>
              <w:t>36</w:t>
            </w:r>
            <w:r w:rsidR="00306431">
              <w:rPr>
                <w:noProof/>
                <w:webHidden/>
              </w:rPr>
              <w:fldChar w:fldCharType="end"/>
            </w:r>
          </w:hyperlink>
        </w:p>
        <w:p w14:paraId="58E03090" w14:textId="674C25AF" w:rsidR="00306431" w:rsidRDefault="00327112">
          <w:pPr>
            <w:pStyle w:val="11"/>
            <w:tabs>
              <w:tab w:val="right" w:leader="dot" w:pos="8494"/>
            </w:tabs>
            <w:rPr>
              <w:rFonts w:asciiTheme="minorHAnsi" w:eastAsiaTheme="minorEastAsia" w:hAnsiTheme="minorHAnsi" w:cstheme="minorBidi"/>
              <w:noProof/>
              <w:kern w:val="2"/>
            </w:rPr>
          </w:pPr>
          <w:hyperlink w:anchor="_Toc123068930" w:history="1">
            <w:r w:rsidR="00306431" w:rsidRPr="00982243">
              <w:rPr>
                <w:rStyle w:val="af1"/>
                <w:noProof/>
              </w:rPr>
              <w:t>3</w:t>
            </w:r>
            <w:r w:rsidR="00306431" w:rsidRPr="00982243">
              <w:rPr>
                <w:rStyle w:val="af1"/>
                <w:rFonts w:hint="eastAsia"/>
                <w:noProof/>
              </w:rPr>
              <w:t xml:space="preserve"> </w:t>
            </w:r>
            <w:r w:rsidR="00306431" w:rsidRPr="00982243">
              <w:rPr>
                <w:rStyle w:val="af1"/>
                <w:rFonts w:hint="eastAsia"/>
                <w:noProof/>
              </w:rPr>
              <w:t>第三章</w:t>
            </w:r>
            <w:r w:rsidR="00306431" w:rsidRPr="00982243">
              <w:rPr>
                <w:rStyle w:val="af1"/>
                <w:noProof/>
              </w:rPr>
              <w:t xml:space="preserve"> </w:t>
            </w:r>
            <w:r w:rsidR="00306431" w:rsidRPr="00982243">
              <w:rPr>
                <w:rStyle w:val="af1"/>
                <w:rFonts w:hint="eastAsia"/>
                <w:noProof/>
              </w:rPr>
              <w:t>高維二元特徵之聚合編碼技術及分析框架</w:t>
            </w:r>
            <w:r w:rsidR="00306431">
              <w:rPr>
                <w:noProof/>
                <w:webHidden/>
              </w:rPr>
              <w:tab/>
            </w:r>
            <w:r w:rsidR="00306431">
              <w:rPr>
                <w:noProof/>
                <w:webHidden/>
              </w:rPr>
              <w:fldChar w:fldCharType="begin"/>
            </w:r>
            <w:r w:rsidR="00306431">
              <w:rPr>
                <w:noProof/>
                <w:webHidden/>
              </w:rPr>
              <w:instrText xml:space="preserve"> PAGEREF _Toc123068930 \h </w:instrText>
            </w:r>
            <w:r w:rsidR="00306431">
              <w:rPr>
                <w:noProof/>
                <w:webHidden/>
              </w:rPr>
            </w:r>
            <w:r w:rsidR="00306431">
              <w:rPr>
                <w:noProof/>
                <w:webHidden/>
              </w:rPr>
              <w:fldChar w:fldCharType="separate"/>
            </w:r>
            <w:r w:rsidR="00306431">
              <w:rPr>
                <w:noProof/>
                <w:webHidden/>
              </w:rPr>
              <w:t>39</w:t>
            </w:r>
            <w:r w:rsidR="00306431">
              <w:rPr>
                <w:noProof/>
                <w:webHidden/>
              </w:rPr>
              <w:fldChar w:fldCharType="end"/>
            </w:r>
          </w:hyperlink>
        </w:p>
        <w:p w14:paraId="2BB3F6F4" w14:textId="266379D3" w:rsidR="00306431" w:rsidRDefault="00327112">
          <w:pPr>
            <w:pStyle w:val="23"/>
            <w:tabs>
              <w:tab w:val="right" w:leader="dot" w:pos="8494"/>
            </w:tabs>
            <w:rPr>
              <w:rFonts w:asciiTheme="minorHAnsi" w:eastAsiaTheme="minorEastAsia" w:hAnsiTheme="minorHAnsi" w:cstheme="minorBidi"/>
              <w:noProof/>
              <w:kern w:val="2"/>
            </w:rPr>
          </w:pPr>
          <w:hyperlink w:anchor="_Toc123068931" w:history="1">
            <w:r w:rsidR="00306431" w:rsidRPr="00982243">
              <w:rPr>
                <w:rStyle w:val="af1"/>
                <w:noProof/>
              </w:rPr>
              <w:t>3.1</w:t>
            </w:r>
            <w:r w:rsidR="00306431" w:rsidRPr="00982243">
              <w:rPr>
                <w:rStyle w:val="af1"/>
                <w:rFonts w:hint="eastAsia"/>
                <w:noProof/>
              </w:rPr>
              <w:t xml:space="preserve"> </w:t>
            </w:r>
            <w:r w:rsidR="00306431" w:rsidRPr="00982243">
              <w:rPr>
                <w:rStyle w:val="af1"/>
                <w:rFonts w:hint="eastAsia"/>
                <w:noProof/>
              </w:rPr>
              <w:t>二元特徵分群</w:t>
            </w:r>
            <w:r w:rsidR="00306431">
              <w:rPr>
                <w:noProof/>
                <w:webHidden/>
              </w:rPr>
              <w:tab/>
            </w:r>
            <w:r w:rsidR="00306431">
              <w:rPr>
                <w:noProof/>
                <w:webHidden/>
              </w:rPr>
              <w:fldChar w:fldCharType="begin"/>
            </w:r>
            <w:r w:rsidR="00306431">
              <w:rPr>
                <w:noProof/>
                <w:webHidden/>
              </w:rPr>
              <w:instrText xml:space="preserve"> PAGEREF _Toc123068931 \h </w:instrText>
            </w:r>
            <w:r w:rsidR="00306431">
              <w:rPr>
                <w:noProof/>
                <w:webHidden/>
              </w:rPr>
            </w:r>
            <w:r w:rsidR="00306431">
              <w:rPr>
                <w:noProof/>
                <w:webHidden/>
              </w:rPr>
              <w:fldChar w:fldCharType="separate"/>
            </w:r>
            <w:r w:rsidR="00306431">
              <w:rPr>
                <w:noProof/>
                <w:webHidden/>
              </w:rPr>
              <w:t>42</w:t>
            </w:r>
            <w:r w:rsidR="00306431">
              <w:rPr>
                <w:noProof/>
                <w:webHidden/>
              </w:rPr>
              <w:fldChar w:fldCharType="end"/>
            </w:r>
          </w:hyperlink>
        </w:p>
        <w:p w14:paraId="3215C509" w14:textId="1C7DA4AB" w:rsidR="00306431" w:rsidRDefault="00327112">
          <w:pPr>
            <w:pStyle w:val="31"/>
            <w:tabs>
              <w:tab w:val="right" w:leader="dot" w:pos="8494"/>
            </w:tabs>
            <w:rPr>
              <w:rFonts w:asciiTheme="minorHAnsi" w:eastAsiaTheme="minorEastAsia" w:hAnsiTheme="minorHAnsi" w:cstheme="minorBidi"/>
              <w:noProof/>
              <w:kern w:val="2"/>
            </w:rPr>
          </w:pPr>
          <w:hyperlink w:anchor="_Toc123068932" w:history="1">
            <w:r w:rsidR="00306431" w:rsidRPr="00982243">
              <w:rPr>
                <w:rStyle w:val="af1"/>
                <w:noProof/>
              </w:rPr>
              <w:t>3.1.1</w:t>
            </w:r>
            <w:r w:rsidR="00306431" w:rsidRPr="00982243">
              <w:rPr>
                <w:rStyle w:val="af1"/>
                <w:rFonts w:hint="eastAsia"/>
                <w:noProof/>
              </w:rPr>
              <w:t xml:space="preserve"> </w:t>
            </w:r>
            <w:r w:rsidR="00306431" w:rsidRPr="00982243">
              <w:rPr>
                <w:rStyle w:val="af1"/>
                <w:rFonts w:hint="eastAsia"/>
                <w:noProof/>
              </w:rPr>
              <w:t>資料原始特徵群</w:t>
            </w:r>
            <w:r w:rsidR="00306431">
              <w:rPr>
                <w:noProof/>
                <w:webHidden/>
              </w:rPr>
              <w:tab/>
            </w:r>
            <w:r w:rsidR="00306431">
              <w:rPr>
                <w:noProof/>
                <w:webHidden/>
              </w:rPr>
              <w:fldChar w:fldCharType="begin"/>
            </w:r>
            <w:r w:rsidR="00306431">
              <w:rPr>
                <w:noProof/>
                <w:webHidden/>
              </w:rPr>
              <w:instrText xml:space="preserve"> PAGEREF _Toc123068932 \h </w:instrText>
            </w:r>
            <w:r w:rsidR="00306431">
              <w:rPr>
                <w:noProof/>
                <w:webHidden/>
              </w:rPr>
            </w:r>
            <w:r w:rsidR="00306431">
              <w:rPr>
                <w:noProof/>
                <w:webHidden/>
              </w:rPr>
              <w:fldChar w:fldCharType="separate"/>
            </w:r>
            <w:r w:rsidR="00306431">
              <w:rPr>
                <w:noProof/>
                <w:webHidden/>
              </w:rPr>
              <w:t>42</w:t>
            </w:r>
            <w:r w:rsidR="00306431">
              <w:rPr>
                <w:noProof/>
                <w:webHidden/>
              </w:rPr>
              <w:fldChar w:fldCharType="end"/>
            </w:r>
          </w:hyperlink>
        </w:p>
        <w:p w14:paraId="0834AE4F" w14:textId="38B0C678" w:rsidR="00306431" w:rsidRDefault="00327112">
          <w:pPr>
            <w:pStyle w:val="31"/>
            <w:tabs>
              <w:tab w:val="right" w:leader="dot" w:pos="8494"/>
            </w:tabs>
            <w:rPr>
              <w:rFonts w:asciiTheme="minorHAnsi" w:eastAsiaTheme="minorEastAsia" w:hAnsiTheme="minorHAnsi" w:cstheme="minorBidi"/>
              <w:noProof/>
              <w:kern w:val="2"/>
            </w:rPr>
          </w:pPr>
          <w:hyperlink w:anchor="_Toc123068933" w:history="1">
            <w:r w:rsidR="00306431" w:rsidRPr="00982243">
              <w:rPr>
                <w:rStyle w:val="af1"/>
                <w:noProof/>
              </w:rPr>
              <w:t>3.1.2</w:t>
            </w:r>
            <w:r w:rsidR="00306431" w:rsidRPr="00982243">
              <w:rPr>
                <w:rStyle w:val="af1"/>
                <w:rFonts w:hint="eastAsia"/>
                <w:noProof/>
              </w:rPr>
              <w:t xml:space="preserve"> </w:t>
            </w:r>
            <w:r w:rsidR="00306431" w:rsidRPr="00982243">
              <w:rPr>
                <w:rStyle w:val="af1"/>
                <w:rFonts w:hint="eastAsia"/>
                <w:noProof/>
              </w:rPr>
              <w:t>主成分分析群集</w:t>
            </w:r>
            <w:r w:rsidR="00306431">
              <w:rPr>
                <w:noProof/>
                <w:webHidden/>
              </w:rPr>
              <w:tab/>
            </w:r>
            <w:r w:rsidR="00306431">
              <w:rPr>
                <w:noProof/>
                <w:webHidden/>
              </w:rPr>
              <w:fldChar w:fldCharType="begin"/>
            </w:r>
            <w:r w:rsidR="00306431">
              <w:rPr>
                <w:noProof/>
                <w:webHidden/>
              </w:rPr>
              <w:instrText xml:space="preserve"> PAGEREF _Toc123068933 \h </w:instrText>
            </w:r>
            <w:r w:rsidR="00306431">
              <w:rPr>
                <w:noProof/>
                <w:webHidden/>
              </w:rPr>
            </w:r>
            <w:r w:rsidR="00306431">
              <w:rPr>
                <w:noProof/>
                <w:webHidden/>
              </w:rPr>
              <w:fldChar w:fldCharType="separate"/>
            </w:r>
            <w:r w:rsidR="00306431">
              <w:rPr>
                <w:noProof/>
                <w:webHidden/>
              </w:rPr>
              <w:t>43</w:t>
            </w:r>
            <w:r w:rsidR="00306431">
              <w:rPr>
                <w:noProof/>
                <w:webHidden/>
              </w:rPr>
              <w:fldChar w:fldCharType="end"/>
            </w:r>
          </w:hyperlink>
        </w:p>
        <w:p w14:paraId="680FBD7A" w14:textId="0CFD917E" w:rsidR="00306431" w:rsidRDefault="00327112">
          <w:pPr>
            <w:pStyle w:val="31"/>
            <w:tabs>
              <w:tab w:val="right" w:leader="dot" w:pos="8494"/>
            </w:tabs>
            <w:rPr>
              <w:rFonts w:asciiTheme="minorHAnsi" w:eastAsiaTheme="minorEastAsia" w:hAnsiTheme="minorHAnsi" w:cstheme="minorBidi"/>
              <w:noProof/>
              <w:kern w:val="2"/>
            </w:rPr>
          </w:pPr>
          <w:hyperlink w:anchor="_Toc123068934" w:history="1">
            <w:r w:rsidR="00306431" w:rsidRPr="00982243">
              <w:rPr>
                <w:rStyle w:val="af1"/>
                <w:noProof/>
              </w:rPr>
              <w:t>3.1.3</w:t>
            </w:r>
            <w:r w:rsidR="00306431" w:rsidRPr="00982243">
              <w:rPr>
                <w:rStyle w:val="af1"/>
                <w:rFonts w:hint="eastAsia"/>
                <w:noProof/>
              </w:rPr>
              <w:t xml:space="preserve"> </w:t>
            </w:r>
            <w:r w:rsidR="00306431" w:rsidRPr="00982243">
              <w:rPr>
                <w:rStyle w:val="af1"/>
                <w:rFonts w:hint="eastAsia"/>
                <w:noProof/>
              </w:rPr>
              <w:t>相關係數群集</w:t>
            </w:r>
            <w:r w:rsidR="00306431">
              <w:rPr>
                <w:noProof/>
                <w:webHidden/>
              </w:rPr>
              <w:tab/>
            </w:r>
            <w:r w:rsidR="00306431">
              <w:rPr>
                <w:noProof/>
                <w:webHidden/>
              </w:rPr>
              <w:fldChar w:fldCharType="begin"/>
            </w:r>
            <w:r w:rsidR="00306431">
              <w:rPr>
                <w:noProof/>
                <w:webHidden/>
              </w:rPr>
              <w:instrText xml:space="preserve"> PAGEREF _Toc123068934 \h </w:instrText>
            </w:r>
            <w:r w:rsidR="00306431">
              <w:rPr>
                <w:noProof/>
                <w:webHidden/>
              </w:rPr>
            </w:r>
            <w:r w:rsidR="00306431">
              <w:rPr>
                <w:noProof/>
                <w:webHidden/>
              </w:rPr>
              <w:fldChar w:fldCharType="separate"/>
            </w:r>
            <w:r w:rsidR="00306431">
              <w:rPr>
                <w:noProof/>
                <w:webHidden/>
              </w:rPr>
              <w:t>44</w:t>
            </w:r>
            <w:r w:rsidR="00306431">
              <w:rPr>
                <w:noProof/>
                <w:webHidden/>
              </w:rPr>
              <w:fldChar w:fldCharType="end"/>
            </w:r>
          </w:hyperlink>
        </w:p>
        <w:p w14:paraId="3EE4D4AD" w14:textId="242E3CD7" w:rsidR="00306431" w:rsidRDefault="00327112">
          <w:pPr>
            <w:pStyle w:val="23"/>
            <w:tabs>
              <w:tab w:val="right" w:leader="dot" w:pos="8494"/>
            </w:tabs>
            <w:rPr>
              <w:rFonts w:asciiTheme="minorHAnsi" w:eastAsiaTheme="minorEastAsia" w:hAnsiTheme="minorHAnsi" w:cstheme="minorBidi"/>
              <w:noProof/>
              <w:kern w:val="2"/>
            </w:rPr>
          </w:pPr>
          <w:hyperlink w:anchor="_Toc123068935" w:history="1">
            <w:r w:rsidR="00306431" w:rsidRPr="00982243">
              <w:rPr>
                <w:rStyle w:val="af1"/>
                <w:noProof/>
              </w:rPr>
              <w:t>3.2 .</w:t>
            </w:r>
            <w:r w:rsidR="00306431" w:rsidRPr="00982243">
              <w:rPr>
                <w:rStyle w:val="af1"/>
                <w:rFonts w:hint="eastAsia"/>
                <w:noProof/>
              </w:rPr>
              <w:t>群內二元特徵排序</w:t>
            </w:r>
            <w:r w:rsidR="00306431">
              <w:rPr>
                <w:noProof/>
                <w:webHidden/>
              </w:rPr>
              <w:tab/>
            </w:r>
            <w:r w:rsidR="00306431">
              <w:rPr>
                <w:noProof/>
                <w:webHidden/>
              </w:rPr>
              <w:fldChar w:fldCharType="begin"/>
            </w:r>
            <w:r w:rsidR="00306431">
              <w:rPr>
                <w:noProof/>
                <w:webHidden/>
              </w:rPr>
              <w:instrText xml:space="preserve"> PAGEREF _Toc123068935 \h </w:instrText>
            </w:r>
            <w:r w:rsidR="00306431">
              <w:rPr>
                <w:noProof/>
                <w:webHidden/>
              </w:rPr>
            </w:r>
            <w:r w:rsidR="00306431">
              <w:rPr>
                <w:noProof/>
                <w:webHidden/>
              </w:rPr>
              <w:fldChar w:fldCharType="separate"/>
            </w:r>
            <w:r w:rsidR="00306431">
              <w:rPr>
                <w:noProof/>
                <w:webHidden/>
              </w:rPr>
              <w:t>47</w:t>
            </w:r>
            <w:r w:rsidR="00306431">
              <w:rPr>
                <w:noProof/>
                <w:webHidden/>
              </w:rPr>
              <w:fldChar w:fldCharType="end"/>
            </w:r>
          </w:hyperlink>
        </w:p>
        <w:p w14:paraId="6BBFC524" w14:textId="7D12BDAF" w:rsidR="00306431" w:rsidRDefault="00327112">
          <w:pPr>
            <w:pStyle w:val="31"/>
            <w:tabs>
              <w:tab w:val="right" w:leader="dot" w:pos="8494"/>
            </w:tabs>
            <w:rPr>
              <w:rFonts w:asciiTheme="minorHAnsi" w:eastAsiaTheme="minorEastAsia" w:hAnsiTheme="minorHAnsi" w:cstheme="minorBidi"/>
              <w:noProof/>
              <w:kern w:val="2"/>
            </w:rPr>
          </w:pPr>
          <w:hyperlink w:anchor="_Toc123068936" w:history="1">
            <w:r w:rsidR="00306431" w:rsidRPr="00982243">
              <w:rPr>
                <w:rStyle w:val="af1"/>
                <w:noProof/>
              </w:rPr>
              <w:t>3.2.1</w:t>
            </w:r>
            <w:r w:rsidR="00306431" w:rsidRPr="00982243">
              <w:rPr>
                <w:rStyle w:val="af1"/>
                <w:rFonts w:hint="eastAsia"/>
                <w:noProof/>
              </w:rPr>
              <w:t xml:space="preserve"> </w:t>
            </w:r>
            <w:r w:rsidR="00306431" w:rsidRPr="00982243">
              <w:rPr>
                <w:rStyle w:val="af1"/>
                <w:rFonts w:hint="eastAsia"/>
                <w:noProof/>
              </w:rPr>
              <w:t>二元特徵總和排序</w:t>
            </w:r>
            <w:r w:rsidR="00306431">
              <w:rPr>
                <w:noProof/>
                <w:webHidden/>
              </w:rPr>
              <w:tab/>
            </w:r>
            <w:r w:rsidR="00306431">
              <w:rPr>
                <w:noProof/>
                <w:webHidden/>
              </w:rPr>
              <w:fldChar w:fldCharType="begin"/>
            </w:r>
            <w:r w:rsidR="00306431">
              <w:rPr>
                <w:noProof/>
                <w:webHidden/>
              </w:rPr>
              <w:instrText xml:space="preserve"> PAGEREF _Toc123068936 \h </w:instrText>
            </w:r>
            <w:r w:rsidR="00306431">
              <w:rPr>
                <w:noProof/>
                <w:webHidden/>
              </w:rPr>
            </w:r>
            <w:r w:rsidR="00306431">
              <w:rPr>
                <w:noProof/>
                <w:webHidden/>
              </w:rPr>
              <w:fldChar w:fldCharType="separate"/>
            </w:r>
            <w:r w:rsidR="00306431">
              <w:rPr>
                <w:noProof/>
                <w:webHidden/>
              </w:rPr>
              <w:t>49</w:t>
            </w:r>
            <w:r w:rsidR="00306431">
              <w:rPr>
                <w:noProof/>
                <w:webHidden/>
              </w:rPr>
              <w:fldChar w:fldCharType="end"/>
            </w:r>
          </w:hyperlink>
        </w:p>
        <w:p w14:paraId="36FADD2E" w14:textId="3C183269" w:rsidR="00306431" w:rsidRDefault="00327112">
          <w:pPr>
            <w:pStyle w:val="31"/>
            <w:tabs>
              <w:tab w:val="right" w:leader="dot" w:pos="8494"/>
            </w:tabs>
            <w:rPr>
              <w:rFonts w:asciiTheme="minorHAnsi" w:eastAsiaTheme="minorEastAsia" w:hAnsiTheme="minorHAnsi" w:cstheme="minorBidi"/>
              <w:noProof/>
              <w:kern w:val="2"/>
            </w:rPr>
          </w:pPr>
          <w:hyperlink w:anchor="_Toc123068937" w:history="1">
            <w:r w:rsidR="00306431" w:rsidRPr="00982243">
              <w:rPr>
                <w:rStyle w:val="af1"/>
                <w:noProof/>
              </w:rPr>
              <w:t>3.2.2</w:t>
            </w:r>
            <w:r w:rsidR="00306431" w:rsidRPr="00982243">
              <w:rPr>
                <w:rStyle w:val="af1"/>
                <w:rFonts w:hint="eastAsia"/>
                <w:noProof/>
              </w:rPr>
              <w:t xml:space="preserve"> </w:t>
            </w:r>
            <w:r w:rsidR="00306431" w:rsidRPr="00982243">
              <w:rPr>
                <w:rStyle w:val="af1"/>
                <w:rFonts w:hint="eastAsia"/>
                <w:noProof/>
              </w:rPr>
              <w:t>特徵純粹度排序</w:t>
            </w:r>
            <w:r w:rsidR="00306431">
              <w:rPr>
                <w:noProof/>
                <w:webHidden/>
              </w:rPr>
              <w:tab/>
            </w:r>
            <w:r w:rsidR="00306431">
              <w:rPr>
                <w:noProof/>
                <w:webHidden/>
              </w:rPr>
              <w:fldChar w:fldCharType="begin"/>
            </w:r>
            <w:r w:rsidR="00306431">
              <w:rPr>
                <w:noProof/>
                <w:webHidden/>
              </w:rPr>
              <w:instrText xml:space="preserve"> PAGEREF _Toc123068937 \h </w:instrText>
            </w:r>
            <w:r w:rsidR="00306431">
              <w:rPr>
                <w:noProof/>
                <w:webHidden/>
              </w:rPr>
            </w:r>
            <w:r w:rsidR="00306431">
              <w:rPr>
                <w:noProof/>
                <w:webHidden/>
              </w:rPr>
              <w:fldChar w:fldCharType="separate"/>
            </w:r>
            <w:r w:rsidR="00306431">
              <w:rPr>
                <w:noProof/>
                <w:webHidden/>
              </w:rPr>
              <w:t>49</w:t>
            </w:r>
            <w:r w:rsidR="00306431">
              <w:rPr>
                <w:noProof/>
                <w:webHidden/>
              </w:rPr>
              <w:fldChar w:fldCharType="end"/>
            </w:r>
          </w:hyperlink>
        </w:p>
        <w:p w14:paraId="51040527" w14:textId="3ED8365A" w:rsidR="00306431" w:rsidRDefault="00327112">
          <w:pPr>
            <w:pStyle w:val="31"/>
            <w:tabs>
              <w:tab w:val="right" w:leader="dot" w:pos="8494"/>
            </w:tabs>
            <w:rPr>
              <w:rFonts w:asciiTheme="minorHAnsi" w:eastAsiaTheme="minorEastAsia" w:hAnsiTheme="minorHAnsi" w:cstheme="minorBidi"/>
              <w:noProof/>
              <w:kern w:val="2"/>
            </w:rPr>
          </w:pPr>
          <w:hyperlink w:anchor="_Toc123068938" w:history="1">
            <w:r w:rsidR="00306431" w:rsidRPr="00982243">
              <w:rPr>
                <w:rStyle w:val="af1"/>
                <w:noProof/>
              </w:rPr>
              <w:t>3.2.3</w:t>
            </w:r>
            <w:r w:rsidR="00306431" w:rsidRPr="00982243">
              <w:rPr>
                <w:rStyle w:val="af1"/>
                <w:rFonts w:hint="eastAsia"/>
                <w:noProof/>
              </w:rPr>
              <w:t xml:space="preserve"> </w:t>
            </w:r>
            <w:r w:rsidR="00306431" w:rsidRPr="00982243">
              <w:rPr>
                <w:rStyle w:val="af1"/>
                <w:rFonts w:hint="eastAsia"/>
                <w:noProof/>
              </w:rPr>
              <w:t>特徵重要度排序</w:t>
            </w:r>
            <w:r w:rsidR="00306431">
              <w:rPr>
                <w:noProof/>
                <w:webHidden/>
              </w:rPr>
              <w:tab/>
            </w:r>
            <w:r w:rsidR="00306431">
              <w:rPr>
                <w:noProof/>
                <w:webHidden/>
              </w:rPr>
              <w:fldChar w:fldCharType="begin"/>
            </w:r>
            <w:r w:rsidR="00306431">
              <w:rPr>
                <w:noProof/>
                <w:webHidden/>
              </w:rPr>
              <w:instrText xml:space="preserve"> PAGEREF _Toc123068938 \h </w:instrText>
            </w:r>
            <w:r w:rsidR="00306431">
              <w:rPr>
                <w:noProof/>
                <w:webHidden/>
              </w:rPr>
            </w:r>
            <w:r w:rsidR="00306431">
              <w:rPr>
                <w:noProof/>
                <w:webHidden/>
              </w:rPr>
              <w:fldChar w:fldCharType="separate"/>
            </w:r>
            <w:r w:rsidR="00306431">
              <w:rPr>
                <w:noProof/>
                <w:webHidden/>
              </w:rPr>
              <w:t>50</w:t>
            </w:r>
            <w:r w:rsidR="00306431">
              <w:rPr>
                <w:noProof/>
                <w:webHidden/>
              </w:rPr>
              <w:fldChar w:fldCharType="end"/>
            </w:r>
          </w:hyperlink>
        </w:p>
        <w:p w14:paraId="22468209" w14:textId="5F458F93" w:rsidR="00306431" w:rsidRDefault="00327112">
          <w:pPr>
            <w:pStyle w:val="31"/>
            <w:tabs>
              <w:tab w:val="right" w:leader="dot" w:pos="8494"/>
            </w:tabs>
            <w:rPr>
              <w:rFonts w:asciiTheme="minorHAnsi" w:eastAsiaTheme="minorEastAsia" w:hAnsiTheme="minorHAnsi" w:cstheme="minorBidi"/>
              <w:noProof/>
              <w:kern w:val="2"/>
            </w:rPr>
          </w:pPr>
          <w:hyperlink w:anchor="_Toc123068939" w:history="1">
            <w:r w:rsidR="00306431" w:rsidRPr="00982243">
              <w:rPr>
                <w:rStyle w:val="af1"/>
                <w:noProof/>
              </w:rPr>
              <w:t>3.2.4</w:t>
            </w:r>
            <w:r w:rsidR="00306431" w:rsidRPr="00982243">
              <w:rPr>
                <w:rStyle w:val="af1"/>
                <w:rFonts w:hint="eastAsia"/>
                <w:noProof/>
              </w:rPr>
              <w:t xml:space="preserve"> </w:t>
            </w:r>
            <w:r w:rsidR="00306431" w:rsidRPr="00982243">
              <w:rPr>
                <w:rStyle w:val="af1"/>
                <w:rFonts w:hint="eastAsia"/>
                <w:noProof/>
              </w:rPr>
              <w:t>基因演算排序法</w:t>
            </w:r>
            <w:r w:rsidR="00306431">
              <w:rPr>
                <w:noProof/>
                <w:webHidden/>
              </w:rPr>
              <w:tab/>
            </w:r>
            <w:r w:rsidR="00306431">
              <w:rPr>
                <w:noProof/>
                <w:webHidden/>
              </w:rPr>
              <w:fldChar w:fldCharType="begin"/>
            </w:r>
            <w:r w:rsidR="00306431">
              <w:rPr>
                <w:noProof/>
                <w:webHidden/>
              </w:rPr>
              <w:instrText xml:space="preserve"> PAGEREF _Toc123068939 \h </w:instrText>
            </w:r>
            <w:r w:rsidR="00306431">
              <w:rPr>
                <w:noProof/>
                <w:webHidden/>
              </w:rPr>
            </w:r>
            <w:r w:rsidR="00306431">
              <w:rPr>
                <w:noProof/>
                <w:webHidden/>
              </w:rPr>
              <w:fldChar w:fldCharType="separate"/>
            </w:r>
            <w:r w:rsidR="00306431">
              <w:rPr>
                <w:noProof/>
                <w:webHidden/>
              </w:rPr>
              <w:t>51</w:t>
            </w:r>
            <w:r w:rsidR="00306431">
              <w:rPr>
                <w:noProof/>
                <w:webHidden/>
              </w:rPr>
              <w:fldChar w:fldCharType="end"/>
            </w:r>
          </w:hyperlink>
        </w:p>
        <w:p w14:paraId="05F75715" w14:textId="4178F54C" w:rsidR="00306431" w:rsidRDefault="00327112">
          <w:pPr>
            <w:pStyle w:val="23"/>
            <w:tabs>
              <w:tab w:val="right" w:leader="dot" w:pos="8494"/>
            </w:tabs>
            <w:rPr>
              <w:rFonts w:asciiTheme="minorHAnsi" w:eastAsiaTheme="minorEastAsia" w:hAnsiTheme="minorHAnsi" w:cstheme="minorBidi"/>
              <w:noProof/>
              <w:kern w:val="2"/>
            </w:rPr>
          </w:pPr>
          <w:hyperlink w:anchor="_Toc123068940" w:history="1">
            <w:r w:rsidR="00306431" w:rsidRPr="00982243">
              <w:rPr>
                <w:rStyle w:val="af1"/>
                <w:noProof/>
              </w:rPr>
              <w:t>3.3</w:t>
            </w:r>
            <w:r w:rsidR="00306431" w:rsidRPr="00982243">
              <w:rPr>
                <w:rStyle w:val="af1"/>
                <w:rFonts w:hint="eastAsia"/>
                <w:noProof/>
              </w:rPr>
              <w:t xml:space="preserve"> </w:t>
            </w:r>
            <w:r w:rsidR="00306431" w:rsidRPr="00982243">
              <w:rPr>
                <w:rStyle w:val="af1"/>
                <w:rFonts w:hint="eastAsia"/>
                <w:noProof/>
              </w:rPr>
              <w:t>群組二進碼十進數編碼</w:t>
            </w:r>
            <w:r w:rsidR="00306431">
              <w:rPr>
                <w:noProof/>
                <w:webHidden/>
              </w:rPr>
              <w:tab/>
            </w:r>
            <w:r w:rsidR="00306431">
              <w:rPr>
                <w:noProof/>
                <w:webHidden/>
              </w:rPr>
              <w:fldChar w:fldCharType="begin"/>
            </w:r>
            <w:r w:rsidR="00306431">
              <w:rPr>
                <w:noProof/>
                <w:webHidden/>
              </w:rPr>
              <w:instrText xml:space="preserve"> PAGEREF _Toc123068940 \h </w:instrText>
            </w:r>
            <w:r w:rsidR="00306431">
              <w:rPr>
                <w:noProof/>
                <w:webHidden/>
              </w:rPr>
            </w:r>
            <w:r w:rsidR="00306431">
              <w:rPr>
                <w:noProof/>
                <w:webHidden/>
              </w:rPr>
              <w:fldChar w:fldCharType="separate"/>
            </w:r>
            <w:r w:rsidR="00306431">
              <w:rPr>
                <w:noProof/>
                <w:webHidden/>
              </w:rPr>
              <w:t>53</w:t>
            </w:r>
            <w:r w:rsidR="00306431">
              <w:rPr>
                <w:noProof/>
                <w:webHidden/>
              </w:rPr>
              <w:fldChar w:fldCharType="end"/>
            </w:r>
          </w:hyperlink>
        </w:p>
        <w:p w14:paraId="7CD482DD" w14:textId="378F7AE6" w:rsidR="00306431" w:rsidRDefault="00327112">
          <w:pPr>
            <w:pStyle w:val="31"/>
            <w:tabs>
              <w:tab w:val="right" w:leader="dot" w:pos="8494"/>
            </w:tabs>
            <w:rPr>
              <w:rFonts w:asciiTheme="minorHAnsi" w:eastAsiaTheme="minorEastAsia" w:hAnsiTheme="minorHAnsi" w:cstheme="minorBidi"/>
              <w:noProof/>
              <w:kern w:val="2"/>
            </w:rPr>
          </w:pPr>
          <w:hyperlink w:anchor="_Toc123068941" w:history="1">
            <w:r w:rsidR="00306431" w:rsidRPr="00982243">
              <w:rPr>
                <w:rStyle w:val="af1"/>
                <w:noProof/>
              </w:rPr>
              <w:t>3.3.1</w:t>
            </w:r>
            <w:r w:rsidR="00306431" w:rsidRPr="00982243">
              <w:rPr>
                <w:rStyle w:val="af1"/>
                <w:rFonts w:hint="eastAsia"/>
                <w:noProof/>
              </w:rPr>
              <w:t xml:space="preserve"> </w:t>
            </w:r>
            <w:r w:rsidR="00306431" w:rsidRPr="00982243">
              <w:rPr>
                <w:rStyle w:val="af1"/>
                <w:rFonts w:hint="eastAsia"/>
                <w:noProof/>
              </w:rPr>
              <w:t>二進位十位數編碼數值</w:t>
            </w:r>
            <w:r w:rsidR="00306431">
              <w:rPr>
                <w:noProof/>
                <w:webHidden/>
              </w:rPr>
              <w:tab/>
            </w:r>
            <w:r w:rsidR="00306431">
              <w:rPr>
                <w:noProof/>
                <w:webHidden/>
              </w:rPr>
              <w:fldChar w:fldCharType="begin"/>
            </w:r>
            <w:r w:rsidR="00306431">
              <w:rPr>
                <w:noProof/>
                <w:webHidden/>
              </w:rPr>
              <w:instrText xml:space="preserve"> PAGEREF _Toc123068941 \h </w:instrText>
            </w:r>
            <w:r w:rsidR="00306431">
              <w:rPr>
                <w:noProof/>
                <w:webHidden/>
              </w:rPr>
            </w:r>
            <w:r w:rsidR="00306431">
              <w:rPr>
                <w:noProof/>
                <w:webHidden/>
              </w:rPr>
              <w:fldChar w:fldCharType="separate"/>
            </w:r>
            <w:r w:rsidR="00306431">
              <w:rPr>
                <w:noProof/>
                <w:webHidden/>
              </w:rPr>
              <w:t>53</w:t>
            </w:r>
            <w:r w:rsidR="00306431">
              <w:rPr>
                <w:noProof/>
                <w:webHidden/>
              </w:rPr>
              <w:fldChar w:fldCharType="end"/>
            </w:r>
          </w:hyperlink>
        </w:p>
        <w:p w14:paraId="7FAD4800" w14:textId="1B180624" w:rsidR="00306431" w:rsidRDefault="00327112">
          <w:pPr>
            <w:pStyle w:val="31"/>
            <w:tabs>
              <w:tab w:val="right" w:leader="dot" w:pos="8494"/>
            </w:tabs>
            <w:rPr>
              <w:rFonts w:asciiTheme="minorHAnsi" w:eastAsiaTheme="minorEastAsia" w:hAnsiTheme="minorHAnsi" w:cstheme="minorBidi"/>
              <w:noProof/>
              <w:kern w:val="2"/>
            </w:rPr>
          </w:pPr>
          <w:hyperlink w:anchor="_Toc123068942" w:history="1">
            <w:r w:rsidR="00306431" w:rsidRPr="00982243">
              <w:rPr>
                <w:rStyle w:val="af1"/>
                <w:noProof/>
              </w:rPr>
              <w:t>3.3.2</w:t>
            </w:r>
            <w:r w:rsidR="00306431" w:rsidRPr="00982243">
              <w:rPr>
                <w:rStyle w:val="af1"/>
                <w:rFonts w:hint="eastAsia"/>
                <w:noProof/>
              </w:rPr>
              <w:t xml:space="preserve"> </w:t>
            </w:r>
            <w:r w:rsidR="00306431" w:rsidRPr="00982243">
              <w:rPr>
                <w:rStyle w:val="af1"/>
                <w:rFonts w:hint="eastAsia"/>
                <w:noProof/>
              </w:rPr>
              <w:t>二進位十位數編碼數值排名</w:t>
            </w:r>
            <w:r w:rsidR="00306431">
              <w:rPr>
                <w:noProof/>
                <w:webHidden/>
              </w:rPr>
              <w:tab/>
            </w:r>
            <w:r w:rsidR="00306431">
              <w:rPr>
                <w:noProof/>
                <w:webHidden/>
              </w:rPr>
              <w:fldChar w:fldCharType="begin"/>
            </w:r>
            <w:r w:rsidR="00306431">
              <w:rPr>
                <w:noProof/>
                <w:webHidden/>
              </w:rPr>
              <w:instrText xml:space="preserve"> PAGEREF _Toc123068942 \h </w:instrText>
            </w:r>
            <w:r w:rsidR="00306431">
              <w:rPr>
                <w:noProof/>
                <w:webHidden/>
              </w:rPr>
            </w:r>
            <w:r w:rsidR="00306431">
              <w:rPr>
                <w:noProof/>
                <w:webHidden/>
              </w:rPr>
              <w:fldChar w:fldCharType="separate"/>
            </w:r>
            <w:r w:rsidR="00306431">
              <w:rPr>
                <w:noProof/>
                <w:webHidden/>
              </w:rPr>
              <w:t>54</w:t>
            </w:r>
            <w:r w:rsidR="00306431">
              <w:rPr>
                <w:noProof/>
                <w:webHidden/>
              </w:rPr>
              <w:fldChar w:fldCharType="end"/>
            </w:r>
          </w:hyperlink>
        </w:p>
        <w:p w14:paraId="35B0219C" w14:textId="1A19FFE6" w:rsidR="00306431" w:rsidRDefault="00327112">
          <w:pPr>
            <w:pStyle w:val="23"/>
            <w:tabs>
              <w:tab w:val="right" w:leader="dot" w:pos="8494"/>
            </w:tabs>
            <w:rPr>
              <w:rFonts w:asciiTheme="minorHAnsi" w:eastAsiaTheme="minorEastAsia" w:hAnsiTheme="minorHAnsi" w:cstheme="minorBidi"/>
              <w:noProof/>
              <w:kern w:val="2"/>
            </w:rPr>
          </w:pPr>
          <w:hyperlink w:anchor="_Toc123068943" w:history="1">
            <w:r w:rsidR="00306431" w:rsidRPr="00982243">
              <w:rPr>
                <w:rStyle w:val="af1"/>
                <w:noProof/>
              </w:rPr>
              <w:t>3.4</w:t>
            </w:r>
            <w:r w:rsidR="00306431" w:rsidRPr="00982243">
              <w:rPr>
                <w:rStyle w:val="af1"/>
                <w:rFonts w:hint="eastAsia"/>
                <w:noProof/>
              </w:rPr>
              <w:t xml:space="preserve"> </w:t>
            </w:r>
            <w:r w:rsidR="00306431" w:rsidRPr="00982243">
              <w:rPr>
                <w:rStyle w:val="af1"/>
                <w:rFonts w:hint="eastAsia"/>
                <w:noProof/>
              </w:rPr>
              <w:t>二元特徵降維技術</w:t>
            </w:r>
            <w:r w:rsidR="00306431">
              <w:rPr>
                <w:noProof/>
                <w:webHidden/>
              </w:rPr>
              <w:tab/>
            </w:r>
            <w:r w:rsidR="00306431">
              <w:rPr>
                <w:noProof/>
                <w:webHidden/>
              </w:rPr>
              <w:fldChar w:fldCharType="begin"/>
            </w:r>
            <w:r w:rsidR="00306431">
              <w:rPr>
                <w:noProof/>
                <w:webHidden/>
              </w:rPr>
              <w:instrText xml:space="preserve"> PAGEREF _Toc123068943 \h </w:instrText>
            </w:r>
            <w:r w:rsidR="00306431">
              <w:rPr>
                <w:noProof/>
                <w:webHidden/>
              </w:rPr>
            </w:r>
            <w:r w:rsidR="00306431">
              <w:rPr>
                <w:noProof/>
                <w:webHidden/>
              </w:rPr>
              <w:fldChar w:fldCharType="separate"/>
            </w:r>
            <w:r w:rsidR="00306431">
              <w:rPr>
                <w:noProof/>
                <w:webHidden/>
              </w:rPr>
              <w:t>56</w:t>
            </w:r>
            <w:r w:rsidR="00306431">
              <w:rPr>
                <w:noProof/>
                <w:webHidden/>
              </w:rPr>
              <w:fldChar w:fldCharType="end"/>
            </w:r>
          </w:hyperlink>
        </w:p>
        <w:p w14:paraId="41063005" w14:textId="3F5D82A0" w:rsidR="00306431" w:rsidRDefault="00327112">
          <w:pPr>
            <w:pStyle w:val="11"/>
            <w:tabs>
              <w:tab w:val="right" w:leader="dot" w:pos="8494"/>
            </w:tabs>
            <w:rPr>
              <w:rFonts w:asciiTheme="minorHAnsi" w:eastAsiaTheme="minorEastAsia" w:hAnsiTheme="minorHAnsi" w:cstheme="minorBidi"/>
              <w:noProof/>
              <w:kern w:val="2"/>
            </w:rPr>
          </w:pPr>
          <w:hyperlink w:anchor="_Toc123068947" w:history="1">
            <w:r w:rsidR="00306431" w:rsidRPr="00982243">
              <w:rPr>
                <w:rStyle w:val="af1"/>
                <w:noProof/>
              </w:rPr>
              <w:t>4</w:t>
            </w:r>
            <w:r w:rsidR="00306431" w:rsidRPr="00982243">
              <w:rPr>
                <w:rStyle w:val="af1"/>
                <w:rFonts w:hint="eastAsia"/>
                <w:noProof/>
              </w:rPr>
              <w:t xml:space="preserve"> </w:t>
            </w:r>
            <w:r w:rsidR="00306431" w:rsidRPr="00982243">
              <w:rPr>
                <w:rStyle w:val="af1"/>
                <w:rFonts w:hint="eastAsia"/>
                <w:noProof/>
              </w:rPr>
              <w:t>第四章</w:t>
            </w:r>
            <w:r w:rsidR="00306431" w:rsidRPr="00982243">
              <w:rPr>
                <w:rStyle w:val="af1"/>
                <w:noProof/>
              </w:rPr>
              <w:t xml:space="preserve"> </w:t>
            </w:r>
            <w:r w:rsidR="00306431" w:rsidRPr="00982243">
              <w:rPr>
                <w:rStyle w:val="af1"/>
                <w:rFonts w:hint="eastAsia"/>
                <w:noProof/>
              </w:rPr>
              <w:t>案例研討</w:t>
            </w:r>
            <w:r w:rsidR="00306431">
              <w:rPr>
                <w:noProof/>
                <w:webHidden/>
              </w:rPr>
              <w:tab/>
            </w:r>
            <w:r w:rsidR="00306431">
              <w:rPr>
                <w:noProof/>
                <w:webHidden/>
              </w:rPr>
              <w:fldChar w:fldCharType="begin"/>
            </w:r>
            <w:r w:rsidR="00306431">
              <w:rPr>
                <w:noProof/>
                <w:webHidden/>
              </w:rPr>
              <w:instrText xml:space="preserve"> PAGEREF _Toc123068947 \h </w:instrText>
            </w:r>
            <w:r w:rsidR="00306431">
              <w:rPr>
                <w:noProof/>
                <w:webHidden/>
              </w:rPr>
            </w:r>
            <w:r w:rsidR="00306431">
              <w:rPr>
                <w:noProof/>
                <w:webHidden/>
              </w:rPr>
              <w:fldChar w:fldCharType="separate"/>
            </w:r>
            <w:r w:rsidR="00306431">
              <w:rPr>
                <w:noProof/>
                <w:webHidden/>
              </w:rPr>
              <w:t>59</w:t>
            </w:r>
            <w:r w:rsidR="00306431">
              <w:rPr>
                <w:noProof/>
                <w:webHidden/>
              </w:rPr>
              <w:fldChar w:fldCharType="end"/>
            </w:r>
          </w:hyperlink>
        </w:p>
        <w:p w14:paraId="256CFB32" w14:textId="06A30377" w:rsidR="00306431" w:rsidRDefault="00327112">
          <w:pPr>
            <w:pStyle w:val="23"/>
            <w:tabs>
              <w:tab w:val="right" w:leader="dot" w:pos="8494"/>
            </w:tabs>
            <w:rPr>
              <w:rFonts w:asciiTheme="minorHAnsi" w:eastAsiaTheme="minorEastAsia" w:hAnsiTheme="minorHAnsi" w:cstheme="minorBidi"/>
              <w:noProof/>
              <w:kern w:val="2"/>
            </w:rPr>
          </w:pPr>
          <w:hyperlink w:anchor="_Toc123068948" w:history="1">
            <w:r w:rsidR="00306431" w:rsidRPr="00982243">
              <w:rPr>
                <w:rStyle w:val="af1"/>
                <w:noProof/>
              </w:rPr>
              <w:t>4.1</w:t>
            </w:r>
            <w:r w:rsidR="00306431" w:rsidRPr="00982243">
              <w:rPr>
                <w:rStyle w:val="af1"/>
                <w:rFonts w:hint="eastAsia"/>
                <w:noProof/>
              </w:rPr>
              <w:t xml:space="preserve"> </w:t>
            </w:r>
            <w:r w:rsidR="00306431" w:rsidRPr="00982243">
              <w:rPr>
                <w:rStyle w:val="af1"/>
                <w:rFonts w:hint="eastAsia"/>
                <w:noProof/>
              </w:rPr>
              <w:t>連續二元分類資料測試</w:t>
            </w:r>
            <w:r w:rsidR="00306431">
              <w:rPr>
                <w:noProof/>
                <w:webHidden/>
              </w:rPr>
              <w:tab/>
            </w:r>
            <w:r w:rsidR="00306431">
              <w:rPr>
                <w:noProof/>
                <w:webHidden/>
              </w:rPr>
              <w:fldChar w:fldCharType="begin"/>
            </w:r>
            <w:r w:rsidR="00306431">
              <w:rPr>
                <w:noProof/>
                <w:webHidden/>
              </w:rPr>
              <w:instrText xml:space="preserve"> PAGEREF _Toc123068948 \h </w:instrText>
            </w:r>
            <w:r w:rsidR="00306431">
              <w:rPr>
                <w:noProof/>
                <w:webHidden/>
              </w:rPr>
            </w:r>
            <w:r w:rsidR="00306431">
              <w:rPr>
                <w:noProof/>
                <w:webHidden/>
              </w:rPr>
              <w:fldChar w:fldCharType="separate"/>
            </w:r>
            <w:r w:rsidR="00306431">
              <w:rPr>
                <w:noProof/>
                <w:webHidden/>
              </w:rPr>
              <w:t>60</w:t>
            </w:r>
            <w:r w:rsidR="00306431">
              <w:rPr>
                <w:noProof/>
                <w:webHidden/>
              </w:rPr>
              <w:fldChar w:fldCharType="end"/>
            </w:r>
          </w:hyperlink>
        </w:p>
        <w:p w14:paraId="60ED7CA9" w14:textId="61D48574" w:rsidR="00306431" w:rsidRDefault="00327112">
          <w:pPr>
            <w:pStyle w:val="31"/>
            <w:tabs>
              <w:tab w:val="right" w:leader="dot" w:pos="8494"/>
            </w:tabs>
            <w:rPr>
              <w:rFonts w:asciiTheme="minorHAnsi" w:eastAsiaTheme="minorEastAsia" w:hAnsiTheme="minorHAnsi" w:cstheme="minorBidi"/>
              <w:noProof/>
              <w:kern w:val="2"/>
            </w:rPr>
          </w:pPr>
          <w:hyperlink w:anchor="_Toc123068949" w:history="1">
            <w:r w:rsidR="00306431" w:rsidRPr="00982243">
              <w:rPr>
                <w:rStyle w:val="af1"/>
                <w:noProof/>
              </w:rPr>
              <w:t>4.1.1</w:t>
            </w:r>
            <w:r w:rsidR="00306431" w:rsidRPr="00982243">
              <w:rPr>
                <w:rStyle w:val="af1"/>
                <w:rFonts w:hint="eastAsia"/>
                <w:noProof/>
              </w:rPr>
              <w:t xml:space="preserve"> </w:t>
            </w:r>
            <w:r w:rsidR="00306431" w:rsidRPr="00982243">
              <w:rPr>
                <w:rStyle w:val="af1"/>
                <w:rFonts w:hint="eastAsia"/>
                <w:noProof/>
              </w:rPr>
              <w:t>資料集簡介與實驗架構</w:t>
            </w:r>
            <w:r w:rsidR="00306431">
              <w:rPr>
                <w:noProof/>
                <w:webHidden/>
              </w:rPr>
              <w:tab/>
            </w:r>
            <w:r w:rsidR="00306431">
              <w:rPr>
                <w:noProof/>
                <w:webHidden/>
              </w:rPr>
              <w:fldChar w:fldCharType="begin"/>
            </w:r>
            <w:r w:rsidR="00306431">
              <w:rPr>
                <w:noProof/>
                <w:webHidden/>
              </w:rPr>
              <w:instrText xml:space="preserve"> PAGEREF _Toc123068949 \h </w:instrText>
            </w:r>
            <w:r w:rsidR="00306431">
              <w:rPr>
                <w:noProof/>
                <w:webHidden/>
              </w:rPr>
            </w:r>
            <w:r w:rsidR="00306431">
              <w:rPr>
                <w:noProof/>
                <w:webHidden/>
              </w:rPr>
              <w:fldChar w:fldCharType="separate"/>
            </w:r>
            <w:r w:rsidR="00306431">
              <w:rPr>
                <w:noProof/>
                <w:webHidden/>
              </w:rPr>
              <w:t>61</w:t>
            </w:r>
            <w:r w:rsidR="00306431">
              <w:rPr>
                <w:noProof/>
                <w:webHidden/>
              </w:rPr>
              <w:fldChar w:fldCharType="end"/>
            </w:r>
          </w:hyperlink>
        </w:p>
        <w:p w14:paraId="11D454E3" w14:textId="3F503E1C" w:rsidR="00306431" w:rsidRDefault="00327112">
          <w:pPr>
            <w:pStyle w:val="31"/>
            <w:tabs>
              <w:tab w:val="right" w:leader="dot" w:pos="8494"/>
            </w:tabs>
            <w:rPr>
              <w:rFonts w:asciiTheme="minorHAnsi" w:eastAsiaTheme="minorEastAsia" w:hAnsiTheme="minorHAnsi" w:cstheme="minorBidi"/>
              <w:noProof/>
              <w:kern w:val="2"/>
            </w:rPr>
          </w:pPr>
          <w:hyperlink w:anchor="_Toc123068950" w:history="1">
            <w:r w:rsidR="00306431" w:rsidRPr="00982243">
              <w:rPr>
                <w:rStyle w:val="af1"/>
                <w:noProof/>
              </w:rPr>
              <w:t>4.1.2</w:t>
            </w:r>
            <w:r w:rsidR="00306431" w:rsidRPr="00982243">
              <w:rPr>
                <w:rStyle w:val="af1"/>
                <w:rFonts w:hint="eastAsia"/>
                <w:noProof/>
              </w:rPr>
              <w:t xml:space="preserve"> </w:t>
            </w:r>
            <w:r w:rsidR="00306431" w:rsidRPr="00982243">
              <w:rPr>
                <w:rStyle w:val="af1"/>
                <w:rFonts w:hint="eastAsia"/>
                <w:noProof/>
              </w:rPr>
              <w:t>不同連續資料集之下的測試與實驗</w:t>
            </w:r>
            <w:r w:rsidR="00306431">
              <w:rPr>
                <w:noProof/>
                <w:webHidden/>
              </w:rPr>
              <w:tab/>
            </w:r>
            <w:r w:rsidR="00306431">
              <w:rPr>
                <w:noProof/>
                <w:webHidden/>
              </w:rPr>
              <w:fldChar w:fldCharType="begin"/>
            </w:r>
            <w:r w:rsidR="00306431">
              <w:rPr>
                <w:noProof/>
                <w:webHidden/>
              </w:rPr>
              <w:instrText xml:space="preserve"> PAGEREF _Toc123068950 \h </w:instrText>
            </w:r>
            <w:r w:rsidR="00306431">
              <w:rPr>
                <w:noProof/>
                <w:webHidden/>
              </w:rPr>
            </w:r>
            <w:r w:rsidR="00306431">
              <w:rPr>
                <w:noProof/>
                <w:webHidden/>
              </w:rPr>
              <w:fldChar w:fldCharType="separate"/>
            </w:r>
            <w:r w:rsidR="00306431">
              <w:rPr>
                <w:noProof/>
                <w:webHidden/>
              </w:rPr>
              <w:t>64</w:t>
            </w:r>
            <w:r w:rsidR="00306431">
              <w:rPr>
                <w:noProof/>
                <w:webHidden/>
              </w:rPr>
              <w:fldChar w:fldCharType="end"/>
            </w:r>
          </w:hyperlink>
        </w:p>
        <w:p w14:paraId="19C934C0" w14:textId="29E84E36" w:rsidR="00306431" w:rsidRDefault="00327112">
          <w:pPr>
            <w:pStyle w:val="31"/>
            <w:tabs>
              <w:tab w:val="right" w:leader="dot" w:pos="8494"/>
            </w:tabs>
            <w:rPr>
              <w:rFonts w:asciiTheme="minorHAnsi" w:eastAsiaTheme="minorEastAsia" w:hAnsiTheme="minorHAnsi" w:cstheme="minorBidi"/>
              <w:noProof/>
              <w:kern w:val="2"/>
            </w:rPr>
          </w:pPr>
          <w:hyperlink w:anchor="_Toc123068951" w:history="1">
            <w:r w:rsidR="00306431" w:rsidRPr="00982243">
              <w:rPr>
                <w:rStyle w:val="af1"/>
                <w:noProof/>
              </w:rPr>
              <w:t>4.1.3</w:t>
            </w:r>
            <w:r w:rsidR="00306431" w:rsidRPr="00982243">
              <w:rPr>
                <w:rStyle w:val="af1"/>
                <w:rFonts w:hint="eastAsia"/>
                <w:noProof/>
              </w:rPr>
              <w:t xml:space="preserve"> </w:t>
            </w:r>
            <w:r w:rsidR="00306431" w:rsidRPr="00982243">
              <w:rPr>
                <w:rStyle w:val="af1"/>
                <w:rFonts w:hint="eastAsia"/>
                <w:noProof/>
              </w:rPr>
              <w:t>分類結果評比與歸納</w:t>
            </w:r>
            <w:r w:rsidR="00306431">
              <w:rPr>
                <w:noProof/>
                <w:webHidden/>
              </w:rPr>
              <w:tab/>
            </w:r>
            <w:r w:rsidR="00306431">
              <w:rPr>
                <w:noProof/>
                <w:webHidden/>
              </w:rPr>
              <w:fldChar w:fldCharType="begin"/>
            </w:r>
            <w:r w:rsidR="00306431">
              <w:rPr>
                <w:noProof/>
                <w:webHidden/>
              </w:rPr>
              <w:instrText xml:space="preserve"> PAGEREF _Toc123068951 \h </w:instrText>
            </w:r>
            <w:r w:rsidR="00306431">
              <w:rPr>
                <w:noProof/>
                <w:webHidden/>
              </w:rPr>
            </w:r>
            <w:r w:rsidR="00306431">
              <w:rPr>
                <w:noProof/>
                <w:webHidden/>
              </w:rPr>
              <w:fldChar w:fldCharType="separate"/>
            </w:r>
            <w:r w:rsidR="00306431">
              <w:rPr>
                <w:noProof/>
                <w:webHidden/>
              </w:rPr>
              <w:t>67</w:t>
            </w:r>
            <w:r w:rsidR="00306431">
              <w:rPr>
                <w:noProof/>
                <w:webHidden/>
              </w:rPr>
              <w:fldChar w:fldCharType="end"/>
            </w:r>
          </w:hyperlink>
        </w:p>
        <w:p w14:paraId="56F96AA3" w14:textId="638E47AF" w:rsidR="00306431" w:rsidRDefault="00327112">
          <w:pPr>
            <w:pStyle w:val="23"/>
            <w:tabs>
              <w:tab w:val="right" w:leader="dot" w:pos="8494"/>
            </w:tabs>
            <w:rPr>
              <w:rFonts w:asciiTheme="minorHAnsi" w:eastAsiaTheme="minorEastAsia" w:hAnsiTheme="minorHAnsi" w:cstheme="minorBidi"/>
              <w:noProof/>
              <w:kern w:val="2"/>
            </w:rPr>
          </w:pPr>
          <w:hyperlink w:anchor="_Toc123068952" w:history="1">
            <w:r w:rsidR="00306431" w:rsidRPr="00982243">
              <w:rPr>
                <w:rStyle w:val="af1"/>
                <w:noProof/>
              </w:rPr>
              <w:t>4.2 UCI</w:t>
            </w:r>
            <w:r w:rsidR="00306431" w:rsidRPr="00982243">
              <w:rPr>
                <w:rStyle w:val="af1"/>
                <w:rFonts w:hint="eastAsia"/>
                <w:noProof/>
              </w:rPr>
              <w:t>資料集</w:t>
            </w:r>
            <w:r w:rsidR="00306431">
              <w:rPr>
                <w:noProof/>
                <w:webHidden/>
              </w:rPr>
              <w:tab/>
            </w:r>
            <w:r w:rsidR="00306431">
              <w:rPr>
                <w:noProof/>
                <w:webHidden/>
              </w:rPr>
              <w:fldChar w:fldCharType="begin"/>
            </w:r>
            <w:r w:rsidR="00306431">
              <w:rPr>
                <w:noProof/>
                <w:webHidden/>
              </w:rPr>
              <w:instrText xml:space="preserve"> PAGEREF _Toc123068952 \h </w:instrText>
            </w:r>
            <w:r w:rsidR="00306431">
              <w:rPr>
                <w:noProof/>
                <w:webHidden/>
              </w:rPr>
            </w:r>
            <w:r w:rsidR="00306431">
              <w:rPr>
                <w:noProof/>
                <w:webHidden/>
              </w:rPr>
              <w:fldChar w:fldCharType="separate"/>
            </w:r>
            <w:r w:rsidR="00306431">
              <w:rPr>
                <w:noProof/>
                <w:webHidden/>
              </w:rPr>
              <w:t>69</w:t>
            </w:r>
            <w:r w:rsidR="00306431">
              <w:rPr>
                <w:noProof/>
                <w:webHidden/>
              </w:rPr>
              <w:fldChar w:fldCharType="end"/>
            </w:r>
          </w:hyperlink>
        </w:p>
        <w:p w14:paraId="397CD498" w14:textId="1E646EDB" w:rsidR="00306431" w:rsidRDefault="00327112">
          <w:pPr>
            <w:pStyle w:val="31"/>
            <w:tabs>
              <w:tab w:val="right" w:leader="dot" w:pos="8494"/>
            </w:tabs>
            <w:rPr>
              <w:rFonts w:asciiTheme="minorHAnsi" w:eastAsiaTheme="minorEastAsia" w:hAnsiTheme="minorHAnsi" w:cstheme="minorBidi"/>
              <w:noProof/>
              <w:kern w:val="2"/>
            </w:rPr>
          </w:pPr>
          <w:hyperlink w:anchor="_Toc123068953" w:history="1">
            <w:r w:rsidR="00306431" w:rsidRPr="00982243">
              <w:rPr>
                <w:rStyle w:val="af1"/>
                <w:noProof/>
              </w:rPr>
              <w:t>4.2.1</w:t>
            </w:r>
            <w:r w:rsidR="00306431" w:rsidRPr="00982243">
              <w:rPr>
                <w:rStyle w:val="af1"/>
                <w:rFonts w:hint="eastAsia"/>
                <w:noProof/>
              </w:rPr>
              <w:t xml:space="preserve"> </w:t>
            </w:r>
            <w:r w:rsidR="00306431" w:rsidRPr="00982243">
              <w:rPr>
                <w:rStyle w:val="af1"/>
                <w:rFonts w:hint="eastAsia"/>
                <w:noProof/>
              </w:rPr>
              <w:t>資料集簡介與實驗架構</w:t>
            </w:r>
            <w:r w:rsidR="00306431">
              <w:rPr>
                <w:noProof/>
                <w:webHidden/>
              </w:rPr>
              <w:tab/>
            </w:r>
            <w:r w:rsidR="00306431">
              <w:rPr>
                <w:noProof/>
                <w:webHidden/>
              </w:rPr>
              <w:fldChar w:fldCharType="begin"/>
            </w:r>
            <w:r w:rsidR="00306431">
              <w:rPr>
                <w:noProof/>
                <w:webHidden/>
              </w:rPr>
              <w:instrText xml:space="preserve"> PAGEREF _Toc123068953 \h </w:instrText>
            </w:r>
            <w:r w:rsidR="00306431">
              <w:rPr>
                <w:noProof/>
                <w:webHidden/>
              </w:rPr>
            </w:r>
            <w:r w:rsidR="00306431">
              <w:rPr>
                <w:noProof/>
                <w:webHidden/>
              </w:rPr>
              <w:fldChar w:fldCharType="separate"/>
            </w:r>
            <w:r w:rsidR="00306431">
              <w:rPr>
                <w:noProof/>
                <w:webHidden/>
              </w:rPr>
              <w:t>69</w:t>
            </w:r>
            <w:r w:rsidR="00306431">
              <w:rPr>
                <w:noProof/>
                <w:webHidden/>
              </w:rPr>
              <w:fldChar w:fldCharType="end"/>
            </w:r>
          </w:hyperlink>
        </w:p>
        <w:p w14:paraId="04F49BD8" w14:textId="489A590E" w:rsidR="00306431" w:rsidRDefault="00327112">
          <w:pPr>
            <w:pStyle w:val="31"/>
            <w:tabs>
              <w:tab w:val="right" w:leader="dot" w:pos="8494"/>
            </w:tabs>
            <w:rPr>
              <w:rFonts w:asciiTheme="minorHAnsi" w:eastAsiaTheme="minorEastAsia" w:hAnsiTheme="minorHAnsi" w:cstheme="minorBidi"/>
              <w:noProof/>
              <w:kern w:val="2"/>
            </w:rPr>
          </w:pPr>
          <w:hyperlink w:anchor="_Toc123068954" w:history="1">
            <w:r w:rsidR="00306431" w:rsidRPr="00982243">
              <w:rPr>
                <w:rStyle w:val="af1"/>
                <w:noProof/>
              </w:rPr>
              <w:t>4.2.2</w:t>
            </w:r>
            <w:r w:rsidR="00306431" w:rsidRPr="00982243">
              <w:rPr>
                <w:rStyle w:val="af1"/>
                <w:rFonts w:hint="eastAsia"/>
                <w:noProof/>
              </w:rPr>
              <w:t xml:space="preserve"> </w:t>
            </w:r>
            <w:r w:rsidR="00306431" w:rsidRPr="00982243">
              <w:rPr>
                <w:rStyle w:val="af1"/>
                <w:rFonts w:hint="eastAsia"/>
                <w:noProof/>
              </w:rPr>
              <w:t>分類結果評比與歸納</w:t>
            </w:r>
            <w:r w:rsidR="00306431">
              <w:rPr>
                <w:noProof/>
                <w:webHidden/>
              </w:rPr>
              <w:tab/>
            </w:r>
            <w:r w:rsidR="00306431">
              <w:rPr>
                <w:noProof/>
                <w:webHidden/>
              </w:rPr>
              <w:fldChar w:fldCharType="begin"/>
            </w:r>
            <w:r w:rsidR="00306431">
              <w:rPr>
                <w:noProof/>
                <w:webHidden/>
              </w:rPr>
              <w:instrText xml:space="preserve"> PAGEREF _Toc123068954 \h </w:instrText>
            </w:r>
            <w:r w:rsidR="00306431">
              <w:rPr>
                <w:noProof/>
                <w:webHidden/>
              </w:rPr>
            </w:r>
            <w:r w:rsidR="00306431">
              <w:rPr>
                <w:noProof/>
                <w:webHidden/>
              </w:rPr>
              <w:fldChar w:fldCharType="separate"/>
            </w:r>
            <w:r w:rsidR="00306431">
              <w:rPr>
                <w:noProof/>
                <w:webHidden/>
              </w:rPr>
              <w:t>71</w:t>
            </w:r>
            <w:r w:rsidR="00306431">
              <w:rPr>
                <w:noProof/>
                <w:webHidden/>
              </w:rPr>
              <w:fldChar w:fldCharType="end"/>
            </w:r>
          </w:hyperlink>
        </w:p>
        <w:p w14:paraId="370B7207" w14:textId="341178F2" w:rsidR="00306431" w:rsidRDefault="00327112">
          <w:pPr>
            <w:pStyle w:val="23"/>
            <w:tabs>
              <w:tab w:val="right" w:leader="dot" w:pos="8494"/>
            </w:tabs>
            <w:rPr>
              <w:rFonts w:asciiTheme="minorHAnsi" w:eastAsiaTheme="minorEastAsia" w:hAnsiTheme="minorHAnsi" w:cstheme="minorBidi"/>
              <w:noProof/>
              <w:kern w:val="2"/>
            </w:rPr>
          </w:pPr>
          <w:hyperlink w:anchor="_Toc123068955" w:history="1">
            <w:r w:rsidR="00306431" w:rsidRPr="00982243">
              <w:rPr>
                <w:rStyle w:val="af1"/>
                <w:noProof/>
              </w:rPr>
              <w:t>4.3 Kaggle</w:t>
            </w:r>
            <w:r w:rsidR="00306431" w:rsidRPr="00982243">
              <w:rPr>
                <w:rStyle w:val="af1"/>
                <w:rFonts w:hint="eastAsia"/>
                <w:noProof/>
              </w:rPr>
              <w:t>資料集</w:t>
            </w:r>
            <w:r w:rsidR="00306431">
              <w:rPr>
                <w:noProof/>
                <w:webHidden/>
              </w:rPr>
              <w:tab/>
            </w:r>
            <w:r w:rsidR="00306431">
              <w:rPr>
                <w:noProof/>
                <w:webHidden/>
              </w:rPr>
              <w:fldChar w:fldCharType="begin"/>
            </w:r>
            <w:r w:rsidR="00306431">
              <w:rPr>
                <w:noProof/>
                <w:webHidden/>
              </w:rPr>
              <w:instrText xml:space="preserve"> PAGEREF _Toc123068955 \h </w:instrText>
            </w:r>
            <w:r w:rsidR="00306431">
              <w:rPr>
                <w:noProof/>
                <w:webHidden/>
              </w:rPr>
            </w:r>
            <w:r w:rsidR="00306431">
              <w:rPr>
                <w:noProof/>
                <w:webHidden/>
              </w:rPr>
              <w:fldChar w:fldCharType="separate"/>
            </w:r>
            <w:r w:rsidR="00306431">
              <w:rPr>
                <w:noProof/>
                <w:webHidden/>
              </w:rPr>
              <w:t>72</w:t>
            </w:r>
            <w:r w:rsidR="00306431">
              <w:rPr>
                <w:noProof/>
                <w:webHidden/>
              </w:rPr>
              <w:fldChar w:fldCharType="end"/>
            </w:r>
          </w:hyperlink>
        </w:p>
        <w:p w14:paraId="4D225819" w14:textId="4CEB15CD" w:rsidR="00306431" w:rsidRDefault="00327112">
          <w:pPr>
            <w:pStyle w:val="31"/>
            <w:tabs>
              <w:tab w:val="right" w:leader="dot" w:pos="8494"/>
            </w:tabs>
            <w:rPr>
              <w:rFonts w:asciiTheme="minorHAnsi" w:eastAsiaTheme="minorEastAsia" w:hAnsiTheme="minorHAnsi" w:cstheme="minorBidi"/>
              <w:noProof/>
              <w:kern w:val="2"/>
            </w:rPr>
          </w:pPr>
          <w:hyperlink w:anchor="_Toc123068956" w:history="1">
            <w:r w:rsidR="00306431" w:rsidRPr="00982243">
              <w:rPr>
                <w:rStyle w:val="af1"/>
                <w:noProof/>
              </w:rPr>
              <w:t>4.3.1</w:t>
            </w:r>
            <w:r w:rsidR="00306431" w:rsidRPr="00982243">
              <w:rPr>
                <w:rStyle w:val="af1"/>
                <w:rFonts w:hint="eastAsia"/>
                <w:noProof/>
              </w:rPr>
              <w:t xml:space="preserve"> </w:t>
            </w:r>
            <w:r w:rsidR="00306431" w:rsidRPr="00982243">
              <w:rPr>
                <w:rStyle w:val="af1"/>
                <w:rFonts w:hint="eastAsia"/>
                <w:noProof/>
              </w:rPr>
              <w:t>資料集簡介與實驗架構</w:t>
            </w:r>
            <w:r w:rsidR="00306431">
              <w:rPr>
                <w:noProof/>
                <w:webHidden/>
              </w:rPr>
              <w:tab/>
            </w:r>
            <w:r w:rsidR="00306431">
              <w:rPr>
                <w:noProof/>
                <w:webHidden/>
              </w:rPr>
              <w:fldChar w:fldCharType="begin"/>
            </w:r>
            <w:r w:rsidR="00306431">
              <w:rPr>
                <w:noProof/>
                <w:webHidden/>
              </w:rPr>
              <w:instrText xml:space="preserve"> PAGEREF _Toc123068956 \h </w:instrText>
            </w:r>
            <w:r w:rsidR="00306431">
              <w:rPr>
                <w:noProof/>
                <w:webHidden/>
              </w:rPr>
            </w:r>
            <w:r w:rsidR="00306431">
              <w:rPr>
                <w:noProof/>
                <w:webHidden/>
              </w:rPr>
              <w:fldChar w:fldCharType="separate"/>
            </w:r>
            <w:r w:rsidR="00306431">
              <w:rPr>
                <w:noProof/>
                <w:webHidden/>
              </w:rPr>
              <w:t>72</w:t>
            </w:r>
            <w:r w:rsidR="00306431">
              <w:rPr>
                <w:noProof/>
                <w:webHidden/>
              </w:rPr>
              <w:fldChar w:fldCharType="end"/>
            </w:r>
          </w:hyperlink>
        </w:p>
        <w:p w14:paraId="399AA3F4" w14:textId="1990A3C7" w:rsidR="00306431" w:rsidRDefault="00327112">
          <w:pPr>
            <w:pStyle w:val="31"/>
            <w:tabs>
              <w:tab w:val="right" w:leader="dot" w:pos="8494"/>
            </w:tabs>
            <w:rPr>
              <w:rFonts w:asciiTheme="minorHAnsi" w:eastAsiaTheme="minorEastAsia" w:hAnsiTheme="minorHAnsi" w:cstheme="minorBidi"/>
              <w:noProof/>
              <w:kern w:val="2"/>
            </w:rPr>
          </w:pPr>
          <w:hyperlink w:anchor="_Toc123068957" w:history="1">
            <w:r w:rsidR="00306431" w:rsidRPr="00982243">
              <w:rPr>
                <w:rStyle w:val="af1"/>
                <w:noProof/>
              </w:rPr>
              <w:t>4.3.2</w:t>
            </w:r>
            <w:r w:rsidR="00306431" w:rsidRPr="00982243">
              <w:rPr>
                <w:rStyle w:val="af1"/>
                <w:rFonts w:hint="eastAsia"/>
                <w:noProof/>
              </w:rPr>
              <w:t xml:space="preserve"> </w:t>
            </w:r>
            <w:r w:rsidR="00306431" w:rsidRPr="00982243">
              <w:rPr>
                <w:rStyle w:val="af1"/>
                <w:rFonts w:hint="eastAsia"/>
                <w:noProof/>
              </w:rPr>
              <w:t>分類結果評比與歸納</w:t>
            </w:r>
            <w:r w:rsidR="00306431">
              <w:rPr>
                <w:noProof/>
                <w:webHidden/>
              </w:rPr>
              <w:tab/>
            </w:r>
            <w:r w:rsidR="00306431">
              <w:rPr>
                <w:noProof/>
                <w:webHidden/>
              </w:rPr>
              <w:fldChar w:fldCharType="begin"/>
            </w:r>
            <w:r w:rsidR="00306431">
              <w:rPr>
                <w:noProof/>
                <w:webHidden/>
              </w:rPr>
              <w:instrText xml:space="preserve"> PAGEREF _Toc123068957 \h </w:instrText>
            </w:r>
            <w:r w:rsidR="00306431">
              <w:rPr>
                <w:noProof/>
                <w:webHidden/>
              </w:rPr>
            </w:r>
            <w:r w:rsidR="00306431">
              <w:rPr>
                <w:noProof/>
                <w:webHidden/>
              </w:rPr>
              <w:fldChar w:fldCharType="separate"/>
            </w:r>
            <w:r w:rsidR="00306431">
              <w:rPr>
                <w:noProof/>
                <w:webHidden/>
              </w:rPr>
              <w:t>74</w:t>
            </w:r>
            <w:r w:rsidR="00306431">
              <w:rPr>
                <w:noProof/>
                <w:webHidden/>
              </w:rPr>
              <w:fldChar w:fldCharType="end"/>
            </w:r>
          </w:hyperlink>
        </w:p>
        <w:p w14:paraId="7C909E8E" w14:textId="18CBB83D" w:rsidR="00306431" w:rsidRDefault="00327112">
          <w:pPr>
            <w:pStyle w:val="23"/>
            <w:tabs>
              <w:tab w:val="right" w:leader="dot" w:pos="8494"/>
            </w:tabs>
            <w:rPr>
              <w:rFonts w:asciiTheme="minorHAnsi" w:eastAsiaTheme="minorEastAsia" w:hAnsiTheme="minorHAnsi" w:cstheme="minorBidi"/>
              <w:noProof/>
              <w:kern w:val="2"/>
            </w:rPr>
          </w:pPr>
          <w:hyperlink w:anchor="_Toc123068958" w:history="1">
            <w:r w:rsidR="00306431" w:rsidRPr="00982243">
              <w:rPr>
                <w:rStyle w:val="af1"/>
                <w:noProof/>
              </w:rPr>
              <w:t>4.4</w:t>
            </w:r>
            <w:r w:rsidR="00306431" w:rsidRPr="00982243">
              <w:rPr>
                <w:rStyle w:val="af1"/>
                <w:rFonts w:hint="eastAsia"/>
                <w:noProof/>
              </w:rPr>
              <w:t xml:space="preserve"> </w:t>
            </w:r>
            <w:r w:rsidR="00306431" w:rsidRPr="00982243">
              <w:rPr>
                <w:rStyle w:val="af1"/>
                <w:rFonts w:hint="eastAsia"/>
                <w:noProof/>
              </w:rPr>
              <w:t>依照</w:t>
            </w:r>
            <w:r w:rsidR="00306431" w:rsidRPr="00982243">
              <w:rPr>
                <w:rStyle w:val="af1"/>
                <w:noProof/>
              </w:rPr>
              <w:t>k</w:t>
            </w:r>
            <w:r w:rsidR="00306431" w:rsidRPr="00982243">
              <w:rPr>
                <w:rStyle w:val="af1"/>
                <w:rFonts w:hint="eastAsia"/>
                <w:noProof/>
              </w:rPr>
              <w:t>平均分群法、以及階層分群法群組特徵</w:t>
            </w:r>
            <w:r w:rsidR="00306431">
              <w:rPr>
                <w:noProof/>
                <w:webHidden/>
              </w:rPr>
              <w:tab/>
            </w:r>
            <w:r w:rsidR="00306431">
              <w:rPr>
                <w:noProof/>
                <w:webHidden/>
              </w:rPr>
              <w:fldChar w:fldCharType="begin"/>
            </w:r>
            <w:r w:rsidR="00306431">
              <w:rPr>
                <w:noProof/>
                <w:webHidden/>
              </w:rPr>
              <w:instrText xml:space="preserve"> PAGEREF _Toc123068958 \h </w:instrText>
            </w:r>
            <w:r w:rsidR="00306431">
              <w:rPr>
                <w:noProof/>
                <w:webHidden/>
              </w:rPr>
            </w:r>
            <w:r w:rsidR="00306431">
              <w:rPr>
                <w:noProof/>
                <w:webHidden/>
              </w:rPr>
              <w:fldChar w:fldCharType="separate"/>
            </w:r>
            <w:r w:rsidR="00306431">
              <w:rPr>
                <w:noProof/>
                <w:webHidden/>
              </w:rPr>
              <w:t>76</w:t>
            </w:r>
            <w:r w:rsidR="00306431">
              <w:rPr>
                <w:noProof/>
                <w:webHidden/>
              </w:rPr>
              <w:fldChar w:fldCharType="end"/>
            </w:r>
          </w:hyperlink>
        </w:p>
        <w:p w14:paraId="531FA266" w14:textId="23945C76" w:rsidR="00306431" w:rsidRDefault="00327112">
          <w:pPr>
            <w:pStyle w:val="31"/>
            <w:tabs>
              <w:tab w:val="right" w:leader="dot" w:pos="8494"/>
            </w:tabs>
            <w:rPr>
              <w:rFonts w:asciiTheme="minorHAnsi" w:eastAsiaTheme="minorEastAsia" w:hAnsiTheme="minorHAnsi" w:cstheme="minorBidi"/>
              <w:noProof/>
              <w:kern w:val="2"/>
            </w:rPr>
          </w:pPr>
          <w:hyperlink w:anchor="_Toc123068959" w:history="1">
            <w:r w:rsidR="00306431" w:rsidRPr="00982243">
              <w:rPr>
                <w:rStyle w:val="af1"/>
                <w:noProof/>
              </w:rPr>
              <w:t>4.4.1</w:t>
            </w:r>
            <w:r w:rsidR="00306431" w:rsidRPr="00982243">
              <w:rPr>
                <w:rStyle w:val="af1"/>
                <w:rFonts w:hint="eastAsia"/>
                <w:noProof/>
              </w:rPr>
              <w:t xml:space="preserve"> </w:t>
            </w:r>
            <w:r w:rsidR="00306431" w:rsidRPr="00982243">
              <w:rPr>
                <w:rStyle w:val="af1"/>
                <w:rFonts w:hint="eastAsia"/>
                <w:noProof/>
              </w:rPr>
              <w:t>以歐式距離群組</w:t>
            </w:r>
            <w:r w:rsidR="00306431">
              <w:rPr>
                <w:noProof/>
                <w:webHidden/>
              </w:rPr>
              <w:tab/>
            </w:r>
            <w:r w:rsidR="00306431">
              <w:rPr>
                <w:noProof/>
                <w:webHidden/>
              </w:rPr>
              <w:fldChar w:fldCharType="begin"/>
            </w:r>
            <w:r w:rsidR="00306431">
              <w:rPr>
                <w:noProof/>
                <w:webHidden/>
              </w:rPr>
              <w:instrText xml:space="preserve"> PAGEREF _Toc123068959 \h </w:instrText>
            </w:r>
            <w:r w:rsidR="00306431">
              <w:rPr>
                <w:noProof/>
                <w:webHidden/>
              </w:rPr>
            </w:r>
            <w:r w:rsidR="00306431">
              <w:rPr>
                <w:noProof/>
                <w:webHidden/>
              </w:rPr>
              <w:fldChar w:fldCharType="separate"/>
            </w:r>
            <w:r w:rsidR="00306431">
              <w:rPr>
                <w:noProof/>
                <w:webHidden/>
              </w:rPr>
              <w:t>76</w:t>
            </w:r>
            <w:r w:rsidR="00306431">
              <w:rPr>
                <w:noProof/>
                <w:webHidden/>
              </w:rPr>
              <w:fldChar w:fldCharType="end"/>
            </w:r>
          </w:hyperlink>
        </w:p>
        <w:p w14:paraId="7FA603C9" w14:textId="1EFDF3F5" w:rsidR="00306431" w:rsidRDefault="00327112">
          <w:pPr>
            <w:pStyle w:val="31"/>
            <w:tabs>
              <w:tab w:val="right" w:leader="dot" w:pos="8494"/>
            </w:tabs>
            <w:rPr>
              <w:rFonts w:asciiTheme="minorHAnsi" w:eastAsiaTheme="minorEastAsia" w:hAnsiTheme="minorHAnsi" w:cstheme="minorBidi"/>
              <w:noProof/>
              <w:kern w:val="2"/>
            </w:rPr>
          </w:pPr>
          <w:hyperlink w:anchor="_Toc123068960" w:history="1">
            <w:r w:rsidR="00306431" w:rsidRPr="00982243">
              <w:rPr>
                <w:rStyle w:val="af1"/>
                <w:noProof/>
              </w:rPr>
              <w:t>4.4.2</w:t>
            </w:r>
            <w:r w:rsidR="00306431" w:rsidRPr="00982243">
              <w:rPr>
                <w:rStyle w:val="af1"/>
                <w:rFonts w:hint="eastAsia"/>
                <w:noProof/>
              </w:rPr>
              <w:t xml:space="preserve"> </w:t>
            </w:r>
            <w:r w:rsidR="00306431" w:rsidRPr="00982243">
              <w:rPr>
                <w:rStyle w:val="af1"/>
                <w:rFonts w:hint="eastAsia"/>
                <w:noProof/>
              </w:rPr>
              <w:t>以相關性群組</w:t>
            </w:r>
            <w:r w:rsidR="00306431">
              <w:rPr>
                <w:noProof/>
                <w:webHidden/>
              </w:rPr>
              <w:tab/>
            </w:r>
            <w:r w:rsidR="00306431">
              <w:rPr>
                <w:noProof/>
                <w:webHidden/>
              </w:rPr>
              <w:fldChar w:fldCharType="begin"/>
            </w:r>
            <w:r w:rsidR="00306431">
              <w:rPr>
                <w:noProof/>
                <w:webHidden/>
              </w:rPr>
              <w:instrText xml:space="preserve"> PAGEREF _Toc123068960 \h </w:instrText>
            </w:r>
            <w:r w:rsidR="00306431">
              <w:rPr>
                <w:noProof/>
                <w:webHidden/>
              </w:rPr>
            </w:r>
            <w:r w:rsidR="00306431">
              <w:rPr>
                <w:noProof/>
                <w:webHidden/>
              </w:rPr>
              <w:fldChar w:fldCharType="separate"/>
            </w:r>
            <w:r w:rsidR="00306431">
              <w:rPr>
                <w:noProof/>
                <w:webHidden/>
              </w:rPr>
              <w:t>76</w:t>
            </w:r>
            <w:r w:rsidR="00306431">
              <w:rPr>
                <w:noProof/>
                <w:webHidden/>
              </w:rPr>
              <w:fldChar w:fldCharType="end"/>
            </w:r>
          </w:hyperlink>
        </w:p>
        <w:p w14:paraId="1EEC22F8" w14:textId="5E6DB61F" w:rsidR="00306431" w:rsidRDefault="00327112">
          <w:pPr>
            <w:pStyle w:val="11"/>
            <w:tabs>
              <w:tab w:val="right" w:leader="dot" w:pos="8494"/>
            </w:tabs>
            <w:rPr>
              <w:rFonts w:asciiTheme="minorHAnsi" w:eastAsiaTheme="minorEastAsia" w:hAnsiTheme="minorHAnsi" w:cstheme="minorBidi"/>
              <w:noProof/>
              <w:kern w:val="2"/>
            </w:rPr>
          </w:pPr>
          <w:hyperlink w:anchor="_Toc123068961" w:history="1">
            <w:r w:rsidR="00306431" w:rsidRPr="00982243">
              <w:rPr>
                <w:rStyle w:val="af1"/>
                <w:noProof/>
              </w:rPr>
              <w:t>5</w:t>
            </w:r>
            <w:r w:rsidR="00306431" w:rsidRPr="00982243">
              <w:rPr>
                <w:rStyle w:val="af1"/>
                <w:rFonts w:hint="eastAsia"/>
                <w:noProof/>
              </w:rPr>
              <w:t xml:space="preserve"> </w:t>
            </w:r>
            <w:r w:rsidR="00306431" w:rsidRPr="00982243">
              <w:rPr>
                <w:rStyle w:val="af1"/>
                <w:rFonts w:hint="eastAsia"/>
                <w:noProof/>
              </w:rPr>
              <w:t>第五章</w:t>
            </w:r>
            <w:r w:rsidR="00306431" w:rsidRPr="00982243">
              <w:rPr>
                <w:rStyle w:val="af1"/>
                <w:noProof/>
              </w:rPr>
              <w:t xml:space="preserve"> </w:t>
            </w:r>
            <w:r w:rsidR="00306431" w:rsidRPr="00982243">
              <w:rPr>
                <w:rStyle w:val="af1"/>
                <w:rFonts w:hint="eastAsia"/>
                <w:noProof/>
              </w:rPr>
              <w:t>結論與建議</w:t>
            </w:r>
            <w:r w:rsidR="00306431">
              <w:rPr>
                <w:noProof/>
                <w:webHidden/>
              </w:rPr>
              <w:tab/>
            </w:r>
            <w:r w:rsidR="00306431">
              <w:rPr>
                <w:noProof/>
                <w:webHidden/>
              </w:rPr>
              <w:fldChar w:fldCharType="begin"/>
            </w:r>
            <w:r w:rsidR="00306431">
              <w:rPr>
                <w:noProof/>
                <w:webHidden/>
              </w:rPr>
              <w:instrText xml:space="preserve"> PAGEREF _Toc123068961 \h </w:instrText>
            </w:r>
            <w:r w:rsidR="00306431">
              <w:rPr>
                <w:noProof/>
                <w:webHidden/>
              </w:rPr>
            </w:r>
            <w:r w:rsidR="00306431">
              <w:rPr>
                <w:noProof/>
                <w:webHidden/>
              </w:rPr>
              <w:fldChar w:fldCharType="separate"/>
            </w:r>
            <w:r w:rsidR="00306431">
              <w:rPr>
                <w:noProof/>
                <w:webHidden/>
              </w:rPr>
              <w:t>77</w:t>
            </w:r>
            <w:r w:rsidR="00306431">
              <w:rPr>
                <w:noProof/>
                <w:webHidden/>
              </w:rPr>
              <w:fldChar w:fldCharType="end"/>
            </w:r>
          </w:hyperlink>
        </w:p>
        <w:p w14:paraId="64063BC3" w14:textId="518DAA38" w:rsidR="00306431" w:rsidRDefault="00327112">
          <w:pPr>
            <w:pStyle w:val="23"/>
            <w:tabs>
              <w:tab w:val="right" w:leader="dot" w:pos="8494"/>
            </w:tabs>
            <w:rPr>
              <w:rFonts w:asciiTheme="minorHAnsi" w:eastAsiaTheme="minorEastAsia" w:hAnsiTheme="minorHAnsi" w:cstheme="minorBidi"/>
              <w:noProof/>
              <w:kern w:val="2"/>
            </w:rPr>
          </w:pPr>
          <w:hyperlink w:anchor="_Toc123068962" w:history="1">
            <w:r w:rsidR="00306431" w:rsidRPr="00982243">
              <w:rPr>
                <w:rStyle w:val="af1"/>
                <w:noProof/>
              </w:rPr>
              <w:t>5.1</w:t>
            </w:r>
            <w:r w:rsidR="00306431" w:rsidRPr="00982243">
              <w:rPr>
                <w:rStyle w:val="af1"/>
                <w:rFonts w:hint="eastAsia"/>
                <w:noProof/>
              </w:rPr>
              <w:t xml:space="preserve"> </w:t>
            </w:r>
            <w:r w:rsidR="00306431" w:rsidRPr="00982243">
              <w:rPr>
                <w:rStyle w:val="af1"/>
                <w:rFonts w:hint="eastAsia"/>
                <w:noProof/>
              </w:rPr>
              <w:t>研究成果</w:t>
            </w:r>
            <w:r w:rsidR="00306431">
              <w:rPr>
                <w:noProof/>
                <w:webHidden/>
              </w:rPr>
              <w:tab/>
            </w:r>
            <w:r w:rsidR="00306431">
              <w:rPr>
                <w:noProof/>
                <w:webHidden/>
              </w:rPr>
              <w:fldChar w:fldCharType="begin"/>
            </w:r>
            <w:r w:rsidR="00306431">
              <w:rPr>
                <w:noProof/>
                <w:webHidden/>
              </w:rPr>
              <w:instrText xml:space="preserve"> PAGEREF _Toc123068962 \h </w:instrText>
            </w:r>
            <w:r w:rsidR="00306431">
              <w:rPr>
                <w:noProof/>
                <w:webHidden/>
              </w:rPr>
            </w:r>
            <w:r w:rsidR="00306431">
              <w:rPr>
                <w:noProof/>
                <w:webHidden/>
              </w:rPr>
              <w:fldChar w:fldCharType="separate"/>
            </w:r>
            <w:r w:rsidR="00306431">
              <w:rPr>
                <w:noProof/>
                <w:webHidden/>
              </w:rPr>
              <w:t>77</w:t>
            </w:r>
            <w:r w:rsidR="00306431">
              <w:rPr>
                <w:noProof/>
                <w:webHidden/>
              </w:rPr>
              <w:fldChar w:fldCharType="end"/>
            </w:r>
          </w:hyperlink>
        </w:p>
        <w:p w14:paraId="5E2FA678" w14:textId="3901E82A" w:rsidR="00306431" w:rsidRDefault="00327112">
          <w:pPr>
            <w:pStyle w:val="23"/>
            <w:tabs>
              <w:tab w:val="right" w:leader="dot" w:pos="8494"/>
            </w:tabs>
            <w:rPr>
              <w:rFonts w:asciiTheme="minorHAnsi" w:eastAsiaTheme="minorEastAsia" w:hAnsiTheme="minorHAnsi" w:cstheme="minorBidi"/>
              <w:noProof/>
              <w:kern w:val="2"/>
            </w:rPr>
          </w:pPr>
          <w:hyperlink w:anchor="_Toc123068963" w:history="1">
            <w:r w:rsidR="00306431" w:rsidRPr="00982243">
              <w:rPr>
                <w:rStyle w:val="af1"/>
                <w:noProof/>
              </w:rPr>
              <w:t>5.2</w:t>
            </w:r>
            <w:r w:rsidR="00306431" w:rsidRPr="00982243">
              <w:rPr>
                <w:rStyle w:val="af1"/>
                <w:rFonts w:hint="eastAsia"/>
                <w:noProof/>
              </w:rPr>
              <w:t xml:space="preserve"> </w:t>
            </w:r>
            <w:r w:rsidR="00306431" w:rsidRPr="00982243">
              <w:rPr>
                <w:rStyle w:val="af1"/>
                <w:rFonts w:hint="eastAsia"/>
                <w:noProof/>
              </w:rPr>
              <w:t>未來研究方向</w:t>
            </w:r>
            <w:r w:rsidR="00306431">
              <w:rPr>
                <w:noProof/>
                <w:webHidden/>
              </w:rPr>
              <w:tab/>
            </w:r>
            <w:r w:rsidR="00306431">
              <w:rPr>
                <w:noProof/>
                <w:webHidden/>
              </w:rPr>
              <w:fldChar w:fldCharType="begin"/>
            </w:r>
            <w:r w:rsidR="00306431">
              <w:rPr>
                <w:noProof/>
                <w:webHidden/>
              </w:rPr>
              <w:instrText xml:space="preserve"> PAGEREF _Toc123068963 \h </w:instrText>
            </w:r>
            <w:r w:rsidR="00306431">
              <w:rPr>
                <w:noProof/>
                <w:webHidden/>
              </w:rPr>
            </w:r>
            <w:r w:rsidR="00306431">
              <w:rPr>
                <w:noProof/>
                <w:webHidden/>
              </w:rPr>
              <w:fldChar w:fldCharType="separate"/>
            </w:r>
            <w:r w:rsidR="00306431">
              <w:rPr>
                <w:noProof/>
                <w:webHidden/>
              </w:rPr>
              <w:t>79</w:t>
            </w:r>
            <w:r w:rsidR="00306431">
              <w:rPr>
                <w:noProof/>
                <w:webHidden/>
              </w:rPr>
              <w:fldChar w:fldCharType="end"/>
            </w:r>
          </w:hyperlink>
        </w:p>
        <w:p w14:paraId="65122262" w14:textId="686A8C17" w:rsidR="00306431" w:rsidRDefault="00327112">
          <w:pPr>
            <w:pStyle w:val="11"/>
            <w:tabs>
              <w:tab w:val="right" w:leader="dot" w:pos="8494"/>
            </w:tabs>
            <w:rPr>
              <w:rFonts w:asciiTheme="minorHAnsi" w:eastAsiaTheme="minorEastAsia" w:hAnsiTheme="minorHAnsi" w:cstheme="minorBidi"/>
              <w:noProof/>
              <w:kern w:val="2"/>
            </w:rPr>
          </w:pPr>
          <w:hyperlink w:anchor="_Toc123068964" w:history="1">
            <w:r w:rsidR="00306431" w:rsidRPr="00982243">
              <w:rPr>
                <w:rStyle w:val="af1"/>
                <w:rFonts w:hint="eastAsia"/>
                <w:noProof/>
              </w:rPr>
              <w:t>參考文獻列表</w:t>
            </w:r>
            <w:r w:rsidR="00306431">
              <w:rPr>
                <w:noProof/>
                <w:webHidden/>
              </w:rPr>
              <w:tab/>
            </w:r>
            <w:r w:rsidR="00306431">
              <w:rPr>
                <w:noProof/>
                <w:webHidden/>
              </w:rPr>
              <w:fldChar w:fldCharType="begin"/>
            </w:r>
            <w:r w:rsidR="00306431">
              <w:rPr>
                <w:noProof/>
                <w:webHidden/>
              </w:rPr>
              <w:instrText xml:space="preserve"> PAGEREF _Toc123068964 \h </w:instrText>
            </w:r>
            <w:r w:rsidR="00306431">
              <w:rPr>
                <w:noProof/>
                <w:webHidden/>
              </w:rPr>
            </w:r>
            <w:r w:rsidR="00306431">
              <w:rPr>
                <w:noProof/>
                <w:webHidden/>
              </w:rPr>
              <w:fldChar w:fldCharType="separate"/>
            </w:r>
            <w:r w:rsidR="00306431">
              <w:rPr>
                <w:noProof/>
                <w:webHidden/>
              </w:rPr>
              <w:t>81</w:t>
            </w:r>
            <w:r w:rsidR="00306431">
              <w:rPr>
                <w:noProof/>
                <w:webHidden/>
              </w:rPr>
              <w:fldChar w:fldCharType="end"/>
            </w:r>
          </w:hyperlink>
        </w:p>
        <w:p w14:paraId="03BDECD0" w14:textId="24E3C15D" w:rsidR="00306431" w:rsidRDefault="00327112">
          <w:pPr>
            <w:pStyle w:val="11"/>
            <w:tabs>
              <w:tab w:val="right" w:leader="dot" w:pos="8494"/>
            </w:tabs>
            <w:rPr>
              <w:rFonts w:asciiTheme="minorHAnsi" w:eastAsiaTheme="minorEastAsia" w:hAnsiTheme="minorHAnsi" w:cstheme="minorBidi"/>
              <w:noProof/>
              <w:kern w:val="2"/>
            </w:rPr>
          </w:pPr>
          <w:hyperlink w:anchor="_Toc123068965" w:history="1">
            <w:r w:rsidR="00306431" w:rsidRPr="00982243">
              <w:rPr>
                <w:rStyle w:val="af1"/>
                <w:rFonts w:hint="eastAsia"/>
                <w:noProof/>
              </w:rPr>
              <w:t>附錄</w:t>
            </w:r>
            <w:r w:rsidR="00306431" w:rsidRPr="00982243">
              <w:rPr>
                <w:rStyle w:val="af1"/>
                <w:noProof/>
              </w:rPr>
              <w:t xml:space="preserve"> A (</w:t>
            </w:r>
            <w:r w:rsidR="00306431" w:rsidRPr="00982243">
              <w:rPr>
                <w:rStyle w:val="af1"/>
                <w:rFonts w:hint="eastAsia"/>
                <w:noProof/>
              </w:rPr>
              <w:t>如果有</w:t>
            </w:r>
            <w:r w:rsidR="00306431" w:rsidRPr="00982243">
              <w:rPr>
                <w:rStyle w:val="af1"/>
                <w:noProof/>
              </w:rPr>
              <w:t>)</w:t>
            </w:r>
            <w:r w:rsidR="00306431">
              <w:rPr>
                <w:noProof/>
                <w:webHidden/>
              </w:rPr>
              <w:tab/>
            </w:r>
            <w:r w:rsidR="00306431">
              <w:rPr>
                <w:noProof/>
                <w:webHidden/>
              </w:rPr>
              <w:fldChar w:fldCharType="begin"/>
            </w:r>
            <w:r w:rsidR="00306431">
              <w:rPr>
                <w:noProof/>
                <w:webHidden/>
              </w:rPr>
              <w:instrText xml:space="preserve"> PAGEREF _Toc123068965 \h </w:instrText>
            </w:r>
            <w:r w:rsidR="00306431">
              <w:rPr>
                <w:noProof/>
                <w:webHidden/>
              </w:rPr>
            </w:r>
            <w:r w:rsidR="00306431">
              <w:rPr>
                <w:noProof/>
                <w:webHidden/>
              </w:rPr>
              <w:fldChar w:fldCharType="separate"/>
            </w:r>
            <w:r w:rsidR="00306431">
              <w:rPr>
                <w:noProof/>
                <w:webHidden/>
              </w:rPr>
              <w:t>84</w:t>
            </w:r>
            <w:r w:rsidR="00306431">
              <w:rPr>
                <w:noProof/>
                <w:webHidden/>
              </w:rPr>
              <w:fldChar w:fldCharType="end"/>
            </w:r>
          </w:hyperlink>
        </w:p>
        <w:p w14:paraId="3FB2236C" w14:textId="12038D52"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7" w:name="_Toc122553123"/>
      <w:bookmarkStart w:id="8" w:name="_Toc123068902"/>
      <w:r>
        <w:rPr>
          <w:rFonts w:hint="eastAsia"/>
        </w:rPr>
        <w:lastRenderedPageBreak/>
        <w:t>圖目錄</w:t>
      </w:r>
      <w:bookmarkEnd w:id="7"/>
      <w:bookmarkEnd w:id="8"/>
    </w:p>
    <w:p w14:paraId="37F5ADF8" w14:textId="08C61CA5" w:rsidR="00866E33"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065264" w:history="1">
        <w:r w:rsidR="00866E33" w:rsidRPr="005F4AF0">
          <w:rPr>
            <w:rStyle w:val="af1"/>
            <w:rFonts w:hint="eastAsia"/>
            <w:noProof/>
          </w:rPr>
          <w:t>圖</w:t>
        </w:r>
        <w:r w:rsidR="00866E33" w:rsidRPr="005F4AF0">
          <w:rPr>
            <w:rStyle w:val="af1"/>
            <w:noProof/>
          </w:rPr>
          <w:t xml:space="preserve"> 1.1 </w:t>
        </w:r>
        <w:r w:rsidR="00866E33" w:rsidRPr="005F4AF0">
          <w:rPr>
            <w:rStyle w:val="af1"/>
            <w:rFonts w:hint="eastAsia"/>
            <w:noProof/>
          </w:rPr>
          <w:t>論文架構。</w:t>
        </w:r>
        <w:r w:rsidR="00866E33">
          <w:rPr>
            <w:noProof/>
            <w:webHidden/>
          </w:rPr>
          <w:tab/>
        </w:r>
        <w:r w:rsidR="00866E33">
          <w:rPr>
            <w:noProof/>
            <w:webHidden/>
          </w:rPr>
          <w:fldChar w:fldCharType="begin"/>
        </w:r>
        <w:r w:rsidR="00866E33">
          <w:rPr>
            <w:noProof/>
            <w:webHidden/>
          </w:rPr>
          <w:instrText xml:space="preserve"> PAGEREF _Toc123065264 \h </w:instrText>
        </w:r>
        <w:r w:rsidR="00866E33">
          <w:rPr>
            <w:noProof/>
            <w:webHidden/>
          </w:rPr>
        </w:r>
        <w:r w:rsidR="00866E33">
          <w:rPr>
            <w:noProof/>
            <w:webHidden/>
          </w:rPr>
          <w:fldChar w:fldCharType="separate"/>
        </w:r>
        <w:r w:rsidR="00306431">
          <w:rPr>
            <w:noProof/>
            <w:webHidden/>
          </w:rPr>
          <w:t>5</w:t>
        </w:r>
        <w:r w:rsidR="00866E33">
          <w:rPr>
            <w:noProof/>
            <w:webHidden/>
          </w:rPr>
          <w:fldChar w:fldCharType="end"/>
        </w:r>
      </w:hyperlink>
    </w:p>
    <w:p w14:paraId="671FE5D9" w14:textId="1220D844" w:rsidR="00866E33" w:rsidRDefault="00327112">
      <w:pPr>
        <w:pStyle w:val="af9"/>
        <w:tabs>
          <w:tab w:val="right" w:leader="dot" w:pos="8494"/>
        </w:tabs>
        <w:ind w:left="480" w:hanging="480"/>
        <w:rPr>
          <w:rFonts w:asciiTheme="minorHAnsi" w:eastAsiaTheme="minorEastAsia" w:hAnsiTheme="minorHAnsi"/>
          <w:noProof/>
        </w:rPr>
      </w:pPr>
      <w:hyperlink w:anchor="_Toc123065265" w:history="1">
        <w:r w:rsidR="00866E33" w:rsidRPr="005F4AF0">
          <w:rPr>
            <w:rStyle w:val="af1"/>
            <w:rFonts w:hint="eastAsia"/>
            <w:noProof/>
          </w:rPr>
          <w:t>圖</w:t>
        </w:r>
        <w:r w:rsidR="00866E33" w:rsidRPr="005F4AF0">
          <w:rPr>
            <w:rStyle w:val="af1"/>
            <w:noProof/>
          </w:rPr>
          <w:t xml:space="preserve"> 2.1 </w:t>
        </w:r>
        <w:r w:rsidR="00866E33" w:rsidRPr="005F4AF0">
          <w:rPr>
            <w:rStyle w:val="af1"/>
            <w:rFonts w:hint="eastAsia"/>
            <w:noProof/>
          </w:rPr>
          <w:t>資料預處理常見步驟</w:t>
        </w:r>
        <w:r w:rsidR="00866E33" w:rsidRPr="005F4AF0">
          <w:rPr>
            <w:rStyle w:val="af1"/>
            <w:noProof/>
          </w:rPr>
          <w:t xml:space="preserve"> (García et al., 2015)</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_Toc123065265 \h </w:instrText>
        </w:r>
        <w:r w:rsidR="00866E33">
          <w:rPr>
            <w:noProof/>
            <w:webHidden/>
          </w:rPr>
        </w:r>
        <w:r w:rsidR="00866E33">
          <w:rPr>
            <w:noProof/>
            <w:webHidden/>
          </w:rPr>
          <w:fldChar w:fldCharType="separate"/>
        </w:r>
        <w:r w:rsidR="00306431">
          <w:rPr>
            <w:noProof/>
            <w:webHidden/>
          </w:rPr>
          <w:t>6</w:t>
        </w:r>
        <w:r w:rsidR="00866E33">
          <w:rPr>
            <w:noProof/>
            <w:webHidden/>
          </w:rPr>
          <w:fldChar w:fldCharType="end"/>
        </w:r>
      </w:hyperlink>
    </w:p>
    <w:p w14:paraId="4DC19F1B" w14:textId="7F3E372F" w:rsidR="00866E33" w:rsidRDefault="00327112">
      <w:pPr>
        <w:pStyle w:val="af9"/>
        <w:tabs>
          <w:tab w:val="right" w:leader="dot" w:pos="8494"/>
        </w:tabs>
        <w:ind w:left="480" w:hanging="480"/>
        <w:rPr>
          <w:rFonts w:asciiTheme="minorHAnsi" w:eastAsiaTheme="minorEastAsia" w:hAnsiTheme="minorHAnsi"/>
          <w:noProof/>
        </w:rPr>
      </w:pPr>
      <w:hyperlink w:anchor="_Toc123065266" w:history="1">
        <w:r w:rsidR="00866E33" w:rsidRPr="005F4AF0">
          <w:rPr>
            <w:rStyle w:val="af1"/>
            <w:rFonts w:hint="eastAsia"/>
            <w:noProof/>
          </w:rPr>
          <w:t>圖</w:t>
        </w:r>
        <w:r w:rsidR="00866E33" w:rsidRPr="005F4AF0">
          <w:rPr>
            <w:rStyle w:val="af1"/>
            <w:noProof/>
          </w:rPr>
          <w:t xml:space="preserve"> 2.2 </w:t>
        </w:r>
        <w:r w:rsidR="00866E33" w:rsidRPr="005F4AF0">
          <w:rPr>
            <w:rStyle w:val="af1"/>
            <w:rFonts w:hint="eastAsia"/>
            <w:noProof/>
          </w:rPr>
          <w:t>依據探索式資料分析進行資料視覺化</w:t>
        </w:r>
        <w:r w:rsidR="00866E33" w:rsidRPr="005F4AF0">
          <w:rPr>
            <w:rStyle w:val="af1"/>
            <w:noProof/>
          </w:rPr>
          <w:t xml:space="preserve"> (Behrens, 1997)</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_Toc123065266 \h </w:instrText>
        </w:r>
        <w:r w:rsidR="00866E33">
          <w:rPr>
            <w:noProof/>
            <w:webHidden/>
          </w:rPr>
        </w:r>
        <w:r w:rsidR="00866E33">
          <w:rPr>
            <w:noProof/>
            <w:webHidden/>
          </w:rPr>
          <w:fldChar w:fldCharType="separate"/>
        </w:r>
        <w:r w:rsidR="00306431">
          <w:rPr>
            <w:noProof/>
            <w:webHidden/>
          </w:rPr>
          <w:t>7</w:t>
        </w:r>
        <w:r w:rsidR="00866E33">
          <w:rPr>
            <w:noProof/>
            <w:webHidden/>
          </w:rPr>
          <w:fldChar w:fldCharType="end"/>
        </w:r>
      </w:hyperlink>
    </w:p>
    <w:p w14:paraId="1801B085" w14:textId="4B169C4C" w:rsidR="00866E33" w:rsidRDefault="00327112">
      <w:pPr>
        <w:pStyle w:val="af9"/>
        <w:tabs>
          <w:tab w:val="right" w:leader="dot" w:pos="8494"/>
        </w:tabs>
        <w:ind w:left="480" w:hanging="480"/>
        <w:rPr>
          <w:rFonts w:asciiTheme="minorHAnsi" w:eastAsiaTheme="minorEastAsia" w:hAnsiTheme="minorHAnsi"/>
          <w:noProof/>
        </w:rPr>
      </w:pPr>
      <w:hyperlink w:anchor="_Toc123065267" w:history="1">
        <w:r w:rsidR="00866E33" w:rsidRPr="005F4AF0">
          <w:rPr>
            <w:rStyle w:val="af1"/>
            <w:rFonts w:hint="eastAsia"/>
            <w:noProof/>
          </w:rPr>
          <w:t>圖</w:t>
        </w:r>
        <w:r w:rsidR="00866E33" w:rsidRPr="005F4AF0">
          <w:rPr>
            <w:rStyle w:val="af1"/>
            <w:noProof/>
          </w:rPr>
          <w:t xml:space="preserve"> 2.3 </w:t>
        </w:r>
        <w:r w:rsidR="00866E33" w:rsidRPr="005F4AF0">
          <w:rPr>
            <w:rStyle w:val="af1"/>
            <w:rFonts w:hint="eastAsia"/>
            <w:noProof/>
          </w:rPr>
          <w:t>獨熱、二進位編碼後的特徵數量比較。</w:t>
        </w:r>
        <w:r w:rsidR="00866E33">
          <w:rPr>
            <w:noProof/>
            <w:webHidden/>
          </w:rPr>
          <w:tab/>
        </w:r>
        <w:r w:rsidR="00866E33">
          <w:rPr>
            <w:noProof/>
            <w:webHidden/>
          </w:rPr>
          <w:fldChar w:fldCharType="begin"/>
        </w:r>
        <w:r w:rsidR="00866E33">
          <w:rPr>
            <w:noProof/>
            <w:webHidden/>
          </w:rPr>
          <w:instrText xml:space="preserve"> PAGEREF _Toc123065267 \h </w:instrText>
        </w:r>
        <w:r w:rsidR="00866E33">
          <w:rPr>
            <w:noProof/>
            <w:webHidden/>
          </w:rPr>
        </w:r>
        <w:r w:rsidR="00866E33">
          <w:rPr>
            <w:noProof/>
            <w:webHidden/>
          </w:rPr>
          <w:fldChar w:fldCharType="separate"/>
        </w:r>
        <w:r w:rsidR="00306431">
          <w:rPr>
            <w:noProof/>
            <w:webHidden/>
          </w:rPr>
          <w:t>12</w:t>
        </w:r>
        <w:r w:rsidR="00866E33">
          <w:rPr>
            <w:noProof/>
            <w:webHidden/>
          </w:rPr>
          <w:fldChar w:fldCharType="end"/>
        </w:r>
      </w:hyperlink>
    </w:p>
    <w:p w14:paraId="13DD8C66" w14:textId="16C9C83C" w:rsidR="00866E33" w:rsidRDefault="00327112">
      <w:pPr>
        <w:pStyle w:val="af9"/>
        <w:tabs>
          <w:tab w:val="right" w:leader="dot" w:pos="8494"/>
        </w:tabs>
        <w:ind w:left="480" w:hanging="480"/>
        <w:rPr>
          <w:rFonts w:asciiTheme="minorHAnsi" w:eastAsiaTheme="minorEastAsia" w:hAnsiTheme="minorHAnsi"/>
          <w:noProof/>
        </w:rPr>
      </w:pPr>
      <w:hyperlink w:anchor="_Toc123065268" w:history="1">
        <w:r w:rsidR="00866E33" w:rsidRPr="005F4AF0">
          <w:rPr>
            <w:rStyle w:val="af1"/>
            <w:rFonts w:hint="eastAsia"/>
            <w:noProof/>
          </w:rPr>
          <w:t>圖</w:t>
        </w:r>
        <w:r w:rsidR="00866E33" w:rsidRPr="005F4AF0">
          <w:rPr>
            <w:rStyle w:val="af1"/>
            <w:noProof/>
          </w:rPr>
          <w:t xml:space="preserve"> 2.4 </w:t>
        </w:r>
        <w:r w:rsidR="00866E33" w:rsidRPr="005F4AF0">
          <w:rPr>
            <w:rStyle w:val="af1"/>
            <w:rFonts w:hint="eastAsia"/>
            <w:noProof/>
          </w:rPr>
          <w:t>維度個數變化對於分類模型表現的影響</w:t>
        </w:r>
        <w:r w:rsidR="00866E33" w:rsidRPr="005F4AF0">
          <w:rPr>
            <w:rStyle w:val="af1"/>
            <w:noProof/>
          </w:rPr>
          <w:t xml:space="preserve"> (Spruyt, 2014)</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_Toc123065268 \h </w:instrText>
        </w:r>
        <w:r w:rsidR="00866E33">
          <w:rPr>
            <w:noProof/>
            <w:webHidden/>
          </w:rPr>
        </w:r>
        <w:r w:rsidR="00866E33">
          <w:rPr>
            <w:noProof/>
            <w:webHidden/>
          </w:rPr>
          <w:fldChar w:fldCharType="separate"/>
        </w:r>
        <w:r w:rsidR="00306431">
          <w:rPr>
            <w:noProof/>
            <w:webHidden/>
          </w:rPr>
          <w:t>15</w:t>
        </w:r>
        <w:r w:rsidR="00866E33">
          <w:rPr>
            <w:noProof/>
            <w:webHidden/>
          </w:rPr>
          <w:fldChar w:fldCharType="end"/>
        </w:r>
      </w:hyperlink>
    </w:p>
    <w:p w14:paraId="355FF3BB" w14:textId="423762DD" w:rsidR="00866E33" w:rsidRDefault="00327112">
      <w:pPr>
        <w:pStyle w:val="af9"/>
        <w:tabs>
          <w:tab w:val="right" w:leader="dot" w:pos="8494"/>
        </w:tabs>
        <w:ind w:left="480" w:hanging="480"/>
        <w:rPr>
          <w:rFonts w:asciiTheme="minorHAnsi" w:eastAsiaTheme="minorEastAsia" w:hAnsiTheme="minorHAnsi"/>
          <w:noProof/>
        </w:rPr>
      </w:pPr>
      <w:hyperlink w:anchor="_Toc123065269" w:history="1">
        <w:r w:rsidR="00866E33" w:rsidRPr="005F4AF0">
          <w:rPr>
            <w:rStyle w:val="af1"/>
            <w:rFonts w:hint="eastAsia"/>
            <w:noProof/>
          </w:rPr>
          <w:t>圖</w:t>
        </w:r>
        <w:r w:rsidR="00866E33" w:rsidRPr="005F4AF0">
          <w:rPr>
            <w:rStyle w:val="af1"/>
            <w:noProof/>
          </w:rPr>
          <w:t xml:space="preserve"> 2.5 </w:t>
        </w:r>
        <w:r w:rsidR="00866E33" w:rsidRPr="005F4AF0">
          <w:rPr>
            <w:rStyle w:val="af1"/>
            <w:rFonts w:hint="eastAsia"/>
            <w:noProof/>
          </w:rPr>
          <w:t>訓練模型所需樣本個數對應維度變化，以貓狗分類為例</w:t>
        </w:r>
        <w:r w:rsidR="00866E33" w:rsidRPr="005F4AF0">
          <w:rPr>
            <w:rStyle w:val="af1"/>
            <w:noProof/>
          </w:rPr>
          <w:t xml:space="preserve"> (Spruyt, 2014)</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_Toc123065269 \h </w:instrText>
        </w:r>
        <w:r w:rsidR="00866E33">
          <w:rPr>
            <w:noProof/>
            <w:webHidden/>
          </w:rPr>
        </w:r>
        <w:r w:rsidR="00866E33">
          <w:rPr>
            <w:noProof/>
            <w:webHidden/>
          </w:rPr>
          <w:fldChar w:fldCharType="separate"/>
        </w:r>
        <w:r w:rsidR="00306431">
          <w:rPr>
            <w:noProof/>
            <w:webHidden/>
          </w:rPr>
          <w:t>16</w:t>
        </w:r>
        <w:r w:rsidR="00866E33">
          <w:rPr>
            <w:noProof/>
            <w:webHidden/>
          </w:rPr>
          <w:fldChar w:fldCharType="end"/>
        </w:r>
      </w:hyperlink>
    </w:p>
    <w:p w14:paraId="3D161C22" w14:textId="4E9B2E14" w:rsidR="00866E33" w:rsidRDefault="00327112">
      <w:pPr>
        <w:pStyle w:val="af9"/>
        <w:tabs>
          <w:tab w:val="right" w:leader="dot" w:pos="8494"/>
        </w:tabs>
        <w:ind w:left="480" w:hanging="480"/>
        <w:rPr>
          <w:rFonts w:asciiTheme="minorHAnsi" w:eastAsiaTheme="minorEastAsia" w:hAnsiTheme="minorHAnsi"/>
          <w:noProof/>
        </w:rPr>
      </w:pPr>
      <w:hyperlink w:anchor="_Toc123065270" w:history="1">
        <w:r w:rsidR="00866E33" w:rsidRPr="005F4AF0">
          <w:rPr>
            <w:rStyle w:val="af1"/>
            <w:rFonts w:hint="eastAsia"/>
            <w:noProof/>
          </w:rPr>
          <w:t>圖</w:t>
        </w:r>
        <w:r w:rsidR="00866E33" w:rsidRPr="005F4AF0">
          <w:rPr>
            <w:rStyle w:val="af1"/>
            <w:noProof/>
          </w:rPr>
          <w:t xml:space="preserve"> 2.6 </w:t>
        </w:r>
        <w:r w:rsidR="00866E33" w:rsidRPr="005F4AF0">
          <w:rPr>
            <w:rStyle w:val="af1"/>
            <w:rFonts w:hint="eastAsia"/>
            <w:noProof/>
          </w:rPr>
          <w:t>超球體體積對應維度變化</w:t>
        </w:r>
        <w:r w:rsidR="00866E33" w:rsidRPr="005F4AF0">
          <w:rPr>
            <w:rStyle w:val="af1"/>
            <w:noProof/>
          </w:rPr>
          <w:t xml:space="preserve"> (Köppen, 2000)</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_Toc123065270 \h </w:instrText>
        </w:r>
        <w:r w:rsidR="00866E33">
          <w:rPr>
            <w:noProof/>
            <w:webHidden/>
          </w:rPr>
        </w:r>
        <w:r w:rsidR="00866E33">
          <w:rPr>
            <w:noProof/>
            <w:webHidden/>
          </w:rPr>
          <w:fldChar w:fldCharType="separate"/>
        </w:r>
        <w:r w:rsidR="00306431">
          <w:rPr>
            <w:noProof/>
            <w:webHidden/>
          </w:rPr>
          <w:t>16</w:t>
        </w:r>
        <w:r w:rsidR="00866E33">
          <w:rPr>
            <w:noProof/>
            <w:webHidden/>
          </w:rPr>
          <w:fldChar w:fldCharType="end"/>
        </w:r>
      </w:hyperlink>
    </w:p>
    <w:p w14:paraId="14421DF8" w14:textId="65122DC3" w:rsidR="00866E33" w:rsidRDefault="00327112">
      <w:pPr>
        <w:pStyle w:val="af9"/>
        <w:tabs>
          <w:tab w:val="right" w:leader="dot" w:pos="8494"/>
        </w:tabs>
        <w:ind w:left="480" w:hanging="480"/>
        <w:rPr>
          <w:rFonts w:asciiTheme="minorHAnsi" w:eastAsiaTheme="minorEastAsia" w:hAnsiTheme="minorHAnsi"/>
          <w:noProof/>
        </w:rPr>
      </w:pPr>
      <w:hyperlink w:anchor="_Toc123065271" w:history="1">
        <w:r w:rsidR="00866E33" w:rsidRPr="005F4AF0">
          <w:rPr>
            <w:rStyle w:val="af1"/>
            <w:rFonts w:hint="eastAsia"/>
            <w:noProof/>
          </w:rPr>
          <w:t>圖</w:t>
        </w:r>
        <w:r w:rsidR="00866E33" w:rsidRPr="005F4AF0">
          <w:rPr>
            <w:rStyle w:val="af1"/>
            <w:noProof/>
          </w:rPr>
          <w:t xml:space="preserve"> 2.7 </w:t>
        </w:r>
        <w:r w:rsidR="00866E33" w:rsidRPr="005F4AF0">
          <w:rPr>
            <w:rStyle w:val="af1"/>
            <w:rFonts w:hint="eastAsia"/>
            <w:noProof/>
          </w:rPr>
          <w:t>資料分佈情形對應維度變化，以貓狗分類為例</w:t>
        </w:r>
        <w:r w:rsidR="00866E33" w:rsidRPr="005F4AF0">
          <w:rPr>
            <w:rStyle w:val="af1"/>
            <w:noProof/>
          </w:rPr>
          <w:t xml:space="preserve"> (Spruyt, 2014)</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_Toc123065271 \h </w:instrText>
        </w:r>
        <w:r w:rsidR="00866E33">
          <w:rPr>
            <w:noProof/>
            <w:webHidden/>
          </w:rPr>
        </w:r>
        <w:r w:rsidR="00866E33">
          <w:rPr>
            <w:noProof/>
            <w:webHidden/>
          </w:rPr>
          <w:fldChar w:fldCharType="separate"/>
        </w:r>
        <w:r w:rsidR="00306431">
          <w:rPr>
            <w:noProof/>
            <w:webHidden/>
          </w:rPr>
          <w:t>16</w:t>
        </w:r>
        <w:r w:rsidR="00866E33">
          <w:rPr>
            <w:noProof/>
            <w:webHidden/>
          </w:rPr>
          <w:fldChar w:fldCharType="end"/>
        </w:r>
      </w:hyperlink>
    </w:p>
    <w:p w14:paraId="47846FDC" w14:textId="15CFB363" w:rsidR="00866E33" w:rsidRDefault="00327112">
      <w:pPr>
        <w:pStyle w:val="af9"/>
        <w:tabs>
          <w:tab w:val="right" w:leader="dot" w:pos="8494"/>
        </w:tabs>
        <w:ind w:left="480" w:hanging="480"/>
        <w:rPr>
          <w:rFonts w:asciiTheme="minorHAnsi" w:eastAsiaTheme="minorEastAsia" w:hAnsiTheme="minorHAnsi"/>
          <w:noProof/>
        </w:rPr>
      </w:pPr>
      <w:hyperlink w:anchor="_Toc123065272" w:history="1">
        <w:r w:rsidR="00866E33" w:rsidRPr="005F4AF0">
          <w:rPr>
            <w:rStyle w:val="af1"/>
            <w:rFonts w:hint="eastAsia"/>
            <w:noProof/>
          </w:rPr>
          <w:t>圖</w:t>
        </w:r>
        <w:r w:rsidR="00866E33" w:rsidRPr="005F4AF0">
          <w:rPr>
            <w:rStyle w:val="af1"/>
            <w:noProof/>
          </w:rPr>
          <w:t xml:space="preserve"> 2.8 </w:t>
        </w:r>
        <w:r w:rsidR="00866E33" w:rsidRPr="005F4AF0">
          <w:rPr>
            <w:rStyle w:val="af1"/>
            <w:rFonts w:hint="eastAsia"/>
            <w:noProof/>
          </w:rPr>
          <w:t>高斯核函數值對應距離分布於高維度空間的變化</w:t>
        </w:r>
        <w:r w:rsidR="00866E33" w:rsidRPr="005F4AF0">
          <w:rPr>
            <w:rStyle w:val="af1"/>
            <w:noProof/>
          </w:rPr>
          <w:t xml:space="preserve"> (Verleysen &amp; François, 2005)</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_Toc123065272 \h </w:instrText>
        </w:r>
        <w:r w:rsidR="00866E33">
          <w:rPr>
            <w:noProof/>
            <w:webHidden/>
          </w:rPr>
        </w:r>
        <w:r w:rsidR="00866E33">
          <w:rPr>
            <w:noProof/>
            <w:webHidden/>
          </w:rPr>
          <w:fldChar w:fldCharType="separate"/>
        </w:r>
        <w:r w:rsidR="00306431">
          <w:rPr>
            <w:noProof/>
            <w:webHidden/>
          </w:rPr>
          <w:t>17</w:t>
        </w:r>
        <w:r w:rsidR="00866E33">
          <w:rPr>
            <w:noProof/>
            <w:webHidden/>
          </w:rPr>
          <w:fldChar w:fldCharType="end"/>
        </w:r>
      </w:hyperlink>
    </w:p>
    <w:p w14:paraId="3EC430AD" w14:textId="12BCC20A" w:rsidR="00866E33" w:rsidRDefault="00327112">
      <w:pPr>
        <w:pStyle w:val="af9"/>
        <w:tabs>
          <w:tab w:val="right" w:leader="dot" w:pos="8494"/>
        </w:tabs>
        <w:ind w:left="480" w:hanging="480"/>
        <w:rPr>
          <w:rFonts w:asciiTheme="minorHAnsi" w:eastAsiaTheme="minorEastAsia" w:hAnsiTheme="minorHAnsi"/>
          <w:noProof/>
        </w:rPr>
      </w:pPr>
      <w:hyperlink w:anchor="_Toc123065273" w:history="1">
        <w:r w:rsidR="00866E33" w:rsidRPr="005F4AF0">
          <w:rPr>
            <w:rStyle w:val="af1"/>
            <w:rFonts w:hint="eastAsia"/>
            <w:noProof/>
          </w:rPr>
          <w:t>圖</w:t>
        </w:r>
        <w:r w:rsidR="00866E33" w:rsidRPr="005F4AF0">
          <w:rPr>
            <w:rStyle w:val="af1"/>
            <w:noProof/>
          </w:rPr>
          <w:t xml:space="preserve"> 2.9 </w:t>
        </w:r>
        <w:r w:rsidR="00866E33" w:rsidRPr="005F4AF0">
          <w:rPr>
            <w:rStyle w:val="af1"/>
            <w:rFonts w:hint="eastAsia"/>
            <w:noProof/>
          </w:rPr>
          <w:t>降維處理的階層化架構</w:t>
        </w:r>
        <w:r w:rsidR="00866E33" w:rsidRPr="005F4AF0">
          <w:rPr>
            <w:rStyle w:val="af1"/>
            <w:noProof/>
          </w:rPr>
          <w:t xml:space="preserve"> (Tang et al., 2014)</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_Toc123065273 \h </w:instrText>
        </w:r>
        <w:r w:rsidR="00866E33">
          <w:rPr>
            <w:noProof/>
            <w:webHidden/>
          </w:rPr>
        </w:r>
        <w:r w:rsidR="00866E33">
          <w:rPr>
            <w:noProof/>
            <w:webHidden/>
          </w:rPr>
          <w:fldChar w:fldCharType="separate"/>
        </w:r>
        <w:r w:rsidR="00306431">
          <w:rPr>
            <w:noProof/>
            <w:webHidden/>
          </w:rPr>
          <w:t>19</w:t>
        </w:r>
        <w:r w:rsidR="00866E33">
          <w:rPr>
            <w:noProof/>
            <w:webHidden/>
          </w:rPr>
          <w:fldChar w:fldCharType="end"/>
        </w:r>
      </w:hyperlink>
    </w:p>
    <w:p w14:paraId="078C29F4" w14:textId="5B6D6F01" w:rsidR="00866E33" w:rsidRDefault="00327112">
      <w:pPr>
        <w:pStyle w:val="af9"/>
        <w:tabs>
          <w:tab w:val="right" w:leader="dot" w:pos="8494"/>
        </w:tabs>
        <w:ind w:left="480" w:hanging="480"/>
        <w:rPr>
          <w:rFonts w:asciiTheme="minorHAnsi" w:eastAsiaTheme="minorEastAsia" w:hAnsiTheme="minorHAnsi"/>
          <w:noProof/>
        </w:rPr>
      </w:pPr>
      <w:hyperlink w:anchor="_Toc123065274" w:history="1">
        <w:r w:rsidR="00866E33" w:rsidRPr="005F4AF0">
          <w:rPr>
            <w:rStyle w:val="af1"/>
            <w:rFonts w:hint="eastAsia"/>
            <w:noProof/>
          </w:rPr>
          <w:t>圖</w:t>
        </w:r>
        <w:r w:rsidR="00866E33" w:rsidRPr="005F4AF0">
          <w:rPr>
            <w:rStyle w:val="af1"/>
            <w:noProof/>
          </w:rPr>
          <w:t xml:space="preserve"> 2.10 </w:t>
        </w:r>
        <w:r w:rsidR="00866E33" w:rsidRPr="005F4AF0">
          <w:rPr>
            <w:rStyle w:val="af1"/>
            <w:rFonts w:hint="eastAsia"/>
            <w:noProof/>
          </w:rPr>
          <w:t>特徵選取與整體資料分析流程</w:t>
        </w:r>
        <w:r w:rsidR="00866E33" w:rsidRPr="005F4AF0">
          <w:rPr>
            <w:rStyle w:val="af1"/>
            <w:noProof/>
          </w:rPr>
          <w:t xml:space="preserve"> (Tang et al., 2014)</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_Toc123065274 \h </w:instrText>
        </w:r>
        <w:r w:rsidR="00866E33">
          <w:rPr>
            <w:noProof/>
            <w:webHidden/>
          </w:rPr>
        </w:r>
        <w:r w:rsidR="00866E33">
          <w:rPr>
            <w:noProof/>
            <w:webHidden/>
          </w:rPr>
          <w:fldChar w:fldCharType="separate"/>
        </w:r>
        <w:r w:rsidR="00306431">
          <w:rPr>
            <w:noProof/>
            <w:webHidden/>
          </w:rPr>
          <w:t>20</w:t>
        </w:r>
        <w:r w:rsidR="00866E33">
          <w:rPr>
            <w:noProof/>
            <w:webHidden/>
          </w:rPr>
          <w:fldChar w:fldCharType="end"/>
        </w:r>
      </w:hyperlink>
    </w:p>
    <w:p w14:paraId="27322599" w14:textId="4486E2B7" w:rsidR="00866E33" w:rsidRDefault="00327112">
      <w:pPr>
        <w:pStyle w:val="af9"/>
        <w:tabs>
          <w:tab w:val="right" w:leader="dot" w:pos="8494"/>
        </w:tabs>
        <w:ind w:left="480" w:hanging="480"/>
        <w:rPr>
          <w:rFonts w:asciiTheme="minorHAnsi" w:eastAsiaTheme="minorEastAsia" w:hAnsiTheme="minorHAnsi"/>
          <w:noProof/>
        </w:rPr>
      </w:pPr>
      <w:hyperlink w:anchor="_Toc123065275" w:history="1">
        <w:r w:rsidR="00866E33" w:rsidRPr="005F4AF0">
          <w:rPr>
            <w:rStyle w:val="af1"/>
            <w:rFonts w:hint="eastAsia"/>
            <w:noProof/>
          </w:rPr>
          <w:t>圖</w:t>
        </w:r>
        <w:r w:rsidR="00866E33" w:rsidRPr="005F4AF0">
          <w:rPr>
            <w:rStyle w:val="af1"/>
            <w:noProof/>
          </w:rPr>
          <w:t xml:space="preserve"> 2.11 </w:t>
        </w:r>
        <w:r w:rsidR="00866E33" w:rsidRPr="005F4AF0">
          <w:rPr>
            <w:rStyle w:val="af1"/>
            <w:rFonts w:hint="eastAsia"/>
            <w:noProof/>
          </w:rPr>
          <w:t>基於相關係數的過濾型特徵選擇，結合機器學習流程</w:t>
        </w:r>
        <w:r w:rsidR="00866E33" w:rsidRPr="005F4AF0">
          <w:rPr>
            <w:rStyle w:val="af1"/>
            <w:noProof/>
          </w:rPr>
          <w:t xml:space="preserve"> (Hall, 1999)</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_Toc123065275 \h </w:instrText>
        </w:r>
        <w:r w:rsidR="00866E33">
          <w:rPr>
            <w:noProof/>
            <w:webHidden/>
          </w:rPr>
        </w:r>
        <w:r w:rsidR="00866E33">
          <w:rPr>
            <w:noProof/>
            <w:webHidden/>
          </w:rPr>
          <w:fldChar w:fldCharType="separate"/>
        </w:r>
        <w:r w:rsidR="00306431">
          <w:rPr>
            <w:noProof/>
            <w:webHidden/>
          </w:rPr>
          <w:t>21</w:t>
        </w:r>
        <w:r w:rsidR="00866E33">
          <w:rPr>
            <w:noProof/>
            <w:webHidden/>
          </w:rPr>
          <w:fldChar w:fldCharType="end"/>
        </w:r>
      </w:hyperlink>
    </w:p>
    <w:p w14:paraId="49D91BA6" w14:textId="722B0F1E" w:rsidR="00866E33" w:rsidRDefault="00327112">
      <w:pPr>
        <w:pStyle w:val="af9"/>
        <w:tabs>
          <w:tab w:val="right" w:leader="dot" w:pos="8494"/>
        </w:tabs>
        <w:ind w:left="480" w:hanging="480"/>
        <w:rPr>
          <w:rFonts w:asciiTheme="minorHAnsi" w:eastAsiaTheme="minorEastAsia" w:hAnsiTheme="minorHAnsi"/>
          <w:noProof/>
        </w:rPr>
      </w:pPr>
      <w:hyperlink w:anchor="_Toc123065276" w:history="1">
        <w:r w:rsidR="00866E33" w:rsidRPr="005F4AF0">
          <w:rPr>
            <w:rStyle w:val="af1"/>
            <w:rFonts w:hint="eastAsia"/>
            <w:noProof/>
          </w:rPr>
          <w:t>圖</w:t>
        </w:r>
        <w:r w:rsidR="00866E33" w:rsidRPr="005F4AF0">
          <w:rPr>
            <w:rStyle w:val="af1"/>
            <w:noProof/>
          </w:rPr>
          <w:t xml:space="preserve"> 2.12 </w:t>
        </w:r>
        <w:r w:rsidR="00866E33" w:rsidRPr="005F4AF0">
          <w:rPr>
            <w:rStyle w:val="af1"/>
            <w:rFonts w:hint="eastAsia"/>
            <w:noProof/>
          </w:rPr>
          <w:t>基於相關係數的包裝型特徵選擇，結合機器學習流程</w:t>
        </w:r>
        <w:r w:rsidR="00866E33" w:rsidRPr="005F4AF0">
          <w:rPr>
            <w:rStyle w:val="af1"/>
            <w:noProof/>
          </w:rPr>
          <w:t xml:space="preserve"> (Hall &amp; Smith, 1999)</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_Toc123065276 \h </w:instrText>
        </w:r>
        <w:r w:rsidR="00866E33">
          <w:rPr>
            <w:noProof/>
            <w:webHidden/>
          </w:rPr>
        </w:r>
        <w:r w:rsidR="00866E33">
          <w:rPr>
            <w:noProof/>
            <w:webHidden/>
          </w:rPr>
          <w:fldChar w:fldCharType="separate"/>
        </w:r>
        <w:r w:rsidR="00306431">
          <w:rPr>
            <w:noProof/>
            <w:webHidden/>
          </w:rPr>
          <w:t>21</w:t>
        </w:r>
        <w:r w:rsidR="00866E33">
          <w:rPr>
            <w:noProof/>
            <w:webHidden/>
          </w:rPr>
          <w:fldChar w:fldCharType="end"/>
        </w:r>
      </w:hyperlink>
    </w:p>
    <w:p w14:paraId="29068A92" w14:textId="24398E75" w:rsidR="00866E33" w:rsidRDefault="00327112">
      <w:pPr>
        <w:pStyle w:val="af9"/>
        <w:tabs>
          <w:tab w:val="right" w:leader="dot" w:pos="8494"/>
        </w:tabs>
        <w:ind w:left="480" w:hanging="480"/>
        <w:rPr>
          <w:rFonts w:asciiTheme="minorHAnsi" w:eastAsiaTheme="minorEastAsia" w:hAnsiTheme="minorHAnsi"/>
          <w:noProof/>
        </w:rPr>
      </w:pPr>
      <w:hyperlink w:anchor="_Toc123065277" w:history="1">
        <w:r w:rsidR="00866E33" w:rsidRPr="005F4AF0">
          <w:rPr>
            <w:rStyle w:val="af1"/>
            <w:rFonts w:hint="eastAsia"/>
            <w:noProof/>
          </w:rPr>
          <w:t>圖</w:t>
        </w:r>
        <w:r w:rsidR="00866E33" w:rsidRPr="005F4AF0">
          <w:rPr>
            <w:rStyle w:val="af1"/>
            <w:noProof/>
          </w:rPr>
          <w:t xml:space="preserve"> 2.13 </w:t>
        </w:r>
        <w:r w:rsidR="00866E33" w:rsidRPr="005F4AF0">
          <w:rPr>
            <w:rStyle w:val="af1"/>
            <w:rFonts w:hint="eastAsia"/>
            <w:noProof/>
          </w:rPr>
          <w:t>以階層群集重新排序特徵之相關係數矩陣比較</w:t>
        </w:r>
        <w:r w:rsidR="00866E33" w:rsidRPr="005F4AF0">
          <w:rPr>
            <w:rStyle w:val="af1"/>
            <w:noProof/>
          </w:rPr>
          <w:t xml:space="preserve"> (Liu et al., 2012)</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_Toc123065277 \h </w:instrText>
        </w:r>
        <w:r w:rsidR="00866E33">
          <w:rPr>
            <w:noProof/>
            <w:webHidden/>
          </w:rPr>
        </w:r>
        <w:r w:rsidR="00866E33">
          <w:rPr>
            <w:noProof/>
            <w:webHidden/>
          </w:rPr>
          <w:fldChar w:fldCharType="separate"/>
        </w:r>
        <w:r w:rsidR="00306431">
          <w:rPr>
            <w:noProof/>
            <w:webHidden/>
          </w:rPr>
          <w:t>22</w:t>
        </w:r>
        <w:r w:rsidR="00866E33">
          <w:rPr>
            <w:noProof/>
            <w:webHidden/>
          </w:rPr>
          <w:fldChar w:fldCharType="end"/>
        </w:r>
      </w:hyperlink>
    </w:p>
    <w:p w14:paraId="7AFEBFA7" w14:textId="5762E8E6" w:rsidR="00866E33" w:rsidRDefault="00327112">
      <w:pPr>
        <w:pStyle w:val="af9"/>
        <w:tabs>
          <w:tab w:val="right" w:leader="dot" w:pos="8494"/>
        </w:tabs>
        <w:ind w:left="480" w:hanging="480"/>
        <w:rPr>
          <w:rFonts w:asciiTheme="minorHAnsi" w:eastAsiaTheme="minorEastAsia" w:hAnsiTheme="minorHAnsi"/>
          <w:noProof/>
        </w:rPr>
      </w:pPr>
      <w:hyperlink w:anchor="_Toc123065278" w:history="1">
        <w:r w:rsidR="00866E33" w:rsidRPr="005F4AF0">
          <w:rPr>
            <w:rStyle w:val="af1"/>
            <w:rFonts w:hint="eastAsia"/>
            <w:noProof/>
          </w:rPr>
          <w:t>圖</w:t>
        </w:r>
        <w:r w:rsidR="00866E33" w:rsidRPr="005F4AF0">
          <w:rPr>
            <w:rStyle w:val="af1"/>
            <w:noProof/>
          </w:rPr>
          <w:t xml:space="preserve"> 2.14 </w:t>
        </w:r>
        <w:r w:rsidR="00866E33" w:rsidRPr="005F4AF0">
          <w:rPr>
            <w:rStyle w:val="af1"/>
            <w:rFonts w:hint="eastAsia"/>
            <w:noProof/>
          </w:rPr>
          <w:t>以</w:t>
        </w:r>
        <w:r w:rsidR="00866E33" w:rsidRPr="005F4AF0">
          <w:rPr>
            <w:rStyle w:val="af1"/>
            <w:noProof/>
          </w:rPr>
          <w:t>PCA</w:t>
        </w:r>
        <w:r w:rsidR="00866E33" w:rsidRPr="005F4AF0">
          <w:rPr>
            <w:rStyle w:val="af1"/>
            <w:rFonts w:hint="eastAsia"/>
            <w:noProof/>
          </w:rPr>
          <w:t>、</w:t>
        </w:r>
        <w:r w:rsidR="00866E33" w:rsidRPr="005F4AF0">
          <w:rPr>
            <w:rStyle w:val="af1"/>
            <w:noProof/>
          </w:rPr>
          <w:t>LLE</w:t>
        </w:r>
        <w:r w:rsidR="00866E33" w:rsidRPr="005F4AF0">
          <w:rPr>
            <w:rStyle w:val="af1"/>
            <w:rFonts w:hint="eastAsia"/>
            <w:noProof/>
          </w:rPr>
          <w:t>視覺化</w:t>
        </w:r>
        <w:r w:rsidR="00866E33" w:rsidRPr="005F4AF0">
          <w:rPr>
            <w:rStyle w:val="af1"/>
            <w:noProof/>
          </w:rPr>
          <w:t>Leukaemia</w:t>
        </w:r>
        <w:r w:rsidR="00866E33" w:rsidRPr="005F4AF0">
          <w:rPr>
            <w:rStyle w:val="af1"/>
            <w:rFonts w:hint="eastAsia"/>
            <w:noProof/>
          </w:rPr>
          <w:t>資料集</w:t>
        </w:r>
        <w:r w:rsidR="00866E33" w:rsidRPr="005F4AF0">
          <w:rPr>
            <w:rStyle w:val="af1"/>
            <w:noProof/>
          </w:rPr>
          <w:t xml:space="preserve"> (Hira &amp; Gillies, 2015)</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_Toc123065278 \h </w:instrText>
        </w:r>
        <w:r w:rsidR="00866E33">
          <w:rPr>
            <w:noProof/>
            <w:webHidden/>
          </w:rPr>
        </w:r>
        <w:r w:rsidR="00866E33">
          <w:rPr>
            <w:noProof/>
            <w:webHidden/>
          </w:rPr>
          <w:fldChar w:fldCharType="separate"/>
        </w:r>
        <w:r w:rsidR="00306431">
          <w:rPr>
            <w:noProof/>
            <w:webHidden/>
          </w:rPr>
          <w:t>23</w:t>
        </w:r>
        <w:r w:rsidR="00866E33">
          <w:rPr>
            <w:noProof/>
            <w:webHidden/>
          </w:rPr>
          <w:fldChar w:fldCharType="end"/>
        </w:r>
      </w:hyperlink>
    </w:p>
    <w:p w14:paraId="1A0B67DA" w14:textId="3F13DD65" w:rsidR="00866E33" w:rsidRDefault="00327112">
      <w:pPr>
        <w:pStyle w:val="af9"/>
        <w:tabs>
          <w:tab w:val="right" w:leader="dot" w:pos="8494"/>
        </w:tabs>
        <w:ind w:left="480" w:hanging="480"/>
        <w:rPr>
          <w:rFonts w:asciiTheme="minorHAnsi" w:eastAsiaTheme="minorEastAsia" w:hAnsiTheme="minorHAnsi"/>
          <w:noProof/>
        </w:rPr>
      </w:pPr>
      <w:hyperlink w:anchor="_Toc123065279" w:history="1">
        <w:r w:rsidR="00866E33" w:rsidRPr="005F4AF0">
          <w:rPr>
            <w:rStyle w:val="af1"/>
            <w:rFonts w:hint="eastAsia"/>
            <w:noProof/>
          </w:rPr>
          <w:t>圖</w:t>
        </w:r>
        <w:r w:rsidR="00866E33" w:rsidRPr="005F4AF0">
          <w:rPr>
            <w:rStyle w:val="af1"/>
            <w:noProof/>
          </w:rPr>
          <w:t xml:space="preserve"> 2.15 (a)</w:t>
        </w:r>
        <w:r w:rsidR="00866E33" w:rsidRPr="005F4AF0">
          <w:rPr>
            <w:rStyle w:val="af1"/>
            <w:rFonts w:hint="eastAsia"/>
            <w:noProof/>
          </w:rPr>
          <w:t>表示原始資料分布，</w:t>
        </w:r>
        <w:r w:rsidR="00866E33" w:rsidRPr="005F4AF0">
          <w:rPr>
            <w:rStyle w:val="af1"/>
            <w:noProof/>
          </w:rPr>
          <w:t>(b)</w:t>
        </w:r>
        <w:r w:rsidR="00866E33" w:rsidRPr="005F4AF0">
          <w:rPr>
            <w:rStyle w:val="af1"/>
            <w:rFonts w:hint="eastAsia"/>
            <w:noProof/>
          </w:rPr>
          <w:t>中綠線為</w:t>
        </w:r>
        <w:r w:rsidR="00866E33" w:rsidRPr="005F4AF0">
          <w:rPr>
            <w:rStyle w:val="af1"/>
            <w:noProof/>
          </w:rPr>
          <w:t>PCA</w:t>
        </w:r>
        <w:r w:rsidR="00866E33" w:rsidRPr="005F4AF0">
          <w:rPr>
            <w:rStyle w:val="af1"/>
            <w:rFonts w:hint="eastAsia"/>
            <w:noProof/>
          </w:rPr>
          <w:t>產生的兩主成分</w:t>
        </w:r>
        <w:r w:rsidR="00866E33" w:rsidRPr="005F4AF0">
          <w:rPr>
            <w:rStyle w:val="af1"/>
            <w:noProof/>
          </w:rPr>
          <w:t xml:space="preserve">  (Abdi &amp; Williams, 2010)</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_Toc123065279 \h </w:instrText>
        </w:r>
        <w:r w:rsidR="00866E33">
          <w:rPr>
            <w:noProof/>
            <w:webHidden/>
          </w:rPr>
        </w:r>
        <w:r w:rsidR="00866E33">
          <w:rPr>
            <w:noProof/>
            <w:webHidden/>
          </w:rPr>
          <w:fldChar w:fldCharType="separate"/>
        </w:r>
        <w:r w:rsidR="00306431">
          <w:rPr>
            <w:noProof/>
            <w:webHidden/>
          </w:rPr>
          <w:t>23</w:t>
        </w:r>
        <w:r w:rsidR="00866E33">
          <w:rPr>
            <w:noProof/>
            <w:webHidden/>
          </w:rPr>
          <w:fldChar w:fldCharType="end"/>
        </w:r>
      </w:hyperlink>
    </w:p>
    <w:p w14:paraId="429BC52D" w14:textId="2C61A784" w:rsidR="00866E33" w:rsidRDefault="00327112">
      <w:pPr>
        <w:pStyle w:val="af9"/>
        <w:tabs>
          <w:tab w:val="right" w:leader="dot" w:pos="8494"/>
        </w:tabs>
        <w:ind w:left="480" w:hanging="480"/>
        <w:rPr>
          <w:rFonts w:asciiTheme="minorHAnsi" w:eastAsiaTheme="minorEastAsia" w:hAnsiTheme="minorHAnsi"/>
          <w:noProof/>
        </w:rPr>
      </w:pPr>
      <w:hyperlink w:anchor="_Toc123065280" w:history="1">
        <w:r w:rsidR="00866E33" w:rsidRPr="005F4AF0">
          <w:rPr>
            <w:rStyle w:val="af1"/>
            <w:rFonts w:hint="eastAsia"/>
            <w:noProof/>
          </w:rPr>
          <w:t>圖</w:t>
        </w:r>
        <w:r w:rsidR="00866E33" w:rsidRPr="005F4AF0">
          <w:rPr>
            <w:rStyle w:val="af1"/>
            <w:noProof/>
          </w:rPr>
          <w:t xml:space="preserve"> 2.16</w:t>
        </w:r>
        <w:r w:rsidR="00866E33" w:rsidRPr="005F4AF0">
          <w:rPr>
            <w:rStyle w:val="af1"/>
            <w:rFonts w:hint="eastAsia"/>
            <w:noProof/>
          </w:rPr>
          <w:t>經由</w:t>
        </w:r>
        <w:r w:rsidR="00866E33" w:rsidRPr="005F4AF0">
          <w:rPr>
            <w:rStyle w:val="af1"/>
            <w:noProof/>
          </w:rPr>
          <w:t>PCA</w:t>
        </w:r>
        <w:r w:rsidR="00866E33" w:rsidRPr="005F4AF0">
          <w:rPr>
            <w:rStyle w:val="af1"/>
            <w:rFonts w:hint="eastAsia"/>
            <w:noProof/>
          </w:rPr>
          <w:t>將資料投影至主成分座標軸</w:t>
        </w:r>
        <w:r w:rsidR="00866E33" w:rsidRPr="005F4AF0">
          <w:rPr>
            <w:rStyle w:val="af1"/>
            <w:noProof/>
          </w:rPr>
          <w:t xml:space="preserve"> (Abdi &amp; Williams, 2010)</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_Toc123065280 \h </w:instrText>
        </w:r>
        <w:r w:rsidR="00866E33">
          <w:rPr>
            <w:noProof/>
            <w:webHidden/>
          </w:rPr>
        </w:r>
        <w:r w:rsidR="00866E33">
          <w:rPr>
            <w:noProof/>
            <w:webHidden/>
          </w:rPr>
          <w:fldChar w:fldCharType="separate"/>
        </w:r>
        <w:r w:rsidR="00306431">
          <w:rPr>
            <w:noProof/>
            <w:webHidden/>
          </w:rPr>
          <w:t>24</w:t>
        </w:r>
        <w:r w:rsidR="00866E33">
          <w:rPr>
            <w:noProof/>
            <w:webHidden/>
          </w:rPr>
          <w:fldChar w:fldCharType="end"/>
        </w:r>
      </w:hyperlink>
    </w:p>
    <w:p w14:paraId="6CE824EA" w14:textId="548FFFB3" w:rsidR="00866E33" w:rsidRDefault="00327112">
      <w:pPr>
        <w:pStyle w:val="af9"/>
        <w:tabs>
          <w:tab w:val="right" w:leader="dot" w:pos="8494"/>
        </w:tabs>
        <w:ind w:left="480" w:hanging="480"/>
        <w:rPr>
          <w:rFonts w:asciiTheme="minorHAnsi" w:eastAsiaTheme="minorEastAsia" w:hAnsiTheme="minorHAnsi"/>
          <w:noProof/>
        </w:rPr>
      </w:pPr>
      <w:hyperlink w:anchor="_Toc123065281" w:history="1">
        <w:r w:rsidR="00866E33" w:rsidRPr="005F4AF0">
          <w:rPr>
            <w:rStyle w:val="af1"/>
            <w:rFonts w:hint="eastAsia"/>
            <w:noProof/>
          </w:rPr>
          <w:t>圖</w:t>
        </w:r>
        <w:r w:rsidR="00866E33" w:rsidRPr="005F4AF0">
          <w:rPr>
            <w:rStyle w:val="af1"/>
            <w:noProof/>
          </w:rPr>
          <w:t xml:space="preserve"> 2.17</w:t>
        </w:r>
        <w:r w:rsidR="00866E33" w:rsidRPr="005F4AF0">
          <w:rPr>
            <w:rStyle w:val="af1"/>
            <w:rFonts w:hint="eastAsia"/>
            <w:noProof/>
          </w:rPr>
          <w:t>聚類分析結果，以鳶尾花資料及為例。</w:t>
        </w:r>
        <w:r w:rsidR="00866E33">
          <w:rPr>
            <w:noProof/>
            <w:webHidden/>
          </w:rPr>
          <w:tab/>
        </w:r>
        <w:r w:rsidR="00866E33">
          <w:rPr>
            <w:noProof/>
            <w:webHidden/>
          </w:rPr>
          <w:fldChar w:fldCharType="begin"/>
        </w:r>
        <w:r w:rsidR="00866E33">
          <w:rPr>
            <w:noProof/>
            <w:webHidden/>
          </w:rPr>
          <w:instrText xml:space="preserve"> PAGEREF _Toc123065281 \h </w:instrText>
        </w:r>
        <w:r w:rsidR="00866E33">
          <w:rPr>
            <w:noProof/>
            <w:webHidden/>
          </w:rPr>
        </w:r>
        <w:r w:rsidR="00866E33">
          <w:rPr>
            <w:noProof/>
            <w:webHidden/>
          </w:rPr>
          <w:fldChar w:fldCharType="separate"/>
        </w:r>
        <w:r w:rsidR="00306431">
          <w:rPr>
            <w:noProof/>
            <w:webHidden/>
          </w:rPr>
          <w:t>25</w:t>
        </w:r>
        <w:r w:rsidR="00866E33">
          <w:rPr>
            <w:noProof/>
            <w:webHidden/>
          </w:rPr>
          <w:fldChar w:fldCharType="end"/>
        </w:r>
      </w:hyperlink>
    </w:p>
    <w:p w14:paraId="20DD0F7C" w14:textId="5035978C" w:rsidR="00866E33" w:rsidRDefault="00327112">
      <w:pPr>
        <w:pStyle w:val="af9"/>
        <w:tabs>
          <w:tab w:val="right" w:leader="dot" w:pos="8494"/>
        </w:tabs>
        <w:ind w:left="480" w:hanging="480"/>
        <w:rPr>
          <w:rFonts w:asciiTheme="minorHAnsi" w:eastAsiaTheme="minorEastAsia" w:hAnsiTheme="minorHAnsi"/>
          <w:noProof/>
        </w:rPr>
      </w:pPr>
      <w:hyperlink w:anchor="_Toc123065282" w:history="1">
        <w:r w:rsidR="00866E33" w:rsidRPr="005F4AF0">
          <w:rPr>
            <w:rStyle w:val="af1"/>
            <w:rFonts w:hint="eastAsia"/>
            <w:noProof/>
          </w:rPr>
          <w:t>圖</w:t>
        </w:r>
        <w:r w:rsidR="00866E33" w:rsidRPr="005F4AF0">
          <w:rPr>
            <w:rStyle w:val="af1"/>
            <w:noProof/>
          </w:rPr>
          <w:t xml:space="preserve"> 2.18 k</w:t>
        </w:r>
        <w:r w:rsidR="00866E33" w:rsidRPr="005F4AF0">
          <w:rPr>
            <w:rStyle w:val="af1"/>
            <w:rFonts w:hint="eastAsia"/>
            <w:noProof/>
          </w:rPr>
          <w:t>平均聚類法在五個迭代下的質心位置變化</w:t>
        </w:r>
        <w:r w:rsidR="00866E33" w:rsidRPr="005F4AF0">
          <w:rPr>
            <w:rStyle w:val="af1"/>
            <w:noProof/>
          </w:rPr>
          <w:t xml:space="preserve"> (Rhys, 2020)</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_Toc123065282 \h </w:instrText>
        </w:r>
        <w:r w:rsidR="00866E33">
          <w:rPr>
            <w:noProof/>
            <w:webHidden/>
          </w:rPr>
        </w:r>
        <w:r w:rsidR="00866E33">
          <w:rPr>
            <w:noProof/>
            <w:webHidden/>
          </w:rPr>
          <w:fldChar w:fldCharType="separate"/>
        </w:r>
        <w:r w:rsidR="00306431">
          <w:rPr>
            <w:noProof/>
            <w:webHidden/>
          </w:rPr>
          <w:t>27</w:t>
        </w:r>
        <w:r w:rsidR="00866E33">
          <w:rPr>
            <w:noProof/>
            <w:webHidden/>
          </w:rPr>
          <w:fldChar w:fldCharType="end"/>
        </w:r>
      </w:hyperlink>
    </w:p>
    <w:p w14:paraId="5BA7BFDE" w14:textId="2E58C4A2" w:rsidR="00866E33" w:rsidRDefault="00327112">
      <w:pPr>
        <w:pStyle w:val="af9"/>
        <w:tabs>
          <w:tab w:val="right" w:leader="dot" w:pos="8494"/>
        </w:tabs>
        <w:ind w:left="480" w:hanging="480"/>
        <w:rPr>
          <w:rFonts w:asciiTheme="minorHAnsi" w:eastAsiaTheme="minorEastAsia" w:hAnsiTheme="minorHAnsi"/>
          <w:noProof/>
        </w:rPr>
      </w:pPr>
      <w:hyperlink w:anchor="_Toc123065283" w:history="1">
        <w:r w:rsidR="00866E33" w:rsidRPr="005F4AF0">
          <w:rPr>
            <w:rStyle w:val="af1"/>
            <w:rFonts w:hint="eastAsia"/>
            <w:noProof/>
          </w:rPr>
          <w:t>圖</w:t>
        </w:r>
        <w:r w:rsidR="00866E33" w:rsidRPr="005F4AF0">
          <w:rPr>
            <w:rStyle w:val="af1"/>
            <w:noProof/>
          </w:rPr>
          <w:t xml:space="preserve"> 2.19 </w:t>
        </w:r>
        <w:r w:rsidR="00866E33" w:rsidRPr="005F4AF0">
          <w:rPr>
            <w:rStyle w:val="af1"/>
            <w:rFonts w:hint="eastAsia"/>
            <w:noProof/>
          </w:rPr>
          <w:t>階層聚類法流程</w:t>
        </w:r>
        <w:r w:rsidR="00866E33" w:rsidRPr="005F4AF0">
          <w:rPr>
            <w:rStyle w:val="af1"/>
            <w:noProof/>
          </w:rPr>
          <w:t xml:space="preserve"> (Mistry et al., 2021)</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_Toc123065283 \h </w:instrText>
        </w:r>
        <w:r w:rsidR="00866E33">
          <w:rPr>
            <w:noProof/>
            <w:webHidden/>
          </w:rPr>
        </w:r>
        <w:r w:rsidR="00866E33">
          <w:rPr>
            <w:noProof/>
            <w:webHidden/>
          </w:rPr>
          <w:fldChar w:fldCharType="separate"/>
        </w:r>
        <w:r w:rsidR="00306431">
          <w:rPr>
            <w:noProof/>
            <w:webHidden/>
          </w:rPr>
          <w:t>28</w:t>
        </w:r>
        <w:r w:rsidR="00866E33">
          <w:rPr>
            <w:noProof/>
            <w:webHidden/>
          </w:rPr>
          <w:fldChar w:fldCharType="end"/>
        </w:r>
      </w:hyperlink>
    </w:p>
    <w:p w14:paraId="4D788DDA" w14:textId="213D2DD2" w:rsidR="00866E33" w:rsidRDefault="00327112">
      <w:pPr>
        <w:pStyle w:val="af9"/>
        <w:tabs>
          <w:tab w:val="right" w:leader="dot" w:pos="8494"/>
        </w:tabs>
        <w:ind w:left="480" w:hanging="480"/>
        <w:rPr>
          <w:rFonts w:asciiTheme="minorHAnsi" w:eastAsiaTheme="minorEastAsia" w:hAnsiTheme="minorHAnsi"/>
          <w:noProof/>
        </w:rPr>
      </w:pPr>
      <w:hyperlink w:anchor="_Toc123065284" w:history="1">
        <w:r w:rsidR="00866E33" w:rsidRPr="005F4AF0">
          <w:rPr>
            <w:rStyle w:val="af1"/>
            <w:rFonts w:hint="eastAsia"/>
            <w:noProof/>
          </w:rPr>
          <w:t>圖</w:t>
        </w:r>
        <w:r w:rsidR="00866E33" w:rsidRPr="005F4AF0">
          <w:rPr>
            <w:rStyle w:val="af1"/>
            <w:noProof/>
          </w:rPr>
          <w:t xml:space="preserve"> 2.20 </w:t>
        </w:r>
        <w:r w:rsidR="00866E33" w:rsidRPr="005F4AF0">
          <w:rPr>
            <w:rStyle w:val="af1"/>
            <w:rFonts w:hint="eastAsia"/>
            <w:noProof/>
          </w:rPr>
          <w:t>依據區塊建模排序樣本</w:t>
        </w:r>
        <w:r w:rsidR="00866E33" w:rsidRPr="005F4AF0">
          <w:rPr>
            <w:rStyle w:val="af1"/>
            <w:noProof/>
          </w:rPr>
          <w:t xml:space="preserve"> (Faskowitz et al., 2018)</w:t>
        </w:r>
        <w:r w:rsidR="00866E33">
          <w:rPr>
            <w:noProof/>
            <w:webHidden/>
          </w:rPr>
          <w:tab/>
        </w:r>
        <w:r w:rsidR="00866E33">
          <w:rPr>
            <w:noProof/>
            <w:webHidden/>
          </w:rPr>
          <w:fldChar w:fldCharType="begin"/>
        </w:r>
        <w:r w:rsidR="00866E33">
          <w:rPr>
            <w:noProof/>
            <w:webHidden/>
          </w:rPr>
          <w:instrText xml:space="preserve"> PAGEREF _Toc123065284 \h </w:instrText>
        </w:r>
        <w:r w:rsidR="00866E33">
          <w:rPr>
            <w:noProof/>
            <w:webHidden/>
          </w:rPr>
        </w:r>
        <w:r w:rsidR="00866E33">
          <w:rPr>
            <w:noProof/>
            <w:webHidden/>
          </w:rPr>
          <w:fldChar w:fldCharType="separate"/>
        </w:r>
        <w:r w:rsidR="00306431">
          <w:rPr>
            <w:noProof/>
            <w:webHidden/>
          </w:rPr>
          <w:t>29</w:t>
        </w:r>
        <w:r w:rsidR="00866E33">
          <w:rPr>
            <w:noProof/>
            <w:webHidden/>
          </w:rPr>
          <w:fldChar w:fldCharType="end"/>
        </w:r>
      </w:hyperlink>
    </w:p>
    <w:p w14:paraId="24E6B4BF" w14:textId="6384EF13" w:rsidR="00866E33" w:rsidRDefault="00327112">
      <w:pPr>
        <w:pStyle w:val="af9"/>
        <w:tabs>
          <w:tab w:val="right" w:leader="dot" w:pos="8494"/>
        </w:tabs>
        <w:ind w:left="480" w:hanging="480"/>
        <w:rPr>
          <w:rFonts w:asciiTheme="minorHAnsi" w:eastAsiaTheme="minorEastAsia" w:hAnsiTheme="minorHAnsi"/>
          <w:noProof/>
        </w:rPr>
      </w:pPr>
      <w:hyperlink w:anchor="_Toc123065285" w:history="1">
        <w:r w:rsidR="00866E33" w:rsidRPr="005F4AF0">
          <w:rPr>
            <w:rStyle w:val="af1"/>
            <w:rFonts w:hint="eastAsia"/>
            <w:noProof/>
          </w:rPr>
          <w:t>圖</w:t>
        </w:r>
        <w:r w:rsidR="00866E33" w:rsidRPr="005F4AF0">
          <w:rPr>
            <w:rStyle w:val="af1"/>
            <w:noProof/>
          </w:rPr>
          <w:t xml:space="preserve"> 2.21 </w:t>
        </w:r>
        <w:r w:rsidR="00866E33" w:rsidRPr="005F4AF0">
          <w:rPr>
            <w:rStyle w:val="af1"/>
            <w:rFonts w:hint="eastAsia"/>
            <w:noProof/>
          </w:rPr>
          <w:t>決策樹範例，以二元分類問題為例</w:t>
        </w:r>
        <w:r w:rsidR="00866E33" w:rsidRPr="005F4AF0">
          <w:rPr>
            <w:rStyle w:val="af1"/>
            <w:noProof/>
          </w:rPr>
          <w:t xml:space="preserve"> (Song &amp; Ying, 2015)</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_Toc123065285 \h </w:instrText>
        </w:r>
        <w:r w:rsidR="00866E33">
          <w:rPr>
            <w:noProof/>
            <w:webHidden/>
          </w:rPr>
        </w:r>
        <w:r w:rsidR="00866E33">
          <w:rPr>
            <w:noProof/>
            <w:webHidden/>
          </w:rPr>
          <w:fldChar w:fldCharType="separate"/>
        </w:r>
        <w:r w:rsidR="00306431">
          <w:rPr>
            <w:noProof/>
            <w:webHidden/>
          </w:rPr>
          <w:t>31</w:t>
        </w:r>
        <w:r w:rsidR="00866E33">
          <w:rPr>
            <w:noProof/>
            <w:webHidden/>
          </w:rPr>
          <w:fldChar w:fldCharType="end"/>
        </w:r>
      </w:hyperlink>
    </w:p>
    <w:p w14:paraId="41B0C0FA" w14:textId="5ED647C7" w:rsidR="00866E33" w:rsidRDefault="00327112">
      <w:pPr>
        <w:pStyle w:val="af9"/>
        <w:tabs>
          <w:tab w:val="right" w:leader="dot" w:pos="8494"/>
        </w:tabs>
        <w:ind w:left="480" w:hanging="480"/>
        <w:rPr>
          <w:rFonts w:asciiTheme="minorHAnsi" w:eastAsiaTheme="minorEastAsia" w:hAnsiTheme="minorHAnsi"/>
          <w:noProof/>
        </w:rPr>
      </w:pPr>
      <w:hyperlink w:anchor="_Toc123065286" w:history="1">
        <w:r w:rsidR="00866E33" w:rsidRPr="005F4AF0">
          <w:rPr>
            <w:rStyle w:val="af1"/>
            <w:rFonts w:hint="eastAsia"/>
            <w:noProof/>
          </w:rPr>
          <w:t>圖</w:t>
        </w:r>
        <w:r w:rsidR="00866E33" w:rsidRPr="005F4AF0">
          <w:rPr>
            <w:rStyle w:val="af1"/>
            <w:noProof/>
          </w:rPr>
          <w:t xml:space="preserve"> 2.22 </w:t>
        </w:r>
        <w:r w:rsidR="00866E33" w:rsidRPr="005F4AF0">
          <w:rPr>
            <w:rStyle w:val="af1"/>
            <w:rFonts w:hint="eastAsia"/>
            <w:noProof/>
          </w:rPr>
          <w:t>引導聚集算法示意圖</w:t>
        </w:r>
        <w:r w:rsidR="00866E33" w:rsidRPr="005F4AF0">
          <w:rPr>
            <w:rStyle w:val="af1"/>
            <w:noProof/>
          </w:rPr>
          <w:t xml:space="preserve"> (Efron &amp; Tibshirani, 1994)</w:t>
        </w:r>
        <w:r w:rsidR="00866E33" w:rsidRPr="005F4AF0">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_Toc123065286 \h </w:instrText>
        </w:r>
        <w:r w:rsidR="00866E33">
          <w:rPr>
            <w:noProof/>
            <w:webHidden/>
          </w:rPr>
        </w:r>
        <w:r w:rsidR="00866E33">
          <w:rPr>
            <w:noProof/>
            <w:webHidden/>
          </w:rPr>
          <w:fldChar w:fldCharType="separate"/>
        </w:r>
        <w:r w:rsidR="00306431">
          <w:rPr>
            <w:noProof/>
            <w:webHidden/>
          </w:rPr>
          <w:t>33</w:t>
        </w:r>
        <w:r w:rsidR="00866E33">
          <w:rPr>
            <w:noProof/>
            <w:webHidden/>
          </w:rPr>
          <w:fldChar w:fldCharType="end"/>
        </w:r>
      </w:hyperlink>
    </w:p>
    <w:p w14:paraId="34E81C80" w14:textId="73528789" w:rsidR="00866E33" w:rsidRDefault="00327112">
      <w:pPr>
        <w:pStyle w:val="af9"/>
        <w:tabs>
          <w:tab w:val="right" w:leader="dot" w:pos="8494"/>
        </w:tabs>
        <w:ind w:left="480" w:hanging="480"/>
        <w:rPr>
          <w:rFonts w:asciiTheme="minorHAnsi" w:eastAsiaTheme="minorEastAsia" w:hAnsiTheme="minorHAnsi"/>
          <w:noProof/>
        </w:rPr>
      </w:pPr>
      <w:hyperlink w:anchor="_Toc123065287" w:history="1">
        <w:r w:rsidR="00866E33" w:rsidRPr="005F4AF0">
          <w:rPr>
            <w:rStyle w:val="af1"/>
            <w:rFonts w:hint="eastAsia"/>
            <w:noProof/>
          </w:rPr>
          <w:t>圖</w:t>
        </w:r>
        <w:r w:rsidR="00866E33" w:rsidRPr="005F4AF0">
          <w:rPr>
            <w:rStyle w:val="af1"/>
            <w:noProof/>
          </w:rPr>
          <w:t xml:space="preserve"> 2.23 </w:t>
        </w:r>
        <w:r w:rsidR="00866E33" w:rsidRPr="005F4AF0">
          <w:rPr>
            <w:rStyle w:val="af1"/>
            <w:rFonts w:hint="eastAsia"/>
            <w:noProof/>
          </w:rPr>
          <w:t>梯度提升決策樹示意圖。</w:t>
        </w:r>
        <w:r w:rsidR="00866E33">
          <w:rPr>
            <w:noProof/>
            <w:webHidden/>
          </w:rPr>
          <w:tab/>
        </w:r>
        <w:r w:rsidR="00866E33">
          <w:rPr>
            <w:noProof/>
            <w:webHidden/>
          </w:rPr>
          <w:fldChar w:fldCharType="begin"/>
        </w:r>
        <w:r w:rsidR="00866E33">
          <w:rPr>
            <w:noProof/>
            <w:webHidden/>
          </w:rPr>
          <w:instrText xml:space="preserve"> PAGEREF _Toc123065287 \h </w:instrText>
        </w:r>
        <w:r w:rsidR="00866E33">
          <w:rPr>
            <w:noProof/>
            <w:webHidden/>
          </w:rPr>
        </w:r>
        <w:r w:rsidR="00866E33">
          <w:rPr>
            <w:noProof/>
            <w:webHidden/>
          </w:rPr>
          <w:fldChar w:fldCharType="separate"/>
        </w:r>
        <w:r w:rsidR="00306431">
          <w:rPr>
            <w:noProof/>
            <w:webHidden/>
          </w:rPr>
          <w:t>33</w:t>
        </w:r>
        <w:r w:rsidR="00866E33">
          <w:rPr>
            <w:noProof/>
            <w:webHidden/>
          </w:rPr>
          <w:fldChar w:fldCharType="end"/>
        </w:r>
      </w:hyperlink>
    </w:p>
    <w:p w14:paraId="479A20A2" w14:textId="1FFB8D92" w:rsidR="00866E33" w:rsidRDefault="00327112">
      <w:pPr>
        <w:pStyle w:val="af9"/>
        <w:tabs>
          <w:tab w:val="right" w:leader="dot" w:pos="8494"/>
        </w:tabs>
        <w:ind w:left="480" w:hanging="480"/>
        <w:rPr>
          <w:rFonts w:asciiTheme="minorHAnsi" w:eastAsiaTheme="minorEastAsia" w:hAnsiTheme="minorHAnsi"/>
          <w:noProof/>
        </w:rPr>
      </w:pPr>
      <w:hyperlink w:anchor="_Toc123065288" w:history="1">
        <w:r w:rsidR="00866E33" w:rsidRPr="005F4AF0">
          <w:rPr>
            <w:rStyle w:val="af1"/>
            <w:rFonts w:hint="eastAsia"/>
            <w:noProof/>
          </w:rPr>
          <w:t>圖</w:t>
        </w:r>
        <w:r w:rsidR="00866E33" w:rsidRPr="005F4AF0">
          <w:rPr>
            <w:rStyle w:val="af1"/>
            <w:noProof/>
          </w:rPr>
          <w:t xml:space="preserve"> 2.24 </w:t>
        </w:r>
        <w:r w:rsidR="00866E33" w:rsidRPr="005F4AF0">
          <w:rPr>
            <w:rStyle w:val="af1"/>
            <w:rFonts w:hint="eastAsia"/>
            <w:noProof/>
          </w:rPr>
          <w:t>引導聚集算法與提升方法的比較。</w:t>
        </w:r>
        <w:r w:rsidR="00866E33">
          <w:rPr>
            <w:noProof/>
            <w:webHidden/>
          </w:rPr>
          <w:tab/>
        </w:r>
        <w:r w:rsidR="00866E33">
          <w:rPr>
            <w:noProof/>
            <w:webHidden/>
          </w:rPr>
          <w:fldChar w:fldCharType="begin"/>
        </w:r>
        <w:r w:rsidR="00866E33">
          <w:rPr>
            <w:noProof/>
            <w:webHidden/>
          </w:rPr>
          <w:instrText xml:space="preserve"> PAGEREF _Toc123065288 \h </w:instrText>
        </w:r>
        <w:r w:rsidR="00866E33">
          <w:rPr>
            <w:noProof/>
            <w:webHidden/>
          </w:rPr>
        </w:r>
        <w:r w:rsidR="00866E33">
          <w:rPr>
            <w:noProof/>
            <w:webHidden/>
          </w:rPr>
          <w:fldChar w:fldCharType="separate"/>
        </w:r>
        <w:r w:rsidR="00306431">
          <w:rPr>
            <w:noProof/>
            <w:webHidden/>
          </w:rPr>
          <w:t>34</w:t>
        </w:r>
        <w:r w:rsidR="00866E33">
          <w:rPr>
            <w:noProof/>
            <w:webHidden/>
          </w:rPr>
          <w:fldChar w:fldCharType="end"/>
        </w:r>
      </w:hyperlink>
    </w:p>
    <w:p w14:paraId="7EE2C149" w14:textId="2459380B" w:rsidR="00866E33" w:rsidRDefault="00327112">
      <w:pPr>
        <w:pStyle w:val="af9"/>
        <w:tabs>
          <w:tab w:val="right" w:leader="dot" w:pos="8494"/>
        </w:tabs>
        <w:ind w:left="480" w:hanging="480"/>
        <w:rPr>
          <w:rFonts w:asciiTheme="minorHAnsi" w:eastAsiaTheme="minorEastAsia" w:hAnsiTheme="minorHAnsi"/>
          <w:noProof/>
        </w:rPr>
      </w:pPr>
      <w:hyperlink w:anchor="_Toc123065289" w:history="1">
        <w:r w:rsidR="00866E33" w:rsidRPr="005F4AF0">
          <w:rPr>
            <w:rStyle w:val="af1"/>
            <w:rFonts w:hint="eastAsia"/>
            <w:noProof/>
          </w:rPr>
          <w:t>圖</w:t>
        </w:r>
        <w:r w:rsidR="00866E33" w:rsidRPr="005F4AF0">
          <w:rPr>
            <w:rStyle w:val="af1"/>
            <w:noProof/>
          </w:rPr>
          <w:t xml:space="preserve"> 2.25 LightGBM</w:t>
        </w:r>
        <w:r w:rsidR="00866E33" w:rsidRPr="005F4AF0">
          <w:rPr>
            <w:rStyle w:val="af1"/>
            <w:rFonts w:hint="eastAsia"/>
            <w:noProof/>
          </w:rPr>
          <w:t>於</w:t>
        </w:r>
        <w:r w:rsidR="00866E33" w:rsidRPr="005F4AF0">
          <w:rPr>
            <w:rStyle w:val="af1"/>
            <w:noProof/>
          </w:rPr>
          <w:t>Flight Delay</w:t>
        </w:r>
        <w:r w:rsidR="00866E33" w:rsidRPr="005F4AF0">
          <w:rPr>
            <w:rStyle w:val="af1"/>
            <w:rFonts w:hint="eastAsia"/>
            <w:noProof/>
          </w:rPr>
          <w:t>（左）與</w:t>
        </w:r>
        <w:r w:rsidR="00866E33" w:rsidRPr="005F4AF0">
          <w:rPr>
            <w:rStyle w:val="af1"/>
            <w:noProof/>
          </w:rPr>
          <w:t>LETOR</w:t>
        </w:r>
        <w:r w:rsidR="00866E33" w:rsidRPr="005F4AF0">
          <w:rPr>
            <w:rStyle w:val="af1"/>
            <w:rFonts w:hint="eastAsia"/>
            <w:noProof/>
          </w:rPr>
          <w:t>（右）兩資料集中的收斂表現。</w:t>
        </w:r>
        <w:r w:rsidR="00866E33">
          <w:rPr>
            <w:noProof/>
            <w:webHidden/>
          </w:rPr>
          <w:tab/>
        </w:r>
        <w:r w:rsidR="00866E33">
          <w:rPr>
            <w:noProof/>
            <w:webHidden/>
          </w:rPr>
          <w:fldChar w:fldCharType="begin"/>
        </w:r>
        <w:r w:rsidR="00866E33">
          <w:rPr>
            <w:noProof/>
            <w:webHidden/>
          </w:rPr>
          <w:instrText xml:space="preserve"> PAGEREF _Toc123065289 \h </w:instrText>
        </w:r>
        <w:r w:rsidR="00866E33">
          <w:rPr>
            <w:noProof/>
            <w:webHidden/>
          </w:rPr>
        </w:r>
        <w:r w:rsidR="00866E33">
          <w:rPr>
            <w:noProof/>
            <w:webHidden/>
          </w:rPr>
          <w:fldChar w:fldCharType="separate"/>
        </w:r>
        <w:r w:rsidR="00306431">
          <w:rPr>
            <w:noProof/>
            <w:webHidden/>
          </w:rPr>
          <w:t>35</w:t>
        </w:r>
        <w:r w:rsidR="00866E33">
          <w:rPr>
            <w:noProof/>
            <w:webHidden/>
          </w:rPr>
          <w:fldChar w:fldCharType="end"/>
        </w:r>
      </w:hyperlink>
    </w:p>
    <w:p w14:paraId="5C1E16F0" w14:textId="42D04B08" w:rsidR="00866E33" w:rsidRDefault="00327112">
      <w:pPr>
        <w:pStyle w:val="af9"/>
        <w:tabs>
          <w:tab w:val="right" w:leader="dot" w:pos="8494"/>
        </w:tabs>
        <w:ind w:left="480" w:hanging="480"/>
        <w:rPr>
          <w:rFonts w:asciiTheme="minorHAnsi" w:eastAsiaTheme="minorEastAsia" w:hAnsiTheme="minorHAnsi"/>
          <w:noProof/>
        </w:rPr>
      </w:pPr>
      <w:hyperlink w:anchor="_Toc123065290" w:history="1">
        <w:r w:rsidR="00866E33" w:rsidRPr="005F4AF0">
          <w:rPr>
            <w:rStyle w:val="af1"/>
            <w:rFonts w:hint="eastAsia"/>
            <w:noProof/>
          </w:rPr>
          <w:t>圖</w:t>
        </w:r>
        <w:r w:rsidR="00866E33" w:rsidRPr="005F4AF0">
          <w:rPr>
            <w:rStyle w:val="af1"/>
            <w:noProof/>
          </w:rPr>
          <w:t xml:space="preserve"> 2.26 </w:t>
        </w:r>
        <w:r w:rsidR="00866E33" w:rsidRPr="005F4AF0">
          <w:rPr>
            <w:rStyle w:val="af1"/>
            <w:rFonts w:hint="eastAsia"/>
            <w:noProof/>
          </w:rPr>
          <w:t>混淆矩陣於常見的衡量指標計算。</w:t>
        </w:r>
        <w:r w:rsidR="00866E33">
          <w:rPr>
            <w:noProof/>
            <w:webHidden/>
          </w:rPr>
          <w:tab/>
        </w:r>
        <w:r w:rsidR="00866E33">
          <w:rPr>
            <w:noProof/>
            <w:webHidden/>
          </w:rPr>
          <w:fldChar w:fldCharType="begin"/>
        </w:r>
        <w:r w:rsidR="00866E33">
          <w:rPr>
            <w:noProof/>
            <w:webHidden/>
          </w:rPr>
          <w:instrText xml:space="preserve"> PAGEREF _Toc123065290 \h </w:instrText>
        </w:r>
        <w:r w:rsidR="00866E33">
          <w:rPr>
            <w:noProof/>
            <w:webHidden/>
          </w:rPr>
        </w:r>
        <w:r w:rsidR="00866E33">
          <w:rPr>
            <w:noProof/>
            <w:webHidden/>
          </w:rPr>
          <w:fldChar w:fldCharType="separate"/>
        </w:r>
        <w:r w:rsidR="00306431">
          <w:rPr>
            <w:noProof/>
            <w:webHidden/>
          </w:rPr>
          <w:t>37</w:t>
        </w:r>
        <w:r w:rsidR="00866E33">
          <w:rPr>
            <w:noProof/>
            <w:webHidden/>
          </w:rPr>
          <w:fldChar w:fldCharType="end"/>
        </w:r>
      </w:hyperlink>
    </w:p>
    <w:p w14:paraId="0962D420" w14:textId="373D8CD4" w:rsidR="00866E33" w:rsidRDefault="00327112">
      <w:pPr>
        <w:pStyle w:val="af9"/>
        <w:tabs>
          <w:tab w:val="right" w:leader="dot" w:pos="8494"/>
        </w:tabs>
        <w:ind w:left="480" w:hanging="480"/>
        <w:rPr>
          <w:rFonts w:asciiTheme="minorHAnsi" w:eastAsiaTheme="minorEastAsia" w:hAnsiTheme="minorHAnsi"/>
          <w:noProof/>
        </w:rPr>
      </w:pPr>
      <w:hyperlink w:anchor="_Toc123065291" w:history="1">
        <w:r w:rsidR="00866E33" w:rsidRPr="005F4AF0">
          <w:rPr>
            <w:rStyle w:val="af1"/>
            <w:rFonts w:hint="eastAsia"/>
            <w:noProof/>
          </w:rPr>
          <w:t>圖</w:t>
        </w:r>
        <w:r w:rsidR="00866E33" w:rsidRPr="005F4AF0">
          <w:rPr>
            <w:rStyle w:val="af1"/>
            <w:noProof/>
          </w:rPr>
          <w:t xml:space="preserve"> 3.1 </w:t>
        </w:r>
        <w:r w:rsidR="00866E33" w:rsidRPr="005F4AF0">
          <w:rPr>
            <w:rStyle w:val="af1"/>
            <w:rFonts w:hint="eastAsia"/>
            <w:noProof/>
          </w:rPr>
          <w:t>資料處理、評估流程圖。</w:t>
        </w:r>
        <w:r w:rsidR="00866E33">
          <w:rPr>
            <w:noProof/>
            <w:webHidden/>
          </w:rPr>
          <w:tab/>
        </w:r>
        <w:r w:rsidR="00866E33">
          <w:rPr>
            <w:noProof/>
            <w:webHidden/>
          </w:rPr>
          <w:fldChar w:fldCharType="begin"/>
        </w:r>
        <w:r w:rsidR="00866E33">
          <w:rPr>
            <w:noProof/>
            <w:webHidden/>
          </w:rPr>
          <w:instrText xml:space="preserve"> PAGEREF _Toc123065291 \h </w:instrText>
        </w:r>
        <w:r w:rsidR="00866E33">
          <w:rPr>
            <w:noProof/>
            <w:webHidden/>
          </w:rPr>
        </w:r>
        <w:r w:rsidR="00866E33">
          <w:rPr>
            <w:noProof/>
            <w:webHidden/>
          </w:rPr>
          <w:fldChar w:fldCharType="separate"/>
        </w:r>
        <w:r w:rsidR="00306431">
          <w:rPr>
            <w:noProof/>
            <w:webHidden/>
          </w:rPr>
          <w:t>39</w:t>
        </w:r>
        <w:r w:rsidR="00866E33">
          <w:rPr>
            <w:noProof/>
            <w:webHidden/>
          </w:rPr>
          <w:fldChar w:fldCharType="end"/>
        </w:r>
      </w:hyperlink>
    </w:p>
    <w:p w14:paraId="2F70886C" w14:textId="5983C366" w:rsidR="00866E33" w:rsidRDefault="00327112">
      <w:pPr>
        <w:pStyle w:val="af9"/>
        <w:tabs>
          <w:tab w:val="right" w:leader="dot" w:pos="8494"/>
        </w:tabs>
        <w:ind w:left="480" w:hanging="480"/>
        <w:rPr>
          <w:rFonts w:asciiTheme="minorHAnsi" w:eastAsiaTheme="minorEastAsia" w:hAnsiTheme="minorHAnsi"/>
          <w:noProof/>
        </w:rPr>
      </w:pPr>
      <w:hyperlink w:anchor="_Toc123065292" w:history="1">
        <w:r w:rsidR="00866E33" w:rsidRPr="005F4AF0">
          <w:rPr>
            <w:rStyle w:val="af1"/>
            <w:rFonts w:hint="eastAsia"/>
            <w:noProof/>
          </w:rPr>
          <w:t>圖</w:t>
        </w:r>
        <w:r w:rsidR="00866E33" w:rsidRPr="005F4AF0">
          <w:rPr>
            <w:rStyle w:val="af1"/>
            <w:noProof/>
          </w:rPr>
          <w:t xml:space="preserve"> 3.2 </w:t>
        </w:r>
        <w:r w:rsidR="00866E33" w:rsidRPr="005F4AF0">
          <w:rPr>
            <w:rStyle w:val="af1"/>
            <w:rFonts w:hint="eastAsia"/>
            <w:noProof/>
          </w:rPr>
          <w:t>研究方法流程圖。</w:t>
        </w:r>
        <w:r w:rsidR="00866E33">
          <w:rPr>
            <w:noProof/>
            <w:webHidden/>
          </w:rPr>
          <w:tab/>
        </w:r>
        <w:r w:rsidR="00866E33">
          <w:rPr>
            <w:noProof/>
            <w:webHidden/>
          </w:rPr>
          <w:fldChar w:fldCharType="begin"/>
        </w:r>
        <w:r w:rsidR="00866E33">
          <w:rPr>
            <w:noProof/>
            <w:webHidden/>
          </w:rPr>
          <w:instrText xml:space="preserve"> PAGEREF _Toc123065292 \h </w:instrText>
        </w:r>
        <w:r w:rsidR="00866E33">
          <w:rPr>
            <w:noProof/>
            <w:webHidden/>
          </w:rPr>
        </w:r>
        <w:r w:rsidR="00866E33">
          <w:rPr>
            <w:noProof/>
            <w:webHidden/>
          </w:rPr>
          <w:fldChar w:fldCharType="separate"/>
        </w:r>
        <w:r w:rsidR="00306431">
          <w:rPr>
            <w:noProof/>
            <w:webHidden/>
          </w:rPr>
          <w:t>40</w:t>
        </w:r>
        <w:r w:rsidR="00866E33">
          <w:rPr>
            <w:noProof/>
            <w:webHidden/>
          </w:rPr>
          <w:fldChar w:fldCharType="end"/>
        </w:r>
      </w:hyperlink>
    </w:p>
    <w:p w14:paraId="0B2E64F0" w14:textId="2FCFE17E" w:rsidR="00866E33" w:rsidRDefault="00327112">
      <w:pPr>
        <w:pStyle w:val="af9"/>
        <w:tabs>
          <w:tab w:val="right" w:leader="dot" w:pos="8494"/>
        </w:tabs>
        <w:ind w:left="480" w:hanging="480"/>
        <w:rPr>
          <w:rFonts w:asciiTheme="minorHAnsi" w:eastAsiaTheme="minorEastAsia" w:hAnsiTheme="minorHAnsi"/>
          <w:noProof/>
        </w:rPr>
      </w:pPr>
      <w:hyperlink w:anchor="_Toc123065293" w:history="1">
        <w:r w:rsidR="00866E33" w:rsidRPr="005F4AF0">
          <w:rPr>
            <w:rStyle w:val="af1"/>
            <w:rFonts w:hint="eastAsia"/>
            <w:noProof/>
          </w:rPr>
          <w:t>圖</w:t>
        </w:r>
        <w:r w:rsidR="00866E33" w:rsidRPr="005F4AF0">
          <w:rPr>
            <w:rStyle w:val="af1"/>
            <w:noProof/>
          </w:rPr>
          <w:t xml:space="preserve"> 3.3 </w:t>
        </w:r>
        <w:r w:rsidR="00866E33" w:rsidRPr="005F4AF0">
          <w:rPr>
            <w:rStyle w:val="af1"/>
            <w:rFonts w:hint="eastAsia"/>
            <w:noProof/>
          </w:rPr>
          <w:t>原始二元特徵資料，以動物園資料為例。</w:t>
        </w:r>
        <w:r w:rsidR="00866E33">
          <w:rPr>
            <w:noProof/>
            <w:webHidden/>
          </w:rPr>
          <w:tab/>
        </w:r>
        <w:r w:rsidR="00866E33">
          <w:rPr>
            <w:noProof/>
            <w:webHidden/>
          </w:rPr>
          <w:fldChar w:fldCharType="begin"/>
        </w:r>
        <w:r w:rsidR="00866E33">
          <w:rPr>
            <w:noProof/>
            <w:webHidden/>
          </w:rPr>
          <w:instrText xml:space="preserve"> PAGEREF _Toc123065293 \h </w:instrText>
        </w:r>
        <w:r w:rsidR="00866E33">
          <w:rPr>
            <w:noProof/>
            <w:webHidden/>
          </w:rPr>
        </w:r>
        <w:r w:rsidR="00866E33">
          <w:rPr>
            <w:noProof/>
            <w:webHidden/>
          </w:rPr>
          <w:fldChar w:fldCharType="separate"/>
        </w:r>
        <w:r w:rsidR="00306431">
          <w:rPr>
            <w:noProof/>
            <w:webHidden/>
          </w:rPr>
          <w:t>42</w:t>
        </w:r>
        <w:r w:rsidR="00866E33">
          <w:rPr>
            <w:noProof/>
            <w:webHidden/>
          </w:rPr>
          <w:fldChar w:fldCharType="end"/>
        </w:r>
      </w:hyperlink>
    </w:p>
    <w:p w14:paraId="0DE30C87" w14:textId="0A553828" w:rsidR="00866E33" w:rsidRDefault="00327112">
      <w:pPr>
        <w:pStyle w:val="af9"/>
        <w:tabs>
          <w:tab w:val="right" w:leader="dot" w:pos="8494"/>
        </w:tabs>
        <w:ind w:left="480" w:hanging="480"/>
        <w:rPr>
          <w:rFonts w:asciiTheme="minorHAnsi" w:eastAsiaTheme="minorEastAsia" w:hAnsiTheme="minorHAnsi"/>
          <w:noProof/>
        </w:rPr>
      </w:pPr>
      <w:hyperlink w:anchor="_Toc123065294" w:history="1">
        <w:r w:rsidR="00866E33" w:rsidRPr="005F4AF0">
          <w:rPr>
            <w:rStyle w:val="af1"/>
            <w:rFonts w:hint="eastAsia"/>
            <w:noProof/>
          </w:rPr>
          <w:t>圖</w:t>
        </w:r>
        <w:r w:rsidR="00866E33" w:rsidRPr="005F4AF0">
          <w:rPr>
            <w:rStyle w:val="af1"/>
            <w:noProof/>
          </w:rPr>
          <w:t xml:space="preserve"> 3.4 </w:t>
        </w:r>
        <w:r w:rsidR="00866E33" w:rsidRPr="005F4AF0">
          <w:rPr>
            <w:rStyle w:val="af1"/>
            <w:rFonts w:hint="eastAsia"/>
            <w:noProof/>
          </w:rPr>
          <w:t>原始資料二元特徵間的相關性矩陣。</w:t>
        </w:r>
        <w:r w:rsidR="00866E33">
          <w:rPr>
            <w:noProof/>
            <w:webHidden/>
          </w:rPr>
          <w:tab/>
        </w:r>
        <w:r w:rsidR="00866E33">
          <w:rPr>
            <w:noProof/>
            <w:webHidden/>
          </w:rPr>
          <w:fldChar w:fldCharType="begin"/>
        </w:r>
        <w:r w:rsidR="00866E33">
          <w:rPr>
            <w:noProof/>
            <w:webHidden/>
          </w:rPr>
          <w:instrText xml:space="preserve"> PAGEREF _Toc123065294 \h </w:instrText>
        </w:r>
        <w:r w:rsidR="00866E33">
          <w:rPr>
            <w:noProof/>
            <w:webHidden/>
          </w:rPr>
        </w:r>
        <w:r w:rsidR="00866E33">
          <w:rPr>
            <w:noProof/>
            <w:webHidden/>
          </w:rPr>
          <w:fldChar w:fldCharType="separate"/>
        </w:r>
        <w:r w:rsidR="00306431">
          <w:rPr>
            <w:noProof/>
            <w:webHidden/>
          </w:rPr>
          <w:t>45</w:t>
        </w:r>
        <w:r w:rsidR="00866E33">
          <w:rPr>
            <w:noProof/>
            <w:webHidden/>
          </w:rPr>
          <w:fldChar w:fldCharType="end"/>
        </w:r>
      </w:hyperlink>
    </w:p>
    <w:p w14:paraId="5A645981" w14:textId="0517B0D4" w:rsidR="00866E33" w:rsidRDefault="00327112">
      <w:pPr>
        <w:pStyle w:val="af9"/>
        <w:tabs>
          <w:tab w:val="right" w:leader="dot" w:pos="8494"/>
        </w:tabs>
        <w:ind w:left="480" w:hanging="480"/>
        <w:rPr>
          <w:rFonts w:asciiTheme="minorHAnsi" w:eastAsiaTheme="minorEastAsia" w:hAnsiTheme="minorHAnsi"/>
          <w:noProof/>
        </w:rPr>
      </w:pPr>
      <w:hyperlink w:anchor="_Toc123065295" w:history="1">
        <w:r w:rsidR="00866E33" w:rsidRPr="005F4AF0">
          <w:rPr>
            <w:rStyle w:val="af1"/>
            <w:rFonts w:hint="eastAsia"/>
            <w:noProof/>
          </w:rPr>
          <w:t>圖</w:t>
        </w:r>
        <w:r w:rsidR="00866E33" w:rsidRPr="005F4AF0">
          <w:rPr>
            <w:rStyle w:val="af1"/>
            <w:noProof/>
          </w:rPr>
          <w:t xml:space="preserve"> 3.5 </w:t>
        </w:r>
        <w:r w:rsidR="00866E33" w:rsidRPr="005F4AF0">
          <w:rPr>
            <w:rStyle w:val="af1"/>
            <w:rFonts w:hint="eastAsia"/>
            <w:noProof/>
          </w:rPr>
          <w:t>以塊模型進行置換後的二元特徵間的相關性矩陣。</w:t>
        </w:r>
        <w:r w:rsidR="00866E33">
          <w:rPr>
            <w:noProof/>
            <w:webHidden/>
          </w:rPr>
          <w:tab/>
        </w:r>
        <w:r w:rsidR="00866E33">
          <w:rPr>
            <w:noProof/>
            <w:webHidden/>
          </w:rPr>
          <w:fldChar w:fldCharType="begin"/>
        </w:r>
        <w:r w:rsidR="00866E33">
          <w:rPr>
            <w:noProof/>
            <w:webHidden/>
          </w:rPr>
          <w:instrText xml:space="preserve"> PAGEREF _Toc123065295 \h </w:instrText>
        </w:r>
        <w:r w:rsidR="00866E33">
          <w:rPr>
            <w:noProof/>
            <w:webHidden/>
          </w:rPr>
        </w:r>
        <w:r w:rsidR="00866E33">
          <w:rPr>
            <w:noProof/>
            <w:webHidden/>
          </w:rPr>
          <w:fldChar w:fldCharType="separate"/>
        </w:r>
        <w:r w:rsidR="00306431">
          <w:rPr>
            <w:noProof/>
            <w:webHidden/>
          </w:rPr>
          <w:t>45</w:t>
        </w:r>
        <w:r w:rsidR="00866E33">
          <w:rPr>
            <w:noProof/>
            <w:webHidden/>
          </w:rPr>
          <w:fldChar w:fldCharType="end"/>
        </w:r>
      </w:hyperlink>
    </w:p>
    <w:p w14:paraId="56CA881F" w14:textId="5E814AE1" w:rsidR="00866E33" w:rsidRDefault="00327112">
      <w:pPr>
        <w:pStyle w:val="af9"/>
        <w:tabs>
          <w:tab w:val="right" w:leader="dot" w:pos="8494"/>
        </w:tabs>
        <w:ind w:left="480" w:hanging="480"/>
        <w:rPr>
          <w:rFonts w:asciiTheme="minorHAnsi" w:eastAsiaTheme="minorEastAsia" w:hAnsiTheme="minorHAnsi"/>
          <w:noProof/>
        </w:rPr>
      </w:pPr>
      <w:hyperlink w:anchor="_Toc123065296" w:history="1">
        <w:r w:rsidR="00866E33" w:rsidRPr="005F4AF0">
          <w:rPr>
            <w:rStyle w:val="af1"/>
            <w:rFonts w:hint="eastAsia"/>
            <w:noProof/>
          </w:rPr>
          <w:t>圖</w:t>
        </w:r>
        <w:r w:rsidR="00866E33" w:rsidRPr="005F4AF0">
          <w:rPr>
            <w:rStyle w:val="af1"/>
            <w:noProof/>
          </w:rPr>
          <w:t xml:space="preserve"> 3.6 </w:t>
        </w:r>
        <w:r w:rsidR="00866E33" w:rsidRPr="005F4AF0">
          <w:rPr>
            <w:rStyle w:val="af1"/>
            <w:rFonts w:hint="eastAsia"/>
            <w:noProof/>
          </w:rPr>
          <w:t>群集過後的特徵組。</w:t>
        </w:r>
        <w:r w:rsidR="00866E33">
          <w:rPr>
            <w:noProof/>
            <w:webHidden/>
          </w:rPr>
          <w:tab/>
        </w:r>
        <w:r w:rsidR="00866E33">
          <w:rPr>
            <w:noProof/>
            <w:webHidden/>
          </w:rPr>
          <w:fldChar w:fldCharType="begin"/>
        </w:r>
        <w:r w:rsidR="00866E33">
          <w:rPr>
            <w:noProof/>
            <w:webHidden/>
          </w:rPr>
          <w:instrText xml:space="preserve"> PAGEREF _Toc123065296 \h </w:instrText>
        </w:r>
        <w:r w:rsidR="00866E33">
          <w:rPr>
            <w:noProof/>
            <w:webHidden/>
          </w:rPr>
        </w:r>
        <w:r w:rsidR="00866E33">
          <w:rPr>
            <w:noProof/>
            <w:webHidden/>
          </w:rPr>
          <w:fldChar w:fldCharType="separate"/>
        </w:r>
        <w:r w:rsidR="00306431">
          <w:rPr>
            <w:noProof/>
            <w:webHidden/>
          </w:rPr>
          <w:t>47</w:t>
        </w:r>
        <w:r w:rsidR="00866E33">
          <w:rPr>
            <w:noProof/>
            <w:webHidden/>
          </w:rPr>
          <w:fldChar w:fldCharType="end"/>
        </w:r>
      </w:hyperlink>
    </w:p>
    <w:p w14:paraId="32D4FA6F" w14:textId="45845ABA" w:rsidR="00866E33" w:rsidRDefault="00327112">
      <w:pPr>
        <w:pStyle w:val="af9"/>
        <w:tabs>
          <w:tab w:val="right" w:leader="dot" w:pos="8494"/>
        </w:tabs>
        <w:ind w:left="480" w:hanging="480"/>
        <w:rPr>
          <w:rFonts w:asciiTheme="minorHAnsi" w:eastAsiaTheme="minorEastAsia" w:hAnsiTheme="minorHAnsi"/>
          <w:noProof/>
        </w:rPr>
      </w:pPr>
      <w:hyperlink w:anchor="_Toc123065297" w:history="1">
        <w:r w:rsidR="00866E33" w:rsidRPr="005F4AF0">
          <w:rPr>
            <w:rStyle w:val="af1"/>
            <w:rFonts w:hint="eastAsia"/>
            <w:noProof/>
          </w:rPr>
          <w:t>圖</w:t>
        </w:r>
        <w:r w:rsidR="00866E33" w:rsidRPr="005F4AF0">
          <w:rPr>
            <w:rStyle w:val="af1"/>
            <w:noProof/>
          </w:rPr>
          <w:t xml:space="preserve"> 3.7 </w:t>
        </w:r>
        <w:r w:rsidR="00866E33" w:rsidRPr="005F4AF0">
          <w:rPr>
            <w:rStyle w:val="af1"/>
            <w:rFonts w:hint="eastAsia"/>
            <w:noProof/>
          </w:rPr>
          <w:t>以不同方式排序二元特徵，產生的新數值資料分佈比較，依據新數值特徵分佈。</w:t>
        </w:r>
        <w:r w:rsidR="00866E33">
          <w:rPr>
            <w:noProof/>
            <w:webHidden/>
          </w:rPr>
          <w:tab/>
        </w:r>
        <w:r w:rsidR="00866E33">
          <w:rPr>
            <w:noProof/>
            <w:webHidden/>
          </w:rPr>
          <w:fldChar w:fldCharType="begin"/>
        </w:r>
        <w:r w:rsidR="00866E33">
          <w:rPr>
            <w:noProof/>
            <w:webHidden/>
          </w:rPr>
          <w:instrText xml:space="preserve"> PAGEREF _Toc123065297 \h </w:instrText>
        </w:r>
        <w:r w:rsidR="00866E33">
          <w:rPr>
            <w:noProof/>
            <w:webHidden/>
          </w:rPr>
        </w:r>
        <w:r w:rsidR="00866E33">
          <w:rPr>
            <w:noProof/>
            <w:webHidden/>
          </w:rPr>
          <w:fldChar w:fldCharType="separate"/>
        </w:r>
        <w:r w:rsidR="00306431">
          <w:rPr>
            <w:noProof/>
            <w:webHidden/>
          </w:rPr>
          <w:t>48</w:t>
        </w:r>
        <w:r w:rsidR="00866E33">
          <w:rPr>
            <w:noProof/>
            <w:webHidden/>
          </w:rPr>
          <w:fldChar w:fldCharType="end"/>
        </w:r>
      </w:hyperlink>
    </w:p>
    <w:p w14:paraId="2F9840C1" w14:textId="73E30206" w:rsidR="00866E33" w:rsidRDefault="00327112">
      <w:pPr>
        <w:pStyle w:val="af9"/>
        <w:tabs>
          <w:tab w:val="right" w:leader="dot" w:pos="8494"/>
        </w:tabs>
        <w:ind w:left="480" w:hanging="480"/>
        <w:rPr>
          <w:rFonts w:asciiTheme="minorHAnsi" w:eastAsiaTheme="minorEastAsia" w:hAnsiTheme="minorHAnsi"/>
          <w:noProof/>
        </w:rPr>
      </w:pPr>
      <w:hyperlink w:anchor="_Toc123065298" w:history="1">
        <w:r w:rsidR="00866E33" w:rsidRPr="005F4AF0">
          <w:rPr>
            <w:rStyle w:val="af1"/>
            <w:rFonts w:hint="eastAsia"/>
            <w:noProof/>
          </w:rPr>
          <w:t>圖</w:t>
        </w:r>
        <w:r w:rsidR="00866E33" w:rsidRPr="005F4AF0">
          <w:rPr>
            <w:rStyle w:val="af1"/>
            <w:noProof/>
          </w:rPr>
          <w:t xml:space="preserve"> 3.8 </w:t>
        </w:r>
        <w:r w:rsidR="00866E33" w:rsidRPr="005F4AF0">
          <w:rPr>
            <w:rStyle w:val="af1"/>
            <w:rFonts w:hint="eastAsia"/>
            <w:noProof/>
          </w:rPr>
          <w:t>以不同方式排序二元特徵，產生的新數值資料分佈比較，依據類別區分。</w:t>
        </w:r>
        <w:r w:rsidR="00866E33">
          <w:rPr>
            <w:noProof/>
            <w:webHidden/>
          </w:rPr>
          <w:tab/>
        </w:r>
        <w:r w:rsidR="00866E33">
          <w:rPr>
            <w:noProof/>
            <w:webHidden/>
          </w:rPr>
          <w:fldChar w:fldCharType="begin"/>
        </w:r>
        <w:r w:rsidR="00866E33">
          <w:rPr>
            <w:noProof/>
            <w:webHidden/>
          </w:rPr>
          <w:instrText xml:space="preserve"> PAGEREF _Toc123065298 \h </w:instrText>
        </w:r>
        <w:r w:rsidR="00866E33">
          <w:rPr>
            <w:noProof/>
            <w:webHidden/>
          </w:rPr>
        </w:r>
        <w:r w:rsidR="00866E33">
          <w:rPr>
            <w:noProof/>
            <w:webHidden/>
          </w:rPr>
          <w:fldChar w:fldCharType="separate"/>
        </w:r>
        <w:r w:rsidR="00306431">
          <w:rPr>
            <w:noProof/>
            <w:webHidden/>
          </w:rPr>
          <w:t>48</w:t>
        </w:r>
        <w:r w:rsidR="00866E33">
          <w:rPr>
            <w:noProof/>
            <w:webHidden/>
          </w:rPr>
          <w:fldChar w:fldCharType="end"/>
        </w:r>
      </w:hyperlink>
    </w:p>
    <w:p w14:paraId="7EF8EA13" w14:textId="10BE0704" w:rsidR="00866E33" w:rsidRDefault="00327112">
      <w:pPr>
        <w:pStyle w:val="af9"/>
        <w:tabs>
          <w:tab w:val="right" w:leader="dot" w:pos="8494"/>
        </w:tabs>
        <w:ind w:left="480" w:hanging="480"/>
        <w:rPr>
          <w:rFonts w:asciiTheme="minorHAnsi" w:eastAsiaTheme="minorEastAsia" w:hAnsiTheme="minorHAnsi"/>
          <w:noProof/>
        </w:rPr>
      </w:pPr>
      <w:hyperlink w:anchor="_Toc123065299" w:history="1">
        <w:r w:rsidR="00866E33" w:rsidRPr="005F4AF0">
          <w:rPr>
            <w:rStyle w:val="af1"/>
            <w:rFonts w:hint="eastAsia"/>
            <w:noProof/>
          </w:rPr>
          <w:t>圖</w:t>
        </w:r>
        <w:r w:rsidR="00866E33" w:rsidRPr="005F4AF0">
          <w:rPr>
            <w:rStyle w:val="af1"/>
            <w:noProof/>
          </w:rPr>
          <w:t xml:space="preserve"> 3.9 </w:t>
        </w:r>
        <w:r w:rsidR="00866E33" w:rsidRPr="005F4AF0">
          <w:rPr>
            <w:rStyle w:val="af1"/>
            <w:rFonts w:hint="eastAsia"/>
            <w:noProof/>
          </w:rPr>
          <w:t>以二元特徵總和，排序各個群組中的二元特徵。</w:t>
        </w:r>
        <w:r w:rsidR="00866E33">
          <w:rPr>
            <w:noProof/>
            <w:webHidden/>
          </w:rPr>
          <w:tab/>
        </w:r>
        <w:r w:rsidR="00866E33">
          <w:rPr>
            <w:noProof/>
            <w:webHidden/>
          </w:rPr>
          <w:fldChar w:fldCharType="begin"/>
        </w:r>
        <w:r w:rsidR="00866E33">
          <w:rPr>
            <w:noProof/>
            <w:webHidden/>
          </w:rPr>
          <w:instrText xml:space="preserve"> PAGEREF _Toc123065299 \h </w:instrText>
        </w:r>
        <w:r w:rsidR="00866E33">
          <w:rPr>
            <w:noProof/>
            <w:webHidden/>
          </w:rPr>
        </w:r>
        <w:r w:rsidR="00866E33">
          <w:rPr>
            <w:noProof/>
            <w:webHidden/>
          </w:rPr>
          <w:fldChar w:fldCharType="separate"/>
        </w:r>
        <w:r w:rsidR="00306431">
          <w:rPr>
            <w:noProof/>
            <w:webHidden/>
          </w:rPr>
          <w:t>49</w:t>
        </w:r>
        <w:r w:rsidR="00866E33">
          <w:rPr>
            <w:noProof/>
            <w:webHidden/>
          </w:rPr>
          <w:fldChar w:fldCharType="end"/>
        </w:r>
      </w:hyperlink>
    </w:p>
    <w:p w14:paraId="2E38E36C" w14:textId="10C2C19D" w:rsidR="00866E33" w:rsidRDefault="00327112">
      <w:pPr>
        <w:pStyle w:val="af9"/>
        <w:tabs>
          <w:tab w:val="right" w:leader="dot" w:pos="8494"/>
        </w:tabs>
        <w:ind w:left="480" w:hanging="480"/>
        <w:rPr>
          <w:rFonts w:asciiTheme="minorHAnsi" w:eastAsiaTheme="minorEastAsia" w:hAnsiTheme="minorHAnsi"/>
          <w:noProof/>
        </w:rPr>
      </w:pPr>
      <w:hyperlink w:anchor="_Toc123065300" w:history="1">
        <w:r w:rsidR="00866E33" w:rsidRPr="005F4AF0">
          <w:rPr>
            <w:rStyle w:val="af1"/>
            <w:rFonts w:hint="eastAsia"/>
            <w:noProof/>
          </w:rPr>
          <w:t>圖</w:t>
        </w:r>
        <w:r w:rsidR="00866E33" w:rsidRPr="005F4AF0">
          <w:rPr>
            <w:rStyle w:val="af1"/>
            <w:noProof/>
          </w:rPr>
          <w:t xml:space="preserve"> 3.10 </w:t>
        </w:r>
        <w:r w:rsidR="00866E33" w:rsidRPr="005F4AF0">
          <w:rPr>
            <w:rStyle w:val="af1"/>
            <w:rFonts w:hint="eastAsia"/>
            <w:noProof/>
          </w:rPr>
          <w:t>以目標特徵純粹度，排序各個群組中的二元特徵。</w:t>
        </w:r>
        <w:r w:rsidR="00866E33">
          <w:rPr>
            <w:noProof/>
            <w:webHidden/>
          </w:rPr>
          <w:tab/>
        </w:r>
        <w:r w:rsidR="00866E33">
          <w:rPr>
            <w:noProof/>
            <w:webHidden/>
          </w:rPr>
          <w:fldChar w:fldCharType="begin"/>
        </w:r>
        <w:r w:rsidR="00866E33">
          <w:rPr>
            <w:noProof/>
            <w:webHidden/>
          </w:rPr>
          <w:instrText xml:space="preserve"> PAGEREF _Toc123065300 \h </w:instrText>
        </w:r>
        <w:r w:rsidR="00866E33">
          <w:rPr>
            <w:noProof/>
            <w:webHidden/>
          </w:rPr>
        </w:r>
        <w:r w:rsidR="00866E33">
          <w:rPr>
            <w:noProof/>
            <w:webHidden/>
          </w:rPr>
          <w:fldChar w:fldCharType="separate"/>
        </w:r>
        <w:r w:rsidR="00306431">
          <w:rPr>
            <w:noProof/>
            <w:webHidden/>
          </w:rPr>
          <w:t>50</w:t>
        </w:r>
        <w:r w:rsidR="00866E33">
          <w:rPr>
            <w:noProof/>
            <w:webHidden/>
          </w:rPr>
          <w:fldChar w:fldCharType="end"/>
        </w:r>
      </w:hyperlink>
    </w:p>
    <w:p w14:paraId="57797E46" w14:textId="468302D3" w:rsidR="00866E33" w:rsidRDefault="00327112">
      <w:pPr>
        <w:pStyle w:val="af9"/>
        <w:tabs>
          <w:tab w:val="right" w:leader="dot" w:pos="8494"/>
        </w:tabs>
        <w:ind w:left="480" w:hanging="480"/>
        <w:rPr>
          <w:rFonts w:asciiTheme="minorHAnsi" w:eastAsiaTheme="minorEastAsia" w:hAnsiTheme="minorHAnsi"/>
          <w:noProof/>
        </w:rPr>
      </w:pPr>
      <w:hyperlink w:anchor="_Toc123065301" w:history="1">
        <w:r w:rsidR="00866E33" w:rsidRPr="005F4AF0">
          <w:rPr>
            <w:rStyle w:val="af1"/>
            <w:rFonts w:hint="eastAsia"/>
            <w:noProof/>
          </w:rPr>
          <w:t>圖</w:t>
        </w:r>
        <w:r w:rsidR="00866E33" w:rsidRPr="005F4AF0">
          <w:rPr>
            <w:rStyle w:val="af1"/>
            <w:noProof/>
          </w:rPr>
          <w:t xml:space="preserve"> 3.11 </w:t>
        </w:r>
        <w:r w:rsidR="00866E33" w:rsidRPr="005F4AF0">
          <w:rPr>
            <w:rStyle w:val="af1"/>
            <w:rFonts w:hint="eastAsia"/>
            <w:noProof/>
          </w:rPr>
          <w:t>各項二元特徵於預訓練分類模型中的特徵重要性。</w:t>
        </w:r>
        <w:r w:rsidR="00866E33">
          <w:rPr>
            <w:noProof/>
            <w:webHidden/>
          </w:rPr>
          <w:tab/>
        </w:r>
        <w:r w:rsidR="00866E33">
          <w:rPr>
            <w:noProof/>
            <w:webHidden/>
          </w:rPr>
          <w:fldChar w:fldCharType="begin"/>
        </w:r>
        <w:r w:rsidR="00866E33">
          <w:rPr>
            <w:noProof/>
            <w:webHidden/>
          </w:rPr>
          <w:instrText xml:space="preserve"> PAGEREF _Toc123065301 \h </w:instrText>
        </w:r>
        <w:r w:rsidR="00866E33">
          <w:rPr>
            <w:noProof/>
            <w:webHidden/>
          </w:rPr>
        </w:r>
        <w:r w:rsidR="00866E33">
          <w:rPr>
            <w:noProof/>
            <w:webHidden/>
          </w:rPr>
          <w:fldChar w:fldCharType="separate"/>
        </w:r>
        <w:r w:rsidR="00306431">
          <w:rPr>
            <w:noProof/>
            <w:webHidden/>
          </w:rPr>
          <w:t>51</w:t>
        </w:r>
        <w:r w:rsidR="00866E33">
          <w:rPr>
            <w:noProof/>
            <w:webHidden/>
          </w:rPr>
          <w:fldChar w:fldCharType="end"/>
        </w:r>
      </w:hyperlink>
    </w:p>
    <w:p w14:paraId="6AEE2DAD" w14:textId="27D278EC" w:rsidR="00866E33" w:rsidRDefault="00327112">
      <w:pPr>
        <w:pStyle w:val="af9"/>
        <w:tabs>
          <w:tab w:val="right" w:leader="dot" w:pos="8494"/>
        </w:tabs>
        <w:ind w:left="480" w:hanging="480"/>
        <w:rPr>
          <w:rFonts w:asciiTheme="minorHAnsi" w:eastAsiaTheme="minorEastAsia" w:hAnsiTheme="minorHAnsi"/>
          <w:noProof/>
        </w:rPr>
      </w:pPr>
      <w:hyperlink w:anchor="_Toc123065302" w:history="1">
        <w:r w:rsidR="00866E33" w:rsidRPr="005F4AF0">
          <w:rPr>
            <w:rStyle w:val="af1"/>
            <w:rFonts w:hint="eastAsia"/>
            <w:noProof/>
          </w:rPr>
          <w:t>圖</w:t>
        </w:r>
        <w:r w:rsidR="00866E33" w:rsidRPr="005F4AF0">
          <w:rPr>
            <w:rStyle w:val="af1"/>
            <w:noProof/>
          </w:rPr>
          <w:t xml:space="preserve"> 3.12 </w:t>
        </w:r>
        <w:r w:rsidR="00866E33" w:rsidRPr="005F4AF0">
          <w:rPr>
            <w:rStyle w:val="af1"/>
            <w:rFonts w:hint="eastAsia"/>
            <w:noProof/>
          </w:rPr>
          <w:t>以特徵重要度，排序各個群組中的二元特徵。</w:t>
        </w:r>
        <w:r w:rsidR="00866E33">
          <w:rPr>
            <w:noProof/>
            <w:webHidden/>
          </w:rPr>
          <w:tab/>
        </w:r>
        <w:r w:rsidR="00866E33">
          <w:rPr>
            <w:noProof/>
            <w:webHidden/>
          </w:rPr>
          <w:fldChar w:fldCharType="begin"/>
        </w:r>
        <w:r w:rsidR="00866E33">
          <w:rPr>
            <w:noProof/>
            <w:webHidden/>
          </w:rPr>
          <w:instrText xml:space="preserve"> PAGEREF _Toc123065302 \h </w:instrText>
        </w:r>
        <w:r w:rsidR="00866E33">
          <w:rPr>
            <w:noProof/>
            <w:webHidden/>
          </w:rPr>
        </w:r>
        <w:r w:rsidR="00866E33">
          <w:rPr>
            <w:noProof/>
            <w:webHidden/>
          </w:rPr>
          <w:fldChar w:fldCharType="separate"/>
        </w:r>
        <w:r w:rsidR="00306431">
          <w:rPr>
            <w:noProof/>
            <w:webHidden/>
          </w:rPr>
          <w:t>51</w:t>
        </w:r>
        <w:r w:rsidR="00866E33">
          <w:rPr>
            <w:noProof/>
            <w:webHidden/>
          </w:rPr>
          <w:fldChar w:fldCharType="end"/>
        </w:r>
      </w:hyperlink>
    </w:p>
    <w:p w14:paraId="4E5B356A" w14:textId="4E399F28" w:rsidR="00866E33" w:rsidRDefault="00327112">
      <w:pPr>
        <w:pStyle w:val="af9"/>
        <w:tabs>
          <w:tab w:val="right" w:leader="dot" w:pos="8494"/>
        </w:tabs>
        <w:ind w:left="480" w:hanging="480"/>
        <w:rPr>
          <w:rFonts w:asciiTheme="minorHAnsi" w:eastAsiaTheme="minorEastAsia" w:hAnsiTheme="minorHAnsi"/>
          <w:noProof/>
        </w:rPr>
      </w:pPr>
      <w:hyperlink w:anchor="_Toc123065303" w:history="1">
        <w:r w:rsidR="00866E33" w:rsidRPr="005F4AF0">
          <w:rPr>
            <w:rStyle w:val="af1"/>
            <w:rFonts w:hint="eastAsia"/>
            <w:noProof/>
          </w:rPr>
          <w:t>圖</w:t>
        </w:r>
        <w:r w:rsidR="00866E33" w:rsidRPr="005F4AF0">
          <w:rPr>
            <w:rStyle w:val="af1"/>
            <w:noProof/>
          </w:rPr>
          <w:t xml:space="preserve"> 3.13 </w:t>
        </w:r>
        <w:r w:rsidR="00866E33" w:rsidRPr="005F4AF0">
          <w:rPr>
            <w:rStyle w:val="af1"/>
            <w:rFonts w:hint="eastAsia"/>
            <w:noProof/>
          </w:rPr>
          <w:t>經過特徵純粹度排序的第三特徵組。</w:t>
        </w:r>
        <w:r w:rsidR="00866E33">
          <w:rPr>
            <w:noProof/>
            <w:webHidden/>
          </w:rPr>
          <w:tab/>
        </w:r>
        <w:r w:rsidR="00866E33">
          <w:rPr>
            <w:noProof/>
            <w:webHidden/>
          </w:rPr>
          <w:fldChar w:fldCharType="begin"/>
        </w:r>
        <w:r w:rsidR="00866E33">
          <w:rPr>
            <w:noProof/>
            <w:webHidden/>
          </w:rPr>
          <w:instrText xml:space="preserve"> PAGEREF _Toc123065303 \h </w:instrText>
        </w:r>
        <w:r w:rsidR="00866E33">
          <w:rPr>
            <w:noProof/>
            <w:webHidden/>
          </w:rPr>
        </w:r>
        <w:r w:rsidR="00866E33">
          <w:rPr>
            <w:noProof/>
            <w:webHidden/>
          </w:rPr>
          <w:fldChar w:fldCharType="separate"/>
        </w:r>
        <w:r w:rsidR="00306431">
          <w:rPr>
            <w:noProof/>
            <w:webHidden/>
          </w:rPr>
          <w:t>53</w:t>
        </w:r>
        <w:r w:rsidR="00866E33">
          <w:rPr>
            <w:noProof/>
            <w:webHidden/>
          </w:rPr>
          <w:fldChar w:fldCharType="end"/>
        </w:r>
      </w:hyperlink>
    </w:p>
    <w:p w14:paraId="1C1D0F2F" w14:textId="560E6161" w:rsidR="00866E33" w:rsidRDefault="00327112">
      <w:pPr>
        <w:pStyle w:val="af9"/>
        <w:tabs>
          <w:tab w:val="right" w:leader="dot" w:pos="8494"/>
        </w:tabs>
        <w:ind w:left="480" w:hanging="480"/>
        <w:rPr>
          <w:rFonts w:asciiTheme="minorHAnsi" w:eastAsiaTheme="minorEastAsia" w:hAnsiTheme="minorHAnsi"/>
          <w:noProof/>
        </w:rPr>
      </w:pPr>
      <w:hyperlink w:anchor="_Toc123065304" w:history="1">
        <w:r w:rsidR="00866E33" w:rsidRPr="005F4AF0">
          <w:rPr>
            <w:rStyle w:val="af1"/>
            <w:rFonts w:hint="eastAsia"/>
            <w:noProof/>
          </w:rPr>
          <w:t>圖</w:t>
        </w:r>
        <w:r w:rsidR="00866E33" w:rsidRPr="005F4AF0">
          <w:rPr>
            <w:rStyle w:val="af1"/>
            <w:noProof/>
          </w:rPr>
          <w:t xml:space="preserve"> 3.14  BCD</w:t>
        </w:r>
        <w:r w:rsidR="00866E33" w:rsidRPr="005F4AF0">
          <w:rPr>
            <w:rStyle w:val="af1"/>
            <w:rFonts w:hint="eastAsia"/>
            <w:noProof/>
          </w:rPr>
          <w:t>與</w:t>
        </w:r>
        <w:r w:rsidR="00866E33" w:rsidRPr="005F4AF0">
          <w:rPr>
            <w:rStyle w:val="af1"/>
            <w:noProof/>
          </w:rPr>
          <w:t>Rank BCD</w:t>
        </w:r>
        <w:r w:rsidR="00866E33" w:rsidRPr="005F4AF0">
          <w:rPr>
            <w:rStyle w:val="af1"/>
            <w:rFonts w:hint="eastAsia"/>
            <w:noProof/>
          </w:rPr>
          <w:t>對於新編碼後的特徵分布比較。</w:t>
        </w:r>
        <w:r w:rsidR="00866E33">
          <w:rPr>
            <w:noProof/>
            <w:webHidden/>
          </w:rPr>
          <w:tab/>
        </w:r>
        <w:r w:rsidR="00866E33">
          <w:rPr>
            <w:noProof/>
            <w:webHidden/>
          </w:rPr>
          <w:fldChar w:fldCharType="begin"/>
        </w:r>
        <w:r w:rsidR="00866E33">
          <w:rPr>
            <w:noProof/>
            <w:webHidden/>
          </w:rPr>
          <w:instrText xml:space="preserve"> PAGEREF _Toc123065304 \h </w:instrText>
        </w:r>
        <w:r w:rsidR="00866E33">
          <w:rPr>
            <w:noProof/>
            <w:webHidden/>
          </w:rPr>
        </w:r>
        <w:r w:rsidR="00866E33">
          <w:rPr>
            <w:noProof/>
            <w:webHidden/>
          </w:rPr>
          <w:fldChar w:fldCharType="separate"/>
        </w:r>
        <w:r w:rsidR="00306431">
          <w:rPr>
            <w:noProof/>
            <w:webHidden/>
          </w:rPr>
          <w:t>55</w:t>
        </w:r>
        <w:r w:rsidR="00866E33">
          <w:rPr>
            <w:noProof/>
            <w:webHidden/>
          </w:rPr>
          <w:fldChar w:fldCharType="end"/>
        </w:r>
      </w:hyperlink>
    </w:p>
    <w:p w14:paraId="21DC323A" w14:textId="11FDD80E" w:rsidR="00866E33" w:rsidRDefault="00327112">
      <w:pPr>
        <w:pStyle w:val="af9"/>
        <w:tabs>
          <w:tab w:val="right" w:leader="dot" w:pos="8494"/>
        </w:tabs>
        <w:ind w:left="480" w:hanging="480"/>
        <w:rPr>
          <w:rFonts w:asciiTheme="minorHAnsi" w:eastAsiaTheme="minorEastAsia" w:hAnsiTheme="minorHAnsi"/>
          <w:noProof/>
        </w:rPr>
      </w:pPr>
      <w:hyperlink w:anchor="_Toc123065305" w:history="1">
        <w:r w:rsidR="00866E33" w:rsidRPr="005F4AF0">
          <w:rPr>
            <w:rStyle w:val="af1"/>
            <w:rFonts w:hint="eastAsia"/>
            <w:noProof/>
          </w:rPr>
          <w:t>圖</w:t>
        </w:r>
        <w:r w:rsidR="00866E33" w:rsidRPr="005F4AF0">
          <w:rPr>
            <w:rStyle w:val="af1"/>
            <w:noProof/>
          </w:rPr>
          <w:t xml:space="preserve"> 3.15 </w:t>
        </w:r>
        <w:r w:rsidR="00866E33" w:rsidRPr="005F4AF0">
          <w:rPr>
            <w:rStyle w:val="af1"/>
            <w:rFonts w:hint="eastAsia"/>
            <w:noProof/>
          </w:rPr>
          <w:t>呈現整體二元資料降維至三維後的資料分佈，依據特徵純粹度、隨機與特徵和排序方式。</w:t>
        </w:r>
        <w:r w:rsidR="00866E33">
          <w:rPr>
            <w:noProof/>
            <w:webHidden/>
          </w:rPr>
          <w:tab/>
        </w:r>
        <w:r w:rsidR="00866E33">
          <w:rPr>
            <w:noProof/>
            <w:webHidden/>
          </w:rPr>
          <w:fldChar w:fldCharType="begin"/>
        </w:r>
        <w:r w:rsidR="00866E33">
          <w:rPr>
            <w:noProof/>
            <w:webHidden/>
          </w:rPr>
          <w:instrText xml:space="preserve"> PAGEREF _Toc123065305 \h </w:instrText>
        </w:r>
        <w:r w:rsidR="00866E33">
          <w:rPr>
            <w:noProof/>
            <w:webHidden/>
          </w:rPr>
        </w:r>
        <w:r w:rsidR="00866E33">
          <w:rPr>
            <w:noProof/>
            <w:webHidden/>
          </w:rPr>
          <w:fldChar w:fldCharType="separate"/>
        </w:r>
        <w:r w:rsidR="00306431">
          <w:rPr>
            <w:noProof/>
            <w:webHidden/>
          </w:rPr>
          <w:t>56</w:t>
        </w:r>
        <w:r w:rsidR="00866E33">
          <w:rPr>
            <w:noProof/>
            <w:webHidden/>
          </w:rPr>
          <w:fldChar w:fldCharType="end"/>
        </w:r>
      </w:hyperlink>
    </w:p>
    <w:p w14:paraId="177F9EBC" w14:textId="51F8CC57" w:rsidR="00866E33" w:rsidRDefault="00327112">
      <w:pPr>
        <w:pStyle w:val="af9"/>
        <w:tabs>
          <w:tab w:val="right" w:leader="dot" w:pos="8494"/>
        </w:tabs>
        <w:ind w:left="480" w:hanging="480"/>
        <w:rPr>
          <w:rFonts w:asciiTheme="minorHAnsi" w:eastAsiaTheme="minorEastAsia" w:hAnsiTheme="minorHAnsi"/>
          <w:noProof/>
        </w:rPr>
      </w:pPr>
      <w:hyperlink w:anchor="_Toc123065306" w:history="1">
        <w:r w:rsidR="00866E33" w:rsidRPr="005F4AF0">
          <w:rPr>
            <w:rStyle w:val="af1"/>
            <w:rFonts w:hint="eastAsia"/>
            <w:noProof/>
          </w:rPr>
          <w:t>圖</w:t>
        </w:r>
        <w:r w:rsidR="00866E33" w:rsidRPr="005F4AF0">
          <w:rPr>
            <w:rStyle w:val="af1"/>
            <w:noProof/>
          </w:rPr>
          <w:t xml:space="preserve"> 3.16 </w:t>
        </w:r>
        <w:r w:rsidR="00866E33" w:rsidRPr="005F4AF0">
          <w:rPr>
            <w:rStyle w:val="af1"/>
            <w:rFonts w:hint="eastAsia"/>
            <w:noProof/>
          </w:rPr>
          <w:t>呈現整體二元資料降維至二維後的資料分佈，依照特徵純粹度排序。</w:t>
        </w:r>
        <w:r w:rsidR="00866E33">
          <w:rPr>
            <w:noProof/>
            <w:webHidden/>
          </w:rPr>
          <w:tab/>
        </w:r>
        <w:r w:rsidR="00866E33">
          <w:rPr>
            <w:noProof/>
            <w:webHidden/>
          </w:rPr>
          <w:fldChar w:fldCharType="begin"/>
        </w:r>
        <w:r w:rsidR="00866E33">
          <w:rPr>
            <w:noProof/>
            <w:webHidden/>
          </w:rPr>
          <w:instrText xml:space="preserve"> PAGEREF _Toc123065306 \h </w:instrText>
        </w:r>
        <w:r w:rsidR="00866E33">
          <w:rPr>
            <w:noProof/>
            <w:webHidden/>
          </w:rPr>
        </w:r>
        <w:r w:rsidR="00866E33">
          <w:rPr>
            <w:noProof/>
            <w:webHidden/>
          </w:rPr>
          <w:fldChar w:fldCharType="separate"/>
        </w:r>
        <w:r w:rsidR="00306431">
          <w:rPr>
            <w:noProof/>
            <w:webHidden/>
          </w:rPr>
          <w:t>57</w:t>
        </w:r>
        <w:r w:rsidR="00866E33">
          <w:rPr>
            <w:noProof/>
            <w:webHidden/>
          </w:rPr>
          <w:fldChar w:fldCharType="end"/>
        </w:r>
      </w:hyperlink>
    </w:p>
    <w:p w14:paraId="15F9469A" w14:textId="0A8A65D2" w:rsidR="00866E33" w:rsidRDefault="00327112">
      <w:pPr>
        <w:pStyle w:val="af9"/>
        <w:tabs>
          <w:tab w:val="right" w:leader="dot" w:pos="8494"/>
        </w:tabs>
        <w:ind w:left="480" w:hanging="480"/>
        <w:rPr>
          <w:rFonts w:asciiTheme="minorHAnsi" w:eastAsiaTheme="minorEastAsia" w:hAnsiTheme="minorHAnsi"/>
          <w:noProof/>
        </w:rPr>
      </w:pPr>
      <w:hyperlink w:anchor="_Toc123065307" w:history="1">
        <w:r w:rsidR="00866E33" w:rsidRPr="005F4AF0">
          <w:rPr>
            <w:rStyle w:val="af1"/>
            <w:rFonts w:hint="eastAsia"/>
            <w:noProof/>
          </w:rPr>
          <w:t>圖</w:t>
        </w:r>
        <w:r w:rsidR="00866E33" w:rsidRPr="005F4AF0">
          <w:rPr>
            <w:rStyle w:val="af1"/>
            <w:noProof/>
          </w:rPr>
          <w:t xml:space="preserve"> 3.17 </w:t>
        </w:r>
        <w:r w:rsidR="00866E33" w:rsidRPr="005F4AF0">
          <w:rPr>
            <w:rStyle w:val="af1"/>
            <w:rFonts w:hint="eastAsia"/>
            <w:noProof/>
          </w:rPr>
          <w:t>呈現整體二元資料降維至二維後的資料分佈，依照隨機排序。</w:t>
        </w:r>
        <w:r w:rsidR="00866E33">
          <w:rPr>
            <w:noProof/>
            <w:webHidden/>
          </w:rPr>
          <w:tab/>
        </w:r>
        <w:r w:rsidR="00866E33">
          <w:rPr>
            <w:noProof/>
            <w:webHidden/>
          </w:rPr>
          <w:fldChar w:fldCharType="begin"/>
        </w:r>
        <w:r w:rsidR="00866E33">
          <w:rPr>
            <w:noProof/>
            <w:webHidden/>
          </w:rPr>
          <w:instrText xml:space="preserve"> PAGEREF _Toc123065307 \h </w:instrText>
        </w:r>
        <w:r w:rsidR="00866E33">
          <w:rPr>
            <w:noProof/>
            <w:webHidden/>
          </w:rPr>
        </w:r>
        <w:r w:rsidR="00866E33">
          <w:rPr>
            <w:noProof/>
            <w:webHidden/>
          </w:rPr>
          <w:fldChar w:fldCharType="separate"/>
        </w:r>
        <w:r w:rsidR="00306431">
          <w:rPr>
            <w:noProof/>
            <w:webHidden/>
          </w:rPr>
          <w:t>57</w:t>
        </w:r>
        <w:r w:rsidR="00866E33">
          <w:rPr>
            <w:noProof/>
            <w:webHidden/>
          </w:rPr>
          <w:fldChar w:fldCharType="end"/>
        </w:r>
      </w:hyperlink>
    </w:p>
    <w:p w14:paraId="17162D2F" w14:textId="595E9F84" w:rsidR="00866E33" w:rsidRDefault="00327112">
      <w:pPr>
        <w:pStyle w:val="af9"/>
        <w:tabs>
          <w:tab w:val="right" w:leader="dot" w:pos="8494"/>
        </w:tabs>
        <w:ind w:left="480" w:hanging="480"/>
        <w:rPr>
          <w:rFonts w:asciiTheme="minorHAnsi" w:eastAsiaTheme="minorEastAsia" w:hAnsiTheme="minorHAnsi"/>
          <w:noProof/>
        </w:rPr>
      </w:pPr>
      <w:hyperlink w:anchor="_Toc123065308" w:history="1">
        <w:r w:rsidR="00866E33" w:rsidRPr="005F4AF0">
          <w:rPr>
            <w:rStyle w:val="af1"/>
            <w:rFonts w:hint="eastAsia"/>
            <w:noProof/>
          </w:rPr>
          <w:t>圖</w:t>
        </w:r>
        <w:r w:rsidR="00866E33" w:rsidRPr="005F4AF0">
          <w:rPr>
            <w:rStyle w:val="af1"/>
            <w:noProof/>
          </w:rPr>
          <w:t xml:space="preserve"> 3.18 </w:t>
        </w:r>
        <w:r w:rsidR="00866E33" w:rsidRPr="005F4AF0">
          <w:rPr>
            <w:rStyle w:val="af1"/>
            <w:rFonts w:hint="eastAsia"/>
            <w:noProof/>
          </w:rPr>
          <w:t>呈現整體二元資料降維至二維後的資料分佈，依照特徵和排序。</w:t>
        </w:r>
        <w:r w:rsidR="00866E33">
          <w:rPr>
            <w:noProof/>
            <w:webHidden/>
          </w:rPr>
          <w:tab/>
        </w:r>
        <w:r w:rsidR="00866E33">
          <w:rPr>
            <w:noProof/>
            <w:webHidden/>
          </w:rPr>
          <w:fldChar w:fldCharType="begin"/>
        </w:r>
        <w:r w:rsidR="00866E33">
          <w:rPr>
            <w:noProof/>
            <w:webHidden/>
          </w:rPr>
          <w:instrText xml:space="preserve"> PAGEREF _Toc123065308 \h </w:instrText>
        </w:r>
        <w:r w:rsidR="00866E33">
          <w:rPr>
            <w:noProof/>
            <w:webHidden/>
          </w:rPr>
        </w:r>
        <w:r w:rsidR="00866E33">
          <w:rPr>
            <w:noProof/>
            <w:webHidden/>
          </w:rPr>
          <w:fldChar w:fldCharType="separate"/>
        </w:r>
        <w:r w:rsidR="00306431">
          <w:rPr>
            <w:noProof/>
            <w:webHidden/>
          </w:rPr>
          <w:t>58</w:t>
        </w:r>
        <w:r w:rsidR="00866E33">
          <w:rPr>
            <w:noProof/>
            <w:webHidden/>
          </w:rPr>
          <w:fldChar w:fldCharType="end"/>
        </w:r>
      </w:hyperlink>
    </w:p>
    <w:p w14:paraId="48D01022" w14:textId="7914A953" w:rsidR="00866E33" w:rsidRDefault="00327112">
      <w:pPr>
        <w:pStyle w:val="af9"/>
        <w:tabs>
          <w:tab w:val="right" w:leader="dot" w:pos="8494"/>
        </w:tabs>
        <w:ind w:left="480" w:hanging="480"/>
        <w:rPr>
          <w:rFonts w:asciiTheme="minorHAnsi" w:eastAsiaTheme="minorEastAsia" w:hAnsiTheme="minorHAnsi"/>
          <w:noProof/>
        </w:rPr>
      </w:pPr>
      <w:hyperlink w:anchor="_Toc123065309" w:history="1">
        <w:r w:rsidR="00866E33" w:rsidRPr="005F4AF0">
          <w:rPr>
            <w:rStyle w:val="af1"/>
            <w:rFonts w:hint="eastAsia"/>
            <w:noProof/>
          </w:rPr>
          <w:t>圖</w:t>
        </w:r>
        <w:r w:rsidR="00866E33" w:rsidRPr="005F4AF0">
          <w:rPr>
            <w:rStyle w:val="af1"/>
            <w:noProof/>
          </w:rPr>
          <w:t xml:space="preserve"> 4.1 </w:t>
        </w:r>
        <w:r w:rsidR="00866E33" w:rsidRPr="005F4AF0">
          <w:rPr>
            <w:rStyle w:val="af1"/>
            <w:rFonts w:hint="eastAsia"/>
            <w:noProof/>
          </w:rPr>
          <w:t>模擬的連續二元分類資料。</w:t>
        </w:r>
        <w:r w:rsidR="00866E33">
          <w:rPr>
            <w:noProof/>
            <w:webHidden/>
          </w:rPr>
          <w:tab/>
        </w:r>
        <w:r w:rsidR="00866E33">
          <w:rPr>
            <w:noProof/>
            <w:webHidden/>
          </w:rPr>
          <w:fldChar w:fldCharType="begin"/>
        </w:r>
        <w:r w:rsidR="00866E33">
          <w:rPr>
            <w:noProof/>
            <w:webHidden/>
          </w:rPr>
          <w:instrText xml:space="preserve"> PAGEREF _Toc123065309 \h </w:instrText>
        </w:r>
        <w:r w:rsidR="00866E33">
          <w:rPr>
            <w:noProof/>
            <w:webHidden/>
          </w:rPr>
        </w:r>
        <w:r w:rsidR="00866E33">
          <w:rPr>
            <w:noProof/>
            <w:webHidden/>
          </w:rPr>
          <w:fldChar w:fldCharType="separate"/>
        </w:r>
        <w:r w:rsidR="00306431">
          <w:rPr>
            <w:noProof/>
            <w:webHidden/>
          </w:rPr>
          <w:t>60</w:t>
        </w:r>
        <w:r w:rsidR="00866E33">
          <w:rPr>
            <w:noProof/>
            <w:webHidden/>
          </w:rPr>
          <w:fldChar w:fldCharType="end"/>
        </w:r>
      </w:hyperlink>
    </w:p>
    <w:p w14:paraId="7107BAB2" w14:textId="2129EA80" w:rsidR="00866E33" w:rsidRDefault="00327112">
      <w:pPr>
        <w:pStyle w:val="af9"/>
        <w:tabs>
          <w:tab w:val="right" w:leader="dot" w:pos="8494"/>
        </w:tabs>
        <w:ind w:left="480" w:hanging="480"/>
        <w:rPr>
          <w:rFonts w:asciiTheme="minorHAnsi" w:eastAsiaTheme="minorEastAsia" w:hAnsiTheme="minorHAnsi"/>
          <w:noProof/>
        </w:rPr>
      </w:pPr>
      <w:hyperlink w:anchor="_Toc123065310" w:history="1">
        <w:r w:rsidR="00866E33" w:rsidRPr="005F4AF0">
          <w:rPr>
            <w:rStyle w:val="af1"/>
            <w:rFonts w:hint="eastAsia"/>
            <w:noProof/>
          </w:rPr>
          <w:t>圖</w:t>
        </w:r>
        <w:r w:rsidR="00866E33" w:rsidRPr="005F4AF0">
          <w:rPr>
            <w:rStyle w:val="af1"/>
            <w:noProof/>
          </w:rPr>
          <w:t xml:space="preserve"> 4.2 </w:t>
        </w:r>
        <w:r w:rsidR="00866E33" w:rsidRPr="005F4AF0">
          <w:rPr>
            <w:rStyle w:val="af1"/>
            <w:rFonts w:hint="eastAsia"/>
            <w:noProof/>
          </w:rPr>
          <w:t>連續資料集下的實驗架構。</w:t>
        </w:r>
        <w:r w:rsidR="00866E33">
          <w:rPr>
            <w:noProof/>
            <w:webHidden/>
          </w:rPr>
          <w:tab/>
        </w:r>
        <w:r w:rsidR="00866E33">
          <w:rPr>
            <w:noProof/>
            <w:webHidden/>
          </w:rPr>
          <w:fldChar w:fldCharType="begin"/>
        </w:r>
        <w:r w:rsidR="00866E33">
          <w:rPr>
            <w:noProof/>
            <w:webHidden/>
          </w:rPr>
          <w:instrText xml:space="preserve"> PAGEREF _Toc123065310 \h </w:instrText>
        </w:r>
        <w:r w:rsidR="00866E33">
          <w:rPr>
            <w:noProof/>
            <w:webHidden/>
          </w:rPr>
        </w:r>
        <w:r w:rsidR="00866E33">
          <w:rPr>
            <w:noProof/>
            <w:webHidden/>
          </w:rPr>
          <w:fldChar w:fldCharType="separate"/>
        </w:r>
        <w:r w:rsidR="00306431">
          <w:rPr>
            <w:noProof/>
            <w:webHidden/>
          </w:rPr>
          <w:t>61</w:t>
        </w:r>
        <w:r w:rsidR="00866E33">
          <w:rPr>
            <w:noProof/>
            <w:webHidden/>
          </w:rPr>
          <w:fldChar w:fldCharType="end"/>
        </w:r>
      </w:hyperlink>
    </w:p>
    <w:p w14:paraId="50923068" w14:textId="44E5C7D3" w:rsidR="00866E33" w:rsidRDefault="00327112">
      <w:pPr>
        <w:pStyle w:val="af9"/>
        <w:tabs>
          <w:tab w:val="right" w:leader="dot" w:pos="8494"/>
        </w:tabs>
        <w:ind w:left="480" w:hanging="480"/>
        <w:rPr>
          <w:rFonts w:asciiTheme="minorHAnsi" w:eastAsiaTheme="minorEastAsia" w:hAnsiTheme="minorHAnsi"/>
          <w:noProof/>
        </w:rPr>
      </w:pPr>
      <w:hyperlink w:anchor="_Toc123065311" w:history="1">
        <w:r w:rsidR="00866E33" w:rsidRPr="005F4AF0">
          <w:rPr>
            <w:rStyle w:val="af1"/>
            <w:rFonts w:hint="eastAsia"/>
            <w:noProof/>
          </w:rPr>
          <w:t>圖</w:t>
        </w:r>
        <w:r w:rsidR="00866E33" w:rsidRPr="005F4AF0">
          <w:rPr>
            <w:rStyle w:val="af1"/>
            <w:noProof/>
          </w:rPr>
          <w:t xml:space="preserve"> 4.3 </w:t>
        </w:r>
        <w:r w:rsidR="00866E33" w:rsidRPr="005F4AF0">
          <w:rPr>
            <w:rStyle w:val="af1"/>
            <w:rFonts w:hint="eastAsia"/>
            <w:noProof/>
          </w:rPr>
          <w:t>原始連續資料於</w:t>
        </w:r>
        <w:r w:rsidR="00866E33" w:rsidRPr="005F4AF0">
          <w:rPr>
            <w:rStyle w:val="af1"/>
            <w:noProof/>
          </w:rPr>
          <w:t>X</w:t>
        </w:r>
        <w:r w:rsidR="00866E33" w:rsidRPr="005F4AF0">
          <w:rPr>
            <w:rStyle w:val="af1"/>
            <w:rFonts w:hint="eastAsia"/>
            <w:noProof/>
          </w:rPr>
          <w:t>、</w:t>
        </w:r>
        <w:r w:rsidR="00866E33" w:rsidRPr="005F4AF0">
          <w:rPr>
            <w:rStyle w:val="af1"/>
            <w:noProof/>
          </w:rPr>
          <w:t>Y</w:t>
        </w:r>
        <w:r w:rsidR="00866E33" w:rsidRPr="005F4AF0">
          <w:rPr>
            <w:rStyle w:val="af1"/>
            <w:rFonts w:hint="eastAsia"/>
            <w:noProof/>
          </w:rPr>
          <w:t>、</w:t>
        </w:r>
        <w:r w:rsidR="00866E33" w:rsidRPr="005F4AF0">
          <w:rPr>
            <w:rStyle w:val="af1"/>
            <w:noProof/>
          </w:rPr>
          <w:t>Z</w:t>
        </w:r>
        <w:r w:rsidR="00866E33" w:rsidRPr="005F4AF0">
          <w:rPr>
            <w:rStyle w:val="af1"/>
            <w:rFonts w:hint="eastAsia"/>
            <w:noProof/>
          </w:rPr>
          <w:t>三維度上的分布情形。</w:t>
        </w:r>
        <w:r w:rsidR="00866E33">
          <w:rPr>
            <w:noProof/>
            <w:webHidden/>
          </w:rPr>
          <w:tab/>
        </w:r>
        <w:r w:rsidR="00866E33">
          <w:rPr>
            <w:noProof/>
            <w:webHidden/>
          </w:rPr>
          <w:fldChar w:fldCharType="begin"/>
        </w:r>
        <w:r w:rsidR="00866E33">
          <w:rPr>
            <w:noProof/>
            <w:webHidden/>
          </w:rPr>
          <w:instrText xml:space="preserve"> PAGEREF _Toc123065311 \h </w:instrText>
        </w:r>
        <w:r w:rsidR="00866E33">
          <w:rPr>
            <w:noProof/>
            <w:webHidden/>
          </w:rPr>
        </w:r>
        <w:r w:rsidR="00866E33">
          <w:rPr>
            <w:noProof/>
            <w:webHidden/>
          </w:rPr>
          <w:fldChar w:fldCharType="separate"/>
        </w:r>
        <w:r w:rsidR="00306431">
          <w:rPr>
            <w:noProof/>
            <w:webHidden/>
          </w:rPr>
          <w:t>62</w:t>
        </w:r>
        <w:r w:rsidR="00866E33">
          <w:rPr>
            <w:noProof/>
            <w:webHidden/>
          </w:rPr>
          <w:fldChar w:fldCharType="end"/>
        </w:r>
      </w:hyperlink>
    </w:p>
    <w:p w14:paraId="1357D56F" w14:textId="4B515497" w:rsidR="00866E33" w:rsidRDefault="00327112">
      <w:pPr>
        <w:pStyle w:val="af9"/>
        <w:tabs>
          <w:tab w:val="right" w:leader="dot" w:pos="8494"/>
        </w:tabs>
        <w:ind w:left="480" w:hanging="480"/>
        <w:rPr>
          <w:rFonts w:asciiTheme="minorHAnsi" w:eastAsiaTheme="minorEastAsia" w:hAnsiTheme="minorHAnsi"/>
          <w:noProof/>
        </w:rPr>
      </w:pPr>
      <w:hyperlink w:anchor="_Toc123065312" w:history="1">
        <w:r w:rsidR="00866E33" w:rsidRPr="005F4AF0">
          <w:rPr>
            <w:rStyle w:val="af1"/>
            <w:rFonts w:hint="eastAsia"/>
            <w:noProof/>
          </w:rPr>
          <w:t>圖</w:t>
        </w:r>
        <w:r w:rsidR="00866E33" w:rsidRPr="005F4AF0">
          <w:rPr>
            <w:rStyle w:val="af1"/>
            <w:noProof/>
          </w:rPr>
          <w:t xml:space="preserve"> 4.4 </w:t>
        </w:r>
        <w:r w:rsidR="00866E33" w:rsidRPr="005F4AF0">
          <w:rPr>
            <w:rStyle w:val="af1"/>
            <w:rFonts w:hint="eastAsia"/>
            <w:noProof/>
          </w:rPr>
          <w:t>二元化後的連續資料，共劃分為</w:t>
        </w:r>
        <w:r w:rsidR="00866E33" w:rsidRPr="005F4AF0">
          <w:rPr>
            <w:rStyle w:val="af1"/>
            <w:noProof/>
          </w:rPr>
          <w:t>30</w:t>
        </w:r>
        <w:r w:rsidR="00866E33" w:rsidRPr="005F4AF0">
          <w:rPr>
            <w:rStyle w:val="af1"/>
            <w:rFonts w:hint="eastAsia"/>
            <w:noProof/>
          </w:rPr>
          <w:t>個二元特徵。</w:t>
        </w:r>
        <w:r w:rsidR="00866E33">
          <w:rPr>
            <w:noProof/>
            <w:webHidden/>
          </w:rPr>
          <w:tab/>
        </w:r>
        <w:r w:rsidR="00866E33">
          <w:rPr>
            <w:noProof/>
            <w:webHidden/>
          </w:rPr>
          <w:fldChar w:fldCharType="begin"/>
        </w:r>
        <w:r w:rsidR="00866E33">
          <w:rPr>
            <w:noProof/>
            <w:webHidden/>
          </w:rPr>
          <w:instrText xml:space="preserve"> PAGEREF _Toc123065312 \h </w:instrText>
        </w:r>
        <w:r w:rsidR="00866E33">
          <w:rPr>
            <w:noProof/>
            <w:webHidden/>
          </w:rPr>
        </w:r>
        <w:r w:rsidR="00866E33">
          <w:rPr>
            <w:noProof/>
            <w:webHidden/>
          </w:rPr>
          <w:fldChar w:fldCharType="separate"/>
        </w:r>
        <w:r w:rsidR="00306431">
          <w:rPr>
            <w:noProof/>
            <w:webHidden/>
          </w:rPr>
          <w:t>62</w:t>
        </w:r>
        <w:r w:rsidR="00866E33">
          <w:rPr>
            <w:noProof/>
            <w:webHidden/>
          </w:rPr>
          <w:fldChar w:fldCharType="end"/>
        </w:r>
      </w:hyperlink>
    </w:p>
    <w:p w14:paraId="2BA3BA06" w14:textId="14116F55" w:rsidR="00866E33" w:rsidRDefault="00327112">
      <w:pPr>
        <w:pStyle w:val="af9"/>
        <w:tabs>
          <w:tab w:val="right" w:leader="dot" w:pos="8494"/>
        </w:tabs>
        <w:ind w:left="480" w:hanging="480"/>
        <w:rPr>
          <w:rFonts w:asciiTheme="minorHAnsi" w:eastAsiaTheme="minorEastAsia" w:hAnsiTheme="minorHAnsi"/>
          <w:noProof/>
        </w:rPr>
      </w:pPr>
      <w:hyperlink w:anchor="_Toc123065313" w:history="1">
        <w:r w:rsidR="00866E33" w:rsidRPr="005F4AF0">
          <w:rPr>
            <w:rStyle w:val="af1"/>
            <w:rFonts w:hint="eastAsia"/>
            <w:noProof/>
          </w:rPr>
          <w:t>圖</w:t>
        </w:r>
        <w:r w:rsidR="00866E33" w:rsidRPr="005F4AF0">
          <w:rPr>
            <w:rStyle w:val="af1"/>
            <w:noProof/>
          </w:rPr>
          <w:t xml:space="preserve"> 4.5 </w:t>
        </w:r>
        <w:r w:rsidR="00866E33" w:rsidRPr="005F4AF0">
          <w:rPr>
            <w:rStyle w:val="af1"/>
            <w:rFonts w:hint="eastAsia"/>
            <w:noProof/>
          </w:rPr>
          <w:t>連續資料集一的資料分布。</w:t>
        </w:r>
        <w:r w:rsidR="00866E33">
          <w:rPr>
            <w:noProof/>
            <w:webHidden/>
          </w:rPr>
          <w:tab/>
        </w:r>
        <w:r w:rsidR="00866E33">
          <w:rPr>
            <w:noProof/>
            <w:webHidden/>
          </w:rPr>
          <w:fldChar w:fldCharType="begin"/>
        </w:r>
        <w:r w:rsidR="00866E33">
          <w:rPr>
            <w:noProof/>
            <w:webHidden/>
          </w:rPr>
          <w:instrText xml:space="preserve"> PAGEREF _Toc123065313 \h </w:instrText>
        </w:r>
        <w:r w:rsidR="00866E33">
          <w:rPr>
            <w:noProof/>
            <w:webHidden/>
          </w:rPr>
        </w:r>
        <w:r w:rsidR="00866E33">
          <w:rPr>
            <w:noProof/>
            <w:webHidden/>
          </w:rPr>
          <w:fldChar w:fldCharType="separate"/>
        </w:r>
        <w:r w:rsidR="00306431">
          <w:rPr>
            <w:noProof/>
            <w:webHidden/>
          </w:rPr>
          <w:t>64</w:t>
        </w:r>
        <w:r w:rsidR="00866E33">
          <w:rPr>
            <w:noProof/>
            <w:webHidden/>
          </w:rPr>
          <w:fldChar w:fldCharType="end"/>
        </w:r>
      </w:hyperlink>
    </w:p>
    <w:p w14:paraId="43244295" w14:textId="2C4AA3D8" w:rsidR="00866E33" w:rsidRDefault="00327112">
      <w:pPr>
        <w:pStyle w:val="af9"/>
        <w:tabs>
          <w:tab w:val="right" w:leader="dot" w:pos="8494"/>
        </w:tabs>
        <w:ind w:left="480" w:hanging="480"/>
        <w:rPr>
          <w:rFonts w:asciiTheme="minorHAnsi" w:eastAsiaTheme="minorEastAsia" w:hAnsiTheme="minorHAnsi"/>
          <w:noProof/>
        </w:rPr>
      </w:pPr>
      <w:hyperlink w:anchor="_Toc123065314" w:history="1">
        <w:r w:rsidR="00866E33" w:rsidRPr="005F4AF0">
          <w:rPr>
            <w:rStyle w:val="af1"/>
            <w:rFonts w:hint="eastAsia"/>
            <w:noProof/>
          </w:rPr>
          <w:t>圖</w:t>
        </w:r>
        <w:r w:rsidR="00866E33" w:rsidRPr="005F4AF0">
          <w:rPr>
            <w:rStyle w:val="af1"/>
            <w:noProof/>
          </w:rPr>
          <w:t xml:space="preserve"> 4.6 </w:t>
        </w:r>
        <w:r w:rsidR="00866E33" w:rsidRPr="005F4AF0">
          <w:rPr>
            <w:rStyle w:val="af1"/>
            <w:rFonts w:hint="eastAsia"/>
            <w:noProof/>
          </w:rPr>
          <w:t>連續資料集一中，不同編碼方式所得數值資料的分類成績，對應切分二元特徵數量變化。</w:t>
        </w:r>
        <w:r w:rsidR="00866E33">
          <w:rPr>
            <w:noProof/>
            <w:webHidden/>
          </w:rPr>
          <w:tab/>
        </w:r>
        <w:r w:rsidR="00866E33">
          <w:rPr>
            <w:noProof/>
            <w:webHidden/>
          </w:rPr>
          <w:fldChar w:fldCharType="begin"/>
        </w:r>
        <w:r w:rsidR="00866E33">
          <w:rPr>
            <w:noProof/>
            <w:webHidden/>
          </w:rPr>
          <w:instrText xml:space="preserve"> PAGEREF _Toc123065314 \h </w:instrText>
        </w:r>
        <w:r w:rsidR="00866E33">
          <w:rPr>
            <w:noProof/>
            <w:webHidden/>
          </w:rPr>
        </w:r>
        <w:r w:rsidR="00866E33">
          <w:rPr>
            <w:noProof/>
            <w:webHidden/>
          </w:rPr>
          <w:fldChar w:fldCharType="separate"/>
        </w:r>
        <w:r w:rsidR="00306431">
          <w:rPr>
            <w:noProof/>
            <w:webHidden/>
          </w:rPr>
          <w:t>64</w:t>
        </w:r>
        <w:r w:rsidR="00866E33">
          <w:rPr>
            <w:noProof/>
            <w:webHidden/>
          </w:rPr>
          <w:fldChar w:fldCharType="end"/>
        </w:r>
      </w:hyperlink>
    </w:p>
    <w:p w14:paraId="611B3621" w14:textId="2B8B209E" w:rsidR="00866E33" w:rsidRDefault="00327112">
      <w:pPr>
        <w:pStyle w:val="af9"/>
        <w:tabs>
          <w:tab w:val="right" w:leader="dot" w:pos="8494"/>
        </w:tabs>
        <w:ind w:left="480" w:hanging="480"/>
        <w:rPr>
          <w:rFonts w:asciiTheme="minorHAnsi" w:eastAsiaTheme="minorEastAsia" w:hAnsiTheme="minorHAnsi"/>
          <w:noProof/>
        </w:rPr>
      </w:pPr>
      <w:hyperlink w:anchor="_Toc123065315" w:history="1">
        <w:r w:rsidR="00866E33" w:rsidRPr="005F4AF0">
          <w:rPr>
            <w:rStyle w:val="af1"/>
            <w:rFonts w:hint="eastAsia"/>
            <w:noProof/>
          </w:rPr>
          <w:t>圖</w:t>
        </w:r>
        <w:r w:rsidR="00866E33" w:rsidRPr="005F4AF0">
          <w:rPr>
            <w:rStyle w:val="af1"/>
            <w:noProof/>
          </w:rPr>
          <w:t xml:space="preserve"> 4.7 </w:t>
        </w:r>
        <w:r w:rsidR="00866E33" w:rsidRPr="005F4AF0">
          <w:rPr>
            <w:rStyle w:val="af1"/>
            <w:rFonts w:hint="eastAsia"/>
            <w:noProof/>
          </w:rPr>
          <w:t>連續資料集一中，不同編碼方式所得數值資料的平均分類成績。</w:t>
        </w:r>
        <w:r w:rsidR="00866E33">
          <w:rPr>
            <w:noProof/>
            <w:webHidden/>
          </w:rPr>
          <w:tab/>
        </w:r>
        <w:r w:rsidR="00866E33">
          <w:rPr>
            <w:noProof/>
            <w:webHidden/>
          </w:rPr>
          <w:fldChar w:fldCharType="begin"/>
        </w:r>
        <w:r w:rsidR="00866E33">
          <w:rPr>
            <w:noProof/>
            <w:webHidden/>
          </w:rPr>
          <w:instrText xml:space="preserve"> PAGEREF _Toc123065315 \h </w:instrText>
        </w:r>
        <w:r w:rsidR="00866E33">
          <w:rPr>
            <w:noProof/>
            <w:webHidden/>
          </w:rPr>
        </w:r>
        <w:r w:rsidR="00866E33">
          <w:rPr>
            <w:noProof/>
            <w:webHidden/>
          </w:rPr>
          <w:fldChar w:fldCharType="separate"/>
        </w:r>
        <w:r w:rsidR="00306431">
          <w:rPr>
            <w:noProof/>
            <w:webHidden/>
          </w:rPr>
          <w:t>65</w:t>
        </w:r>
        <w:r w:rsidR="00866E33">
          <w:rPr>
            <w:noProof/>
            <w:webHidden/>
          </w:rPr>
          <w:fldChar w:fldCharType="end"/>
        </w:r>
      </w:hyperlink>
    </w:p>
    <w:p w14:paraId="6BF86E52" w14:textId="29D3E5C0" w:rsidR="00866E33" w:rsidRDefault="00327112">
      <w:pPr>
        <w:pStyle w:val="af9"/>
        <w:tabs>
          <w:tab w:val="right" w:leader="dot" w:pos="8494"/>
        </w:tabs>
        <w:ind w:left="480" w:hanging="480"/>
        <w:rPr>
          <w:rFonts w:asciiTheme="minorHAnsi" w:eastAsiaTheme="minorEastAsia" w:hAnsiTheme="minorHAnsi"/>
          <w:noProof/>
        </w:rPr>
      </w:pPr>
      <w:hyperlink w:anchor="_Toc123065316" w:history="1">
        <w:r w:rsidR="00866E33" w:rsidRPr="005F4AF0">
          <w:rPr>
            <w:rStyle w:val="af1"/>
            <w:rFonts w:hint="eastAsia"/>
            <w:noProof/>
          </w:rPr>
          <w:t>圖</w:t>
        </w:r>
        <w:r w:rsidR="00866E33" w:rsidRPr="005F4AF0">
          <w:rPr>
            <w:rStyle w:val="af1"/>
            <w:noProof/>
          </w:rPr>
          <w:t xml:space="preserve"> 4.8 </w:t>
        </w:r>
        <w:r w:rsidR="00866E33" w:rsidRPr="005F4AF0">
          <w:rPr>
            <w:rStyle w:val="af1"/>
            <w:rFonts w:hint="eastAsia"/>
            <w:noProof/>
          </w:rPr>
          <w:t>連續資料集二的資料分布。</w:t>
        </w:r>
        <w:r w:rsidR="00866E33">
          <w:rPr>
            <w:noProof/>
            <w:webHidden/>
          </w:rPr>
          <w:tab/>
        </w:r>
        <w:r w:rsidR="00866E33">
          <w:rPr>
            <w:noProof/>
            <w:webHidden/>
          </w:rPr>
          <w:fldChar w:fldCharType="begin"/>
        </w:r>
        <w:r w:rsidR="00866E33">
          <w:rPr>
            <w:noProof/>
            <w:webHidden/>
          </w:rPr>
          <w:instrText xml:space="preserve"> PAGEREF _Toc123065316 \h </w:instrText>
        </w:r>
        <w:r w:rsidR="00866E33">
          <w:rPr>
            <w:noProof/>
            <w:webHidden/>
          </w:rPr>
        </w:r>
        <w:r w:rsidR="00866E33">
          <w:rPr>
            <w:noProof/>
            <w:webHidden/>
          </w:rPr>
          <w:fldChar w:fldCharType="separate"/>
        </w:r>
        <w:r w:rsidR="00306431">
          <w:rPr>
            <w:noProof/>
            <w:webHidden/>
          </w:rPr>
          <w:t>65</w:t>
        </w:r>
        <w:r w:rsidR="00866E33">
          <w:rPr>
            <w:noProof/>
            <w:webHidden/>
          </w:rPr>
          <w:fldChar w:fldCharType="end"/>
        </w:r>
      </w:hyperlink>
    </w:p>
    <w:p w14:paraId="34AD33EE" w14:textId="43F3C016" w:rsidR="00866E33" w:rsidRDefault="00327112">
      <w:pPr>
        <w:pStyle w:val="af9"/>
        <w:tabs>
          <w:tab w:val="right" w:leader="dot" w:pos="8494"/>
        </w:tabs>
        <w:ind w:left="480" w:hanging="480"/>
        <w:rPr>
          <w:rFonts w:asciiTheme="minorHAnsi" w:eastAsiaTheme="minorEastAsia" w:hAnsiTheme="minorHAnsi"/>
          <w:noProof/>
        </w:rPr>
      </w:pPr>
      <w:hyperlink w:anchor="_Toc123065317" w:history="1">
        <w:r w:rsidR="00866E33" w:rsidRPr="005F4AF0">
          <w:rPr>
            <w:rStyle w:val="af1"/>
            <w:rFonts w:hint="eastAsia"/>
            <w:noProof/>
          </w:rPr>
          <w:t>圖</w:t>
        </w:r>
        <w:r w:rsidR="00866E33" w:rsidRPr="005F4AF0">
          <w:rPr>
            <w:rStyle w:val="af1"/>
            <w:noProof/>
          </w:rPr>
          <w:t xml:space="preserve"> 4.9 </w:t>
        </w:r>
        <w:r w:rsidR="00866E33" w:rsidRPr="005F4AF0">
          <w:rPr>
            <w:rStyle w:val="af1"/>
            <w:rFonts w:hint="eastAsia"/>
            <w:noProof/>
          </w:rPr>
          <w:t>連續資料集二中，不同編碼方式所得數值資料的分類成績，對應切分二元特徵數量變化。</w:t>
        </w:r>
        <w:r w:rsidR="00866E33">
          <w:rPr>
            <w:noProof/>
            <w:webHidden/>
          </w:rPr>
          <w:tab/>
        </w:r>
        <w:r w:rsidR="00866E33">
          <w:rPr>
            <w:noProof/>
            <w:webHidden/>
          </w:rPr>
          <w:fldChar w:fldCharType="begin"/>
        </w:r>
        <w:r w:rsidR="00866E33">
          <w:rPr>
            <w:noProof/>
            <w:webHidden/>
          </w:rPr>
          <w:instrText xml:space="preserve"> PAGEREF _Toc123065317 \h </w:instrText>
        </w:r>
        <w:r w:rsidR="00866E33">
          <w:rPr>
            <w:noProof/>
            <w:webHidden/>
          </w:rPr>
        </w:r>
        <w:r w:rsidR="00866E33">
          <w:rPr>
            <w:noProof/>
            <w:webHidden/>
          </w:rPr>
          <w:fldChar w:fldCharType="separate"/>
        </w:r>
        <w:r w:rsidR="00306431">
          <w:rPr>
            <w:noProof/>
            <w:webHidden/>
          </w:rPr>
          <w:t>65</w:t>
        </w:r>
        <w:r w:rsidR="00866E33">
          <w:rPr>
            <w:noProof/>
            <w:webHidden/>
          </w:rPr>
          <w:fldChar w:fldCharType="end"/>
        </w:r>
      </w:hyperlink>
    </w:p>
    <w:p w14:paraId="73ADF9EA" w14:textId="655C2608" w:rsidR="00866E33" w:rsidRDefault="00327112">
      <w:pPr>
        <w:pStyle w:val="af9"/>
        <w:tabs>
          <w:tab w:val="right" w:leader="dot" w:pos="8494"/>
        </w:tabs>
        <w:ind w:left="480" w:hanging="480"/>
        <w:rPr>
          <w:rFonts w:asciiTheme="minorHAnsi" w:eastAsiaTheme="minorEastAsia" w:hAnsiTheme="minorHAnsi"/>
          <w:noProof/>
        </w:rPr>
      </w:pPr>
      <w:hyperlink w:anchor="_Toc123065318" w:history="1">
        <w:r w:rsidR="00866E33" w:rsidRPr="005F4AF0">
          <w:rPr>
            <w:rStyle w:val="af1"/>
            <w:rFonts w:hint="eastAsia"/>
            <w:noProof/>
          </w:rPr>
          <w:t>圖</w:t>
        </w:r>
        <w:r w:rsidR="00866E33" w:rsidRPr="005F4AF0">
          <w:rPr>
            <w:rStyle w:val="af1"/>
            <w:noProof/>
          </w:rPr>
          <w:t xml:space="preserve"> 4.10 </w:t>
        </w:r>
        <w:r w:rsidR="00866E33" w:rsidRPr="005F4AF0">
          <w:rPr>
            <w:rStyle w:val="af1"/>
            <w:rFonts w:hint="eastAsia"/>
            <w:noProof/>
          </w:rPr>
          <w:t>連續資料集二中，不同編碼方式所得數值資料的平均分類成績。</w:t>
        </w:r>
        <w:r w:rsidR="00866E33">
          <w:rPr>
            <w:noProof/>
            <w:webHidden/>
          </w:rPr>
          <w:tab/>
        </w:r>
        <w:r w:rsidR="00866E33">
          <w:rPr>
            <w:noProof/>
            <w:webHidden/>
          </w:rPr>
          <w:fldChar w:fldCharType="begin"/>
        </w:r>
        <w:r w:rsidR="00866E33">
          <w:rPr>
            <w:noProof/>
            <w:webHidden/>
          </w:rPr>
          <w:instrText xml:space="preserve"> PAGEREF _Toc123065318 \h </w:instrText>
        </w:r>
        <w:r w:rsidR="00866E33">
          <w:rPr>
            <w:noProof/>
            <w:webHidden/>
          </w:rPr>
        </w:r>
        <w:r w:rsidR="00866E33">
          <w:rPr>
            <w:noProof/>
            <w:webHidden/>
          </w:rPr>
          <w:fldChar w:fldCharType="separate"/>
        </w:r>
        <w:r w:rsidR="00306431">
          <w:rPr>
            <w:noProof/>
            <w:webHidden/>
          </w:rPr>
          <w:t>66</w:t>
        </w:r>
        <w:r w:rsidR="00866E33">
          <w:rPr>
            <w:noProof/>
            <w:webHidden/>
          </w:rPr>
          <w:fldChar w:fldCharType="end"/>
        </w:r>
      </w:hyperlink>
    </w:p>
    <w:p w14:paraId="745978A5" w14:textId="7E568D54" w:rsidR="00866E33" w:rsidRDefault="00327112">
      <w:pPr>
        <w:pStyle w:val="af9"/>
        <w:tabs>
          <w:tab w:val="right" w:leader="dot" w:pos="8494"/>
        </w:tabs>
        <w:ind w:left="480" w:hanging="480"/>
        <w:rPr>
          <w:rFonts w:asciiTheme="minorHAnsi" w:eastAsiaTheme="minorEastAsia" w:hAnsiTheme="minorHAnsi"/>
          <w:noProof/>
        </w:rPr>
      </w:pPr>
      <w:hyperlink w:anchor="_Toc123065319" w:history="1">
        <w:r w:rsidR="00866E33" w:rsidRPr="005F4AF0">
          <w:rPr>
            <w:rStyle w:val="af1"/>
            <w:rFonts w:hint="eastAsia"/>
            <w:noProof/>
          </w:rPr>
          <w:t>圖</w:t>
        </w:r>
        <w:r w:rsidR="00866E33" w:rsidRPr="005F4AF0">
          <w:rPr>
            <w:rStyle w:val="af1"/>
            <w:noProof/>
          </w:rPr>
          <w:t xml:space="preserve"> 4.11 </w:t>
        </w:r>
        <w:r w:rsidR="00866E33" w:rsidRPr="005F4AF0">
          <w:rPr>
            <w:rStyle w:val="af1"/>
            <w:rFonts w:hint="eastAsia"/>
            <w:noProof/>
          </w:rPr>
          <w:t>連續資料集三的資料分布。</w:t>
        </w:r>
        <w:r w:rsidR="00866E33">
          <w:rPr>
            <w:noProof/>
            <w:webHidden/>
          </w:rPr>
          <w:tab/>
        </w:r>
        <w:r w:rsidR="00866E33">
          <w:rPr>
            <w:noProof/>
            <w:webHidden/>
          </w:rPr>
          <w:fldChar w:fldCharType="begin"/>
        </w:r>
        <w:r w:rsidR="00866E33">
          <w:rPr>
            <w:noProof/>
            <w:webHidden/>
          </w:rPr>
          <w:instrText xml:space="preserve"> PAGEREF _Toc123065319 \h </w:instrText>
        </w:r>
        <w:r w:rsidR="00866E33">
          <w:rPr>
            <w:noProof/>
            <w:webHidden/>
          </w:rPr>
        </w:r>
        <w:r w:rsidR="00866E33">
          <w:rPr>
            <w:noProof/>
            <w:webHidden/>
          </w:rPr>
          <w:fldChar w:fldCharType="separate"/>
        </w:r>
        <w:r w:rsidR="00306431">
          <w:rPr>
            <w:noProof/>
            <w:webHidden/>
          </w:rPr>
          <w:t>66</w:t>
        </w:r>
        <w:r w:rsidR="00866E33">
          <w:rPr>
            <w:noProof/>
            <w:webHidden/>
          </w:rPr>
          <w:fldChar w:fldCharType="end"/>
        </w:r>
      </w:hyperlink>
    </w:p>
    <w:p w14:paraId="27764ED9" w14:textId="0A6F5B79" w:rsidR="00866E33" w:rsidRDefault="00327112">
      <w:pPr>
        <w:pStyle w:val="af9"/>
        <w:tabs>
          <w:tab w:val="right" w:leader="dot" w:pos="8494"/>
        </w:tabs>
        <w:ind w:left="480" w:hanging="480"/>
        <w:rPr>
          <w:rFonts w:asciiTheme="minorHAnsi" w:eastAsiaTheme="minorEastAsia" w:hAnsiTheme="minorHAnsi"/>
          <w:noProof/>
        </w:rPr>
      </w:pPr>
      <w:hyperlink w:anchor="_Toc123065320" w:history="1">
        <w:r w:rsidR="00866E33" w:rsidRPr="005F4AF0">
          <w:rPr>
            <w:rStyle w:val="af1"/>
            <w:rFonts w:hint="eastAsia"/>
            <w:noProof/>
          </w:rPr>
          <w:t>圖</w:t>
        </w:r>
        <w:r w:rsidR="00866E33" w:rsidRPr="005F4AF0">
          <w:rPr>
            <w:rStyle w:val="af1"/>
            <w:noProof/>
          </w:rPr>
          <w:t xml:space="preserve"> 4.12 </w:t>
        </w:r>
        <w:r w:rsidR="00866E33" w:rsidRPr="005F4AF0">
          <w:rPr>
            <w:rStyle w:val="af1"/>
            <w:rFonts w:hint="eastAsia"/>
            <w:noProof/>
          </w:rPr>
          <w:t>連續資料集三中，不同編碼方式所得數值資料的分類成績，對應切分二元特徵數量變化。</w:t>
        </w:r>
        <w:r w:rsidR="00866E33">
          <w:rPr>
            <w:noProof/>
            <w:webHidden/>
          </w:rPr>
          <w:tab/>
        </w:r>
        <w:r w:rsidR="00866E33">
          <w:rPr>
            <w:noProof/>
            <w:webHidden/>
          </w:rPr>
          <w:fldChar w:fldCharType="begin"/>
        </w:r>
        <w:r w:rsidR="00866E33">
          <w:rPr>
            <w:noProof/>
            <w:webHidden/>
          </w:rPr>
          <w:instrText xml:space="preserve"> PAGEREF _Toc123065320 \h </w:instrText>
        </w:r>
        <w:r w:rsidR="00866E33">
          <w:rPr>
            <w:noProof/>
            <w:webHidden/>
          </w:rPr>
        </w:r>
        <w:r w:rsidR="00866E33">
          <w:rPr>
            <w:noProof/>
            <w:webHidden/>
          </w:rPr>
          <w:fldChar w:fldCharType="separate"/>
        </w:r>
        <w:r w:rsidR="00306431">
          <w:rPr>
            <w:noProof/>
            <w:webHidden/>
          </w:rPr>
          <w:t>66</w:t>
        </w:r>
        <w:r w:rsidR="00866E33">
          <w:rPr>
            <w:noProof/>
            <w:webHidden/>
          </w:rPr>
          <w:fldChar w:fldCharType="end"/>
        </w:r>
      </w:hyperlink>
    </w:p>
    <w:p w14:paraId="00BBACE2" w14:textId="57CE0E00" w:rsidR="00866E33" w:rsidRDefault="00327112">
      <w:pPr>
        <w:pStyle w:val="af9"/>
        <w:tabs>
          <w:tab w:val="right" w:leader="dot" w:pos="8494"/>
        </w:tabs>
        <w:ind w:left="480" w:hanging="480"/>
        <w:rPr>
          <w:rFonts w:asciiTheme="minorHAnsi" w:eastAsiaTheme="minorEastAsia" w:hAnsiTheme="minorHAnsi"/>
          <w:noProof/>
        </w:rPr>
      </w:pPr>
      <w:hyperlink w:anchor="_Toc123065321" w:history="1">
        <w:r w:rsidR="00866E33" w:rsidRPr="005F4AF0">
          <w:rPr>
            <w:rStyle w:val="af1"/>
            <w:rFonts w:hint="eastAsia"/>
            <w:noProof/>
          </w:rPr>
          <w:t>圖</w:t>
        </w:r>
        <w:r w:rsidR="00866E33" w:rsidRPr="005F4AF0">
          <w:rPr>
            <w:rStyle w:val="af1"/>
            <w:noProof/>
          </w:rPr>
          <w:t xml:space="preserve"> 4.13 </w:t>
        </w:r>
        <w:r w:rsidR="00866E33" w:rsidRPr="005F4AF0">
          <w:rPr>
            <w:rStyle w:val="af1"/>
            <w:rFonts w:hint="eastAsia"/>
            <w:noProof/>
          </w:rPr>
          <w:t>連續資料集三中，不同編碼方式所得數值資料的平均分類成績。</w:t>
        </w:r>
        <w:r w:rsidR="00866E33">
          <w:rPr>
            <w:noProof/>
            <w:webHidden/>
          </w:rPr>
          <w:tab/>
        </w:r>
        <w:r w:rsidR="00866E33">
          <w:rPr>
            <w:noProof/>
            <w:webHidden/>
          </w:rPr>
          <w:fldChar w:fldCharType="begin"/>
        </w:r>
        <w:r w:rsidR="00866E33">
          <w:rPr>
            <w:noProof/>
            <w:webHidden/>
          </w:rPr>
          <w:instrText xml:space="preserve"> PAGEREF _Toc123065321 \h </w:instrText>
        </w:r>
        <w:r w:rsidR="00866E33">
          <w:rPr>
            <w:noProof/>
            <w:webHidden/>
          </w:rPr>
        </w:r>
        <w:r w:rsidR="00866E33">
          <w:rPr>
            <w:noProof/>
            <w:webHidden/>
          </w:rPr>
          <w:fldChar w:fldCharType="separate"/>
        </w:r>
        <w:r w:rsidR="00306431">
          <w:rPr>
            <w:noProof/>
            <w:webHidden/>
          </w:rPr>
          <w:t>67</w:t>
        </w:r>
        <w:r w:rsidR="00866E33">
          <w:rPr>
            <w:noProof/>
            <w:webHidden/>
          </w:rPr>
          <w:fldChar w:fldCharType="end"/>
        </w:r>
      </w:hyperlink>
    </w:p>
    <w:p w14:paraId="3AE4099B" w14:textId="5C774265" w:rsidR="00866E33" w:rsidRDefault="00327112">
      <w:pPr>
        <w:pStyle w:val="af9"/>
        <w:tabs>
          <w:tab w:val="right" w:leader="dot" w:pos="8494"/>
        </w:tabs>
        <w:ind w:left="480" w:hanging="480"/>
        <w:rPr>
          <w:rFonts w:asciiTheme="minorHAnsi" w:eastAsiaTheme="minorEastAsia" w:hAnsiTheme="minorHAnsi"/>
          <w:noProof/>
        </w:rPr>
      </w:pPr>
      <w:hyperlink w:anchor="_Toc123065322" w:history="1">
        <w:r w:rsidR="00866E33" w:rsidRPr="005F4AF0">
          <w:rPr>
            <w:rStyle w:val="af1"/>
            <w:rFonts w:hint="eastAsia"/>
            <w:noProof/>
          </w:rPr>
          <w:t>圖</w:t>
        </w:r>
        <w:r w:rsidR="00866E33" w:rsidRPr="005F4AF0">
          <w:rPr>
            <w:rStyle w:val="af1"/>
            <w:noProof/>
          </w:rPr>
          <w:t xml:space="preserve"> 4.14 UCI</w:t>
        </w:r>
        <w:r w:rsidR="00866E33" w:rsidRPr="005F4AF0">
          <w:rPr>
            <w:rStyle w:val="af1"/>
            <w:rFonts w:hint="eastAsia"/>
            <w:noProof/>
          </w:rPr>
          <w:t>網站上的二手車輛車況評估資料集。</w:t>
        </w:r>
        <w:r w:rsidR="00866E33">
          <w:rPr>
            <w:noProof/>
            <w:webHidden/>
          </w:rPr>
          <w:tab/>
        </w:r>
        <w:r w:rsidR="00866E33">
          <w:rPr>
            <w:noProof/>
            <w:webHidden/>
          </w:rPr>
          <w:fldChar w:fldCharType="begin"/>
        </w:r>
        <w:r w:rsidR="00866E33">
          <w:rPr>
            <w:noProof/>
            <w:webHidden/>
          </w:rPr>
          <w:instrText xml:space="preserve"> PAGEREF _Toc123065322 \h </w:instrText>
        </w:r>
        <w:r w:rsidR="00866E33">
          <w:rPr>
            <w:noProof/>
            <w:webHidden/>
          </w:rPr>
        </w:r>
        <w:r w:rsidR="00866E33">
          <w:rPr>
            <w:noProof/>
            <w:webHidden/>
          </w:rPr>
          <w:fldChar w:fldCharType="separate"/>
        </w:r>
        <w:r w:rsidR="00306431">
          <w:rPr>
            <w:noProof/>
            <w:webHidden/>
          </w:rPr>
          <w:t>69</w:t>
        </w:r>
        <w:r w:rsidR="00866E33">
          <w:rPr>
            <w:noProof/>
            <w:webHidden/>
          </w:rPr>
          <w:fldChar w:fldCharType="end"/>
        </w:r>
      </w:hyperlink>
    </w:p>
    <w:p w14:paraId="59515F4B" w14:textId="7F7DCC29" w:rsidR="00866E33" w:rsidRDefault="00327112">
      <w:pPr>
        <w:pStyle w:val="af9"/>
        <w:tabs>
          <w:tab w:val="right" w:leader="dot" w:pos="8494"/>
        </w:tabs>
        <w:ind w:left="480" w:hanging="480"/>
        <w:rPr>
          <w:rFonts w:asciiTheme="minorHAnsi" w:eastAsiaTheme="minorEastAsia" w:hAnsiTheme="minorHAnsi"/>
          <w:noProof/>
        </w:rPr>
      </w:pPr>
      <w:hyperlink w:anchor="_Toc123065323" w:history="1">
        <w:r w:rsidR="00866E33" w:rsidRPr="005F4AF0">
          <w:rPr>
            <w:rStyle w:val="af1"/>
            <w:rFonts w:hint="eastAsia"/>
            <w:noProof/>
          </w:rPr>
          <w:t>圖</w:t>
        </w:r>
        <w:r w:rsidR="00866E33" w:rsidRPr="005F4AF0">
          <w:rPr>
            <w:rStyle w:val="af1"/>
            <w:noProof/>
          </w:rPr>
          <w:t xml:space="preserve"> 4.15 UCI</w:t>
        </w:r>
        <w:r w:rsidR="00866E33" w:rsidRPr="005F4AF0">
          <w:rPr>
            <w:rStyle w:val="af1"/>
            <w:rFonts w:hint="eastAsia"/>
            <w:noProof/>
          </w:rPr>
          <w:t>資料集下的實驗架構，圓圈內為該類特徵個數。</w:t>
        </w:r>
        <w:r w:rsidR="00866E33">
          <w:rPr>
            <w:noProof/>
            <w:webHidden/>
          </w:rPr>
          <w:tab/>
        </w:r>
        <w:r w:rsidR="00866E33">
          <w:rPr>
            <w:noProof/>
            <w:webHidden/>
          </w:rPr>
          <w:fldChar w:fldCharType="begin"/>
        </w:r>
        <w:r w:rsidR="00866E33">
          <w:rPr>
            <w:noProof/>
            <w:webHidden/>
          </w:rPr>
          <w:instrText xml:space="preserve"> PAGEREF _Toc123065323 \h </w:instrText>
        </w:r>
        <w:r w:rsidR="00866E33">
          <w:rPr>
            <w:noProof/>
            <w:webHidden/>
          </w:rPr>
        </w:r>
        <w:r w:rsidR="00866E33">
          <w:rPr>
            <w:noProof/>
            <w:webHidden/>
          </w:rPr>
          <w:fldChar w:fldCharType="separate"/>
        </w:r>
        <w:r w:rsidR="00306431">
          <w:rPr>
            <w:noProof/>
            <w:webHidden/>
          </w:rPr>
          <w:t>70</w:t>
        </w:r>
        <w:r w:rsidR="00866E33">
          <w:rPr>
            <w:noProof/>
            <w:webHidden/>
          </w:rPr>
          <w:fldChar w:fldCharType="end"/>
        </w:r>
      </w:hyperlink>
    </w:p>
    <w:p w14:paraId="21C19957" w14:textId="755A3409" w:rsidR="00866E33" w:rsidRDefault="00327112">
      <w:pPr>
        <w:pStyle w:val="af9"/>
        <w:tabs>
          <w:tab w:val="right" w:leader="dot" w:pos="8494"/>
        </w:tabs>
        <w:ind w:left="480" w:hanging="480"/>
        <w:rPr>
          <w:rFonts w:asciiTheme="minorHAnsi" w:eastAsiaTheme="minorEastAsia" w:hAnsiTheme="minorHAnsi"/>
          <w:noProof/>
        </w:rPr>
      </w:pPr>
      <w:hyperlink w:anchor="_Toc123065324" w:history="1">
        <w:r w:rsidR="00866E33" w:rsidRPr="005F4AF0">
          <w:rPr>
            <w:rStyle w:val="af1"/>
            <w:rFonts w:hint="eastAsia"/>
            <w:noProof/>
          </w:rPr>
          <w:t>圖</w:t>
        </w:r>
        <w:r w:rsidR="00866E33" w:rsidRPr="005F4AF0">
          <w:rPr>
            <w:rStyle w:val="af1"/>
            <w:noProof/>
          </w:rPr>
          <w:t xml:space="preserve"> 4.16 UCI</w:t>
        </w:r>
        <w:r w:rsidR="00866E33" w:rsidRPr="005F4AF0">
          <w:rPr>
            <w:rStyle w:val="af1"/>
            <w:rFonts w:hint="eastAsia"/>
            <w:noProof/>
          </w:rPr>
          <w:t>資料集中，不同編碼方式所得數值資料的平均分類成績。</w:t>
        </w:r>
        <w:r w:rsidR="00866E33">
          <w:rPr>
            <w:noProof/>
            <w:webHidden/>
          </w:rPr>
          <w:tab/>
        </w:r>
        <w:r w:rsidR="00866E33">
          <w:rPr>
            <w:noProof/>
            <w:webHidden/>
          </w:rPr>
          <w:fldChar w:fldCharType="begin"/>
        </w:r>
        <w:r w:rsidR="00866E33">
          <w:rPr>
            <w:noProof/>
            <w:webHidden/>
          </w:rPr>
          <w:instrText xml:space="preserve"> PAGEREF _Toc123065324 \h </w:instrText>
        </w:r>
        <w:r w:rsidR="00866E33">
          <w:rPr>
            <w:noProof/>
            <w:webHidden/>
          </w:rPr>
        </w:r>
        <w:r w:rsidR="00866E33">
          <w:rPr>
            <w:noProof/>
            <w:webHidden/>
          </w:rPr>
          <w:fldChar w:fldCharType="separate"/>
        </w:r>
        <w:r w:rsidR="00306431">
          <w:rPr>
            <w:noProof/>
            <w:webHidden/>
          </w:rPr>
          <w:t>71</w:t>
        </w:r>
        <w:r w:rsidR="00866E33">
          <w:rPr>
            <w:noProof/>
            <w:webHidden/>
          </w:rPr>
          <w:fldChar w:fldCharType="end"/>
        </w:r>
      </w:hyperlink>
    </w:p>
    <w:p w14:paraId="1B2450F6" w14:textId="14E26966" w:rsidR="00866E33" w:rsidRDefault="00327112">
      <w:pPr>
        <w:pStyle w:val="af9"/>
        <w:tabs>
          <w:tab w:val="right" w:leader="dot" w:pos="8494"/>
        </w:tabs>
        <w:ind w:left="480" w:hanging="480"/>
        <w:rPr>
          <w:rFonts w:asciiTheme="minorHAnsi" w:eastAsiaTheme="minorEastAsia" w:hAnsiTheme="minorHAnsi"/>
          <w:noProof/>
        </w:rPr>
      </w:pPr>
      <w:hyperlink w:anchor="_Toc123065325" w:history="1">
        <w:r w:rsidR="00866E33" w:rsidRPr="005F4AF0">
          <w:rPr>
            <w:rStyle w:val="af1"/>
            <w:rFonts w:hint="eastAsia"/>
            <w:noProof/>
          </w:rPr>
          <w:t>圖</w:t>
        </w:r>
        <w:r w:rsidR="00866E33" w:rsidRPr="005F4AF0">
          <w:rPr>
            <w:rStyle w:val="af1"/>
            <w:noProof/>
          </w:rPr>
          <w:t xml:space="preserve"> 4.17 Kaggle</w:t>
        </w:r>
        <w:r w:rsidR="00866E33" w:rsidRPr="005F4AF0">
          <w:rPr>
            <w:rStyle w:val="af1"/>
            <w:rFonts w:hint="eastAsia"/>
            <w:noProof/>
          </w:rPr>
          <w:t>網站上的類別特徵編碼挑戰資料集。</w:t>
        </w:r>
        <w:r w:rsidR="00866E33">
          <w:rPr>
            <w:noProof/>
            <w:webHidden/>
          </w:rPr>
          <w:tab/>
        </w:r>
        <w:r w:rsidR="00866E33">
          <w:rPr>
            <w:noProof/>
            <w:webHidden/>
          </w:rPr>
          <w:fldChar w:fldCharType="begin"/>
        </w:r>
        <w:r w:rsidR="00866E33">
          <w:rPr>
            <w:noProof/>
            <w:webHidden/>
          </w:rPr>
          <w:instrText xml:space="preserve"> PAGEREF _Toc123065325 \h </w:instrText>
        </w:r>
        <w:r w:rsidR="00866E33">
          <w:rPr>
            <w:noProof/>
            <w:webHidden/>
          </w:rPr>
        </w:r>
        <w:r w:rsidR="00866E33">
          <w:rPr>
            <w:noProof/>
            <w:webHidden/>
          </w:rPr>
          <w:fldChar w:fldCharType="separate"/>
        </w:r>
        <w:r w:rsidR="00306431">
          <w:rPr>
            <w:noProof/>
            <w:webHidden/>
          </w:rPr>
          <w:t>72</w:t>
        </w:r>
        <w:r w:rsidR="00866E33">
          <w:rPr>
            <w:noProof/>
            <w:webHidden/>
          </w:rPr>
          <w:fldChar w:fldCharType="end"/>
        </w:r>
      </w:hyperlink>
    </w:p>
    <w:p w14:paraId="5B42A33D" w14:textId="025BB4CB" w:rsidR="00866E33" w:rsidRDefault="00327112">
      <w:pPr>
        <w:pStyle w:val="af9"/>
        <w:tabs>
          <w:tab w:val="right" w:leader="dot" w:pos="8494"/>
        </w:tabs>
        <w:ind w:left="480" w:hanging="480"/>
        <w:rPr>
          <w:rFonts w:asciiTheme="minorHAnsi" w:eastAsiaTheme="minorEastAsia" w:hAnsiTheme="minorHAnsi"/>
          <w:noProof/>
        </w:rPr>
      </w:pPr>
      <w:hyperlink w:anchor="_Toc123065326" w:history="1">
        <w:r w:rsidR="00866E33" w:rsidRPr="005F4AF0">
          <w:rPr>
            <w:rStyle w:val="af1"/>
            <w:rFonts w:hint="eastAsia"/>
            <w:noProof/>
          </w:rPr>
          <w:t>圖</w:t>
        </w:r>
        <w:r w:rsidR="00866E33" w:rsidRPr="005F4AF0">
          <w:rPr>
            <w:rStyle w:val="af1"/>
            <w:noProof/>
          </w:rPr>
          <w:t xml:space="preserve"> 4.18 Kaggle</w:t>
        </w:r>
        <w:r w:rsidR="00866E33" w:rsidRPr="005F4AF0">
          <w:rPr>
            <w:rStyle w:val="af1"/>
            <w:rFonts w:hint="eastAsia"/>
            <w:noProof/>
          </w:rPr>
          <w:t>資料集下的實驗架構，圓圈內為該類特徵個數。</w:t>
        </w:r>
        <w:r w:rsidR="00866E33">
          <w:rPr>
            <w:noProof/>
            <w:webHidden/>
          </w:rPr>
          <w:tab/>
        </w:r>
        <w:r w:rsidR="00866E33">
          <w:rPr>
            <w:noProof/>
            <w:webHidden/>
          </w:rPr>
          <w:fldChar w:fldCharType="begin"/>
        </w:r>
        <w:r w:rsidR="00866E33">
          <w:rPr>
            <w:noProof/>
            <w:webHidden/>
          </w:rPr>
          <w:instrText xml:space="preserve"> PAGEREF _Toc123065326 \h </w:instrText>
        </w:r>
        <w:r w:rsidR="00866E33">
          <w:rPr>
            <w:noProof/>
            <w:webHidden/>
          </w:rPr>
        </w:r>
        <w:r w:rsidR="00866E33">
          <w:rPr>
            <w:noProof/>
            <w:webHidden/>
          </w:rPr>
          <w:fldChar w:fldCharType="separate"/>
        </w:r>
        <w:r w:rsidR="00306431">
          <w:rPr>
            <w:noProof/>
            <w:webHidden/>
          </w:rPr>
          <w:t>73</w:t>
        </w:r>
        <w:r w:rsidR="00866E33">
          <w:rPr>
            <w:noProof/>
            <w:webHidden/>
          </w:rPr>
          <w:fldChar w:fldCharType="end"/>
        </w:r>
      </w:hyperlink>
    </w:p>
    <w:p w14:paraId="267D4C01" w14:textId="3C183E0B" w:rsidR="00866E33" w:rsidRDefault="00327112">
      <w:pPr>
        <w:pStyle w:val="af9"/>
        <w:tabs>
          <w:tab w:val="right" w:leader="dot" w:pos="8494"/>
        </w:tabs>
        <w:ind w:left="480" w:hanging="480"/>
        <w:rPr>
          <w:rFonts w:asciiTheme="minorHAnsi" w:eastAsiaTheme="minorEastAsia" w:hAnsiTheme="minorHAnsi"/>
          <w:noProof/>
        </w:rPr>
      </w:pPr>
      <w:hyperlink w:anchor="_Toc123065327" w:history="1">
        <w:r w:rsidR="00866E33" w:rsidRPr="005F4AF0">
          <w:rPr>
            <w:rStyle w:val="af1"/>
            <w:rFonts w:hint="eastAsia"/>
            <w:noProof/>
          </w:rPr>
          <w:t>圖</w:t>
        </w:r>
        <w:r w:rsidR="00866E33" w:rsidRPr="005F4AF0">
          <w:rPr>
            <w:rStyle w:val="af1"/>
            <w:noProof/>
          </w:rPr>
          <w:t xml:space="preserve"> 4.19 Kaggle</w:t>
        </w:r>
        <w:r w:rsidR="00866E33" w:rsidRPr="005F4AF0">
          <w:rPr>
            <w:rStyle w:val="af1"/>
            <w:rFonts w:hint="eastAsia"/>
            <w:noProof/>
          </w:rPr>
          <w:t>資料集中，不同編碼方式所得數值資料的平均分類成績。</w:t>
        </w:r>
        <w:r w:rsidR="00866E33">
          <w:rPr>
            <w:noProof/>
            <w:webHidden/>
          </w:rPr>
          <w:tab/>
        </w:r>
        <w:r w:rsidR="00866E33">
          <w:rPr>
            <w:noProof/>
            <w:webHidden/>
          </w:rPr>
          <w:fldChar w:fldCharType="begin"/>
        </w:r>
        <w:r w:rsidR="00866E33">
          <w:rPr>
            <w:noProof/>
            <w:webHidden/>
          </w:rPr>
          <w:instrText xml:space="preserve"> PAGEREF _Toc123065327 \h </w:instrText>
        </w:r>
        <w:r w:rsidR="00866E33">
          <w:rPr>
            <w:noProof/>
            <w:webHidden/>
          </w:rPr>
        </w:r>
        <w:r w:rsidR="00866E33">
          <w:rPr>
            <w:noProof/>
            <w:webHidden/>
          </w:rPr>
          <w:fldChar w:fldCharType="separate"/>
        </w:r>
        <w:r w:rsidR="00306431">
          <w:rPr>
            <w:noProof/>
            <w:webHidden/>
          </w:rPr>
          <w:t>74</w:t>
        </w:r>
        <w:r w:rsidR="00866E33">
          <w:rPr>
            <w:noProof/>
            <w:webHidden/>
          </w:rPr>
          <w:fldChar w:fldCharType="end"/>
        </w:r>
      </w:hyperlink>
    </w:p>
    <w:p w14:paraId="2FD98AF8" w14:textId="6C507D77" w:rsidR="00866E33" w:rsidRDefault="00327112">
      <w:pPr>
        <w:pStyle w:val="af9"/>
        <w:tabs>
          <w:tab w:val="right" w:leader="dot" w:pos="8494"/>
        </w:tabs>
        <w:ind w:left="480" w:hanging="480"/>
        <w:rPr>
          <w:rFonts w:asciiTheme="minorHAnsi" w:eastAsiaTheme="minorEastAsia" w:hAnsiTheme="minorHAnsi"/>
          <w:noProof/>
        </w:rPr>
      </w:pPr>
      <w:hyperlink w:anchor="_Toc123065328" w:history="1">
        <w:r w:rsidR="00866E33" w:rsidRPr="005F4AF0">
          <w:rPr>
            <w:rStyle w:val="af1"/>
            <w:rFonts w:hint="eastAsia"/>
            <w:noProof/>
          </w:rPr>
          <w:t>圖</w:t>
        </w:r>
        <w:r w:rsidR="00866E33" w:rsidRPr="005F4AF0">
          <w:rPr>
            <w:rStyle w:val="af1"/>
            <w:noProof/>
          </w:rPr>
          <w:t xml:space="preserve"> 4.20 </w:t>
        </w:r>
        <w:r w:rsidR="00866E33" w:rsidRPr="005F4AF0">
          <w:rPr>
            <w:rStyle w:val="af1"/>
            <w:rFonts w:hint="eastAsia"/>
            <w:noProof/>
          </w:rPr>
          <w:t>面對無法類別化的二元特徵資料時，所能使用的數值編碼方式。</w:t>
        </w:r>
        <w:r w:rsidR="00866E33">
          <w:rPr>
            <w:noProof/>
            <w:webHidden/>
          </w:rPr>
          <w:tab/>
        </w:r>
        <w:r w:rsidR="00866E33">
          <w:rPr>
            <w:noProof/>
            <w:webHidden/>
          </w:rPr>
          <w:fldChar w:fldCharType="begin"/>
        </w:r>
        <w:r w:rsidR="00866E33">
          <w:rPr>
            <w:noProof/>
            <w:webHidden/>
          </w:rPr>
          <w:instrText xml:space="preserve"> PAGEREF _Toc123065328 \h </w:instrText>
        </w:r>
        <w:r w:rsidR="00866E33">
          <w:rPr>
            <w:noProof/>
            <w:webHidden/>
          </w:rPr>
        </w:r>
        <w:r w:rsidR="00866E33">
          <w:rPr>
            <w:noProof/>
            <w:webHidden/>
          </w:rPr>
          <w:fldChar w:fldCharType="separate"/>
        </w:r>
        <w:r w:rsidR="00306431">
          <w:rPr>
            <w:noProof/>
            <w:webHidden/>
          </w:rPr>
          <w:t>75</w:t>
        </w:r>
        <w:r w:rsidR="00866E33">
          <w:rPr>
            <w:noProof/>
            <w:webHidden/>
          </w:rPr>
          <w:fldChar w:fldCharType="end"/>
        </w:r>
      </w:hyperlink>
    </w:p>
    <w:p w14:paraId="47B5264F" w14:textId="40959AA9" w:rsidR="00866E33" w:rsidRDefault="00327112">
      <w:pPr>
        <w:pStyle w:val="af9"/>
        <w:tabs>
          <w:tab w:val="right" w:leader="dot" w:pos="8494"/>
        </w:tabs>
        <w:ind w:left="480" w:hanging="480"/>
        <w:rPr>
          <w:rFonts w:asciiTheme="minorHAnsi" w:eastAsiaTheme="minorEastAsia" w:hAnsiTheme="minorHAnsi"/>
          <w:noProof/>
        </w:rPr>
      </w:pPr>
      <w:hyperlink w:anchor="_Toc123065329" w:history="1">
        <w:r w:rsidR="00866E33" w:rsidRPr="005F4AF0">
          <w:rPr>
            <w:rStyle w:val="af1"/>
            <w:rFonts w:hint="eastAsia"/>
            <w:noProof/>
          </w:rPr>
          <w:t>圖</w:t>
        </w:r>
        <w:r w:rsidR="00866E33" w:rsidRPr="005F4AF0">
          <w:rPr>
            <w:rStyle w:val="af1"/>
            <w:noProof/>
          </w:rPr>
          <w:t xml:space="preserve"> 5.1 LightGBM</w:t>
        </w:r>
        <w:r w:rsidR="00866E33" w:rsidRPr="005F4AF0">
          <w:rPr>
            <w:rStyle w:val="af1"/>
            <w:rFonts w:hint="eastAsia"/>
            <w:noProof/>
          </w:rPr>
          <w:t>分類模型訓練後的特徵重要度。</w:t>
        </w:r>
        <w:r w:rsidR="00866E33" w:rsidRPr="005F4AF0">
          <w:rPr>
            <w:rStyle w:val="af1"/>
            <w:noProof/>
          </w:rPr>
          <w:t xml:space="preserve"> </w:t>
        </w:r>
        <w:r w:rsidR="00866E33" w:rsidRPr="005F4AF0">
          <w:rPr>
            <w:rStyle w:val="af1"/>
            <w:rFonts w:hint="eastAsia"/>
            <w:noProof/>
          </w:rPr>
          <w:t>（左）原始二元資料（右）主成分分析群組</w:t>
        </w:r>
        <w:r w:rsidR="00866E33">
          <w:rPr>
            <w:noProof/>
            <w:webHidden/>
          </w:rPr>
          <w:tab/>
        </w:r>
        <w:r w:rsidR="00866E33">
          <w:rPr>
            <w:noProof/>
            <w:webHidden/>
          </w:rPr>
          <w:fldChar w:fldCharType="begin"/>
        </w:r>
        <w:r w:rsidR="00866E33">
          <w:rPr>
            <w:noProof/>
            <w:webHidden/>
          </w:rPr>
          <w:instrText xml:space="preserve"> PAGEREF _Toc123065329 \h </w:instrText>
        </w:r>
        <w:r w:rsidR="00866E33">
          <w:rPr>
            <w:noProof/>
            <w:webHidden/>
          </w:rPr>
        </w:r>
        <w:r w:rsidR="00866E33">
          <w:rPr>
            <w:noProof/>
            <w:webHidden/>
          </w:rPr>
          <w:fldChar w:fldCharType="separate"/>
        </w:r>
        <w:r w:rsidR="00306431">
          <w:rPr>
            <w:noProof/>
            <w:webHidden/>
          </w:rPr>
          <w:t>77</w:t>
        </w:r>
        <w:r w:rsidR="00866E33">
          <w:rPr>
            <w:noProof/>
            <w:webHidden/>
          </w:rPr>
          <w:fldChar w:fldCharType="end"/>
        </w:r>
      </w:hyperlink>
    </w:p>
    <w:p w14:paraId="0B8B72DA" w14:textId="322BA290" w:rsidR="00866E33" w:rsidRDefault="00327112">
      <w:pPr>
        <w:pStyle w:val="af9"/>
        <w:tabs>
          <w:tab w:val="right" w:leader="dot" w:pos="8494"/>
        </w:tabs>
        <w:ind w:left="480" w:hanging="480"/>
        <w:rPr>
          <w:rFonts w:asciiTheme="minorHAnsi" w:eastAsiaTheme="minorEastAsia" w:hAnsiTheme="minorHAnsi"/>
          <w:noProof/>
        </w:rPr>
      </w:pPr>
      <w:hyperlink w:anchor="_Toc123065330" w:history="1">
        <w:r w:rsidR="00866E33" w:rsidRPr="005F4AF0">
          <w:rPr>
            <w:rStyle w:val="af1"/>
            <w:rFonts w:hint="eastAsia"/>
            <w:noProof/>
          </w:rPr>
          <w:t>圖</w:t>
        </w:r>
        <w:r w:rsidR="00866E33" w:rsidRPr="005F4AF0">
          <w:rPr>
            <w:rStyle w:val="af1"/>
            <w:noProof/>
          </w:rPr>
          <w:t xml:space="preserve"> 5.2 Kaggle</w:t>
        </w:r>
        <w:r w:rsidR="00866E33" w:rsidRPr="005F4AF0">
          <w:rPr>
            <w:rStyle w:val="af1"/>
            <w:rFonts w:hint="eastAsia"/>
            <w:noProof/>
          </w:rPr>
          <w:t>資料集中，依據不同的特徵個數群組二元特徵下的分類成績。</w:t>
        </w:r>
        <w:r w:rsidR="00866E33" w:rsidRPr="005F4AF0">
          <w:rPr>
            <w:rStyle w:val="af1"/>
            <w:noProof/>
          </w:rPr>
          <w:t xml:space="preserve"> </w:t>
        </w:r>
        <w:r w:rsidR="00866E33" w:rsidRPr="005F4AF0">
          <w:rPr>
            <w:rStyle w:val="af1"/>
            <w:rFonts w:hint="eastAsia"/>
            <w:noProof/>
          </w:rPr>
          <w:t>（左）主成分分析群組（右）相關係數群組</w:t>
        </w:r>
        <w:r w:rsidR="00866E33">
          <w:rPr>
            <w:noProof/>
            <w:webHidden/>
          </w:rPr>
          <w:tab/>
        </w:r>
        <w:r w:rsidR="00866E33">
          <w:rPr>
            <w:noProof/>
            <w:webHidden/>
          </w:rPr>
          <w:fldChar w:fldCharType="begin"/>
        </w:r>
        <w:r w:rsidR="00866E33">
          <w:rPr>
            <w:noProof/>
            <w:webHidden/>
          </w:rPr>
          <w:instrText xml:space="preserve"> PAGEREF _Toc123065330 \h </w:instrText>
        </w:r>
        <w:r w:rsidR="00866E33">
          <w:rPr>
            <w:noProof/>
            <w:webHidden/>
          </w:rPr>
        </w:r>
        <w:r w:rsidR="00866E33">
          <w:rPr>
            <w:noProof/>
            <w:webHidden/>
          </w:rPr>
          <w:fldChar w:fldCharType="separate"/>
        </w:r>
        <w:r w:rsidR="00306431">
          <w:rPr>
            <w:noProof/>
            <w:webHidden/>
          </w:rPr>
          <w:t>79</w:t>
        </w:r>
        <w:r w:rsidR="00866E33">
          <w:rPr>
            <w:noProof/>
            <w:webHidden/>
          </w:rPr>
          <w:fldChar w:fldCharType="end"/>
        </w:r>
      </w:hyperlink>
    </w:p>
    <w:p w14:paraId="7FC1D9FA" w14:textId="0A7A40B7" w:rsidR="00866E33" w:rsidRDefault="00327112">
      <w:pPr>
        <w:pStyle w:val="af9"/>
        <w:tabs>
          <w:tab w:val="right" w:leader="dot" w:pos="8494"/>
        </w:tabs>
        <w:ind w:left="480" w:hanging="480"/>
        <w:rPr>
          <w:rFonts w:asciiTheme="minorHAnsi" w:eastAsiaTheme="minorEastAsia" w:hAnsiTheme="minorHAnsi"/>
          <w:noProof/>
        </w:rPr>
      </w:pPr>
      <w:hyperlink w:anchor="_Toc123065331" w:history="1">
        <w:r w:rsidR="00866E33" w:rsidRPr="005F4AF0">
          <w:rPr>
            <w:rStyle w:val="af1"/>
            <w:rFonts w:hint="eastAsia"/>
            <w:noProof/>
          </w:rPr>
          <w:t>圖</w:t>
        </w:r>
        <w:r w:rsidR="00866E33" w:rsidRPr="005F4AF0">
          <w:rPr>
            <w:rStyle w:val="af1"/>
            <w:noProof/>
          </w:rPr>
          <w:t xml:space="preserve"> 5.3 </w:t>
        </w:r>
        <w:r w:rsidR="00866E33" w:rsidRPr="005F4AF0">
          <w:rPr>
            <w:rStyle w:val="af1"/>
            <w:rFonts w:hint="eastAsia"/>
            <w:noProof/>
          </w:rPr>
          <w:t>二元資料特徵相關係數圖，其中</w:t>
        </w:r>
        <w:r w:rsidR="00866E33" w:rsidRPr="005F4AF0">
          <w:rPr>
            <w:rStyle w:val="af1"/>
            <w:noProof/>
          </w:rPr>
          <w:t>GB</w:t>
        </w:r>
        <w:r w:rsidR="00866E33" w:rsidRPr="005F4AF0">
          <w:rPr>
            <w:rStyle w:val="af1"/>
            <w:rFonts w:hint="eastAsia"/>
            <w:noProof/>
          </w:rPr>
          <w:t>表示目標欄位。</w:t>
        </w:r>
        <w:r w:rsidR="00866E33">
          <w:rPr>
            <w:noProof/>
            <w:webHidden/>
          </w:rPr>
          <w:tab/>
        </w:r>
        <w:r w:rsidR="00866E33">
          <w:rPr>
            <w:noProof/>
            <w:webHidden/>
          </w:rPr>
          <w:fldChar w:fldCharType="begin"/>
        </w:r>
        <w:r w:rsidR="00866E33">
          <w:rPr>
            <w:noProof/>
            <w:webHidden/>
          </w:rPr>
          <w:instrText xml:space="preserve"> PAGEREF _Toc123065331 \h </w:instrText>
        </w:r>
        <w:r w:rsidR="00866E33">
          <w:rPr>
            <w:noProof/>
            <w:webHidden/>
          </w:rPr>
        </w:r>
        <w:r w:rsidR="00866E33">
          <w:rPr>
            <w:noProof/>
            <w:webHidden/>
          </w:rPr>
          <w:fldChar w:fldCharType="separate"/>
        </w:r>
        <w:r w:rsidR="00306431">
          <w:rPr>
            <w:noProof/>
            <w:webHidden/>
          </w:rPr>
          <w:t>80</w:t>
        </w:r>
        <w:r w:rsidR="00866E33">
          <w:rPr>
            <w:noProof/>
            <w:webHidden/>
          </w:rPr>
          <w:fldChar w:fldCharType="end"/>
        </w:r>
      </w:hyperlink>
    </w:p>
    <w:p w14:paraId="4AD44248" w14:textId="2A92150C" w:rsidR="00866E33" w:rsidRDefault="00327112">
      <w:pPr>
        <w:pStyle w:val="af9"/>
        <w:tabs>
          <w:tab w:val="right" w:leader="dot" w:pos="8494"/>
        </w:tabs>
        <w:ind w:left="480" w:hanging="480"/>
        <w:rPr>
          <w:rFonts w:asciiTheme="minorHAnsi" w:eastAsiaTheme="minorEastAsia" w:hAnsiTheme="minorHAnsi"/>
          <w:noProof/>
        </w:rPr>
      </w:pPr>
      <w:hyperlink w:anchor="_Toc123065332" w:history="1">
        <w:r w:rsidR="00866E33" w:rsidRPr="005F4AF0">
          <w:rPr>
            <w:rStyle w:val="af1"/>
            <w:rFonts w:hint="eastAsia"/>
            <w:noProof/>
          </w:rPr>
          <w:t>圖</w:t>
        </w:r>
        <w:r w:rsidR="00866E33" w:rsidRPr="005F4AF0">
          <w:rPr>
            <w:rStyle w:val="af1"/>
            <w:noProof/>
          </w:rPr>
          <w:t xml:space="preserve"> 5.4 </w:t>
        </w:r>
        <w:r w:rsidR="00866E33" w:rsidRPr="005F4AF0">
          <w:rPr>
            <w:rStyle w:val="af1"/>
            <w:rFonts w:hint="eastAsia"/>
            <w:noProof/>
          </w:rPr>
          <w:t>不同群組方式產生之特徵相關係數圖，其中</w:t>
        </w:r>
        <w:r w:rsidR="00866E33" w:rsidRPr="005F4AF0">
          <w:rPr>
            <w:rStyle w:val="af1"/>
            <w:noProof/>
          </w:rPr>
          <w:t>GB</w:t>
        </w:r>
        <w:r w:rsidR="00866E33" w:rsidRPr="005F4AF0">
          <w:rPr>
            <w:rStyle w:val="af1"/>
            <w:rFonts w:hint="eastAsia"/>
            <w:noProof/>
          </w:rPr>
          <w:t>表示目標欄位。</w:t>
        </w:r>
        <w:r w:rsidR="00866E33" w:rsidRPr="005F4AF0">
          <w:rPr>
            <w:rStyle w:val="af1"/>
            <w:noProof/>
          </w:rPr>
          <w:t xml:space="preserve"> </w:t>
        </w:r>
        <w:r w:rsidR="00866E33" w:rsidRPr="005F4AF0">
          <w:rPr>
            <w:rStyle w:val="af1"/>
            <w:rFonts w:hint="eastAsia"/>
            <w:noProof/>
          </w:rPr>
          <w:t>（左）相關係數群組（右）二元特徵群組資訊</w:t>
        </w:r>
        <w:r w:rsidR="00866E33">
          <w:rPr>
            <w:noProof/>
            <w:webHidden/>
          </w:rPr>
          <w:tab/>
        </w:r>
        <w:r w:rsidR="00866E33">
          <w:rPr>
            <w:noProof/>
            <w:webHidden/>
          </w:rPr>
          <w:fldChar w:fldCharType="begin"/>
        </w:r>
        <w:r w:rsidR="00866E33">
          <w:rPr>
            <w:noProof/>
            <w:webHidden/>
          </w:rPr>
          <w:instrText xml:space="preserve"> PAGEREF _Toc123065332 \h </w:instrText>
        </w:r>
        <w:r w:rsidR="00866E33">
          <w:rPr>
            <w:noProof/>
            <w:webHidden/>
          </w:rPr>
        </w:r>
        <w:r w:rsidR="00866E33">
          <w:rPr>
            <w:noProof/>
            <w:webHidden/>
          </w:rPr>
          <w:fldChar w:fldCharType="separate"/>
        </w:r>
        <w:r w:rsidR="00306431">
          <w:rPr>
            <w:noProof/>
            <w:webHidden/>
          </w:rPr>
          <w:t>80</w:t>
        </w:r>
        <w:r w:rsidR="00866E33">
          <w:rPr>
            <w:noProof/>
            <w:webHidden/>
          </w:rPr>
          <w:fldChar w:fldCharType="end"/>
        </w:r>
      </w:hyperlink>
    </w:p>
    <w:p w14:paraId="07F77EBD" w14:textId="1F4F156D"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9" w:name="_Toc122553124"/>
      <w:bookmarkStart w:id="10" w:name="_Toc123068903"/>
      <w:r>
        <w:rPr>
          <w:rFonts w:hint="eastAsia"/>
        </w:rPr>
        <w:lastRenderedPageBreak/>
        <w:t>表目錄</w:t>
      </w:r>
      <w:bookmarkEnd w:id="9"/>
      <w:bookmarkEnd w:id="10"/>
    </w:p>
    <w:p w14:paraId="39EE92A7" w14:textId="7A30DD0B" w:rsidR="00866E33"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065333" w:history="1">
        <w:r w:rsidR="00866E33" w:rsidRPr="00BD5DEE">
          <w:rPr>
            <w:rStyle w:val="af1"/>
            <w:rFonts w:hint="eastAsia"/>
            <w:noProof/>
          </w:rPr>
          <w:t>表</w:t>
        </w:r>
        <w:r w:rsidR="00866E33" w:rsidRPr="00BD5DEE">
          <w:rPr>
            <w:rStyle w:val="af1"/>
            <w:noProof/>
          </w:rPr>
          <w:t xml:space="preserve"> 1.1 </w:t>
        </w:r>
        <w:r w:rsidR="00866E33" w:rsidRPr="00BD5DEE">
          <w:rPr>
            <w:rStyle w:val="af1"/>
            <w:rFonts w:hint="eastAsia"/>
            <w:noProof/>
          </w:rPr>
          <w:t>獨熱編碼後產生的二元特徵，以居住城市為例。</w:t>
        </w:r>
        <w:r w:rsidR="00866E33">
          <w:rPr>
            <w:noProof/>
            <w:webHidden/>
          </w:rPr>
          <w:tab/>
        </w:r>
        <w:r w:rsidR="00866E33">
          <w:rPr>
            <w:noProof/>
            <w:webHidden/>
          </w:rPr>
          <w:fldChar w:fldCharType="begin"/>
        </w:r>
        <w:r w:rsidR="00866E33">
          <w:rPr>
            <w:noProof/>
            <w:webHidden/>
          </w:rPr>
          <w:instrText xml:space="preserve"> PAGEREF _Toc123065333 \h </w:instrText>
        </w:r>
        <w:r w:rsidR="00866E33">
          <w:rPr>
            <w:noProof/>
            <w:webHidden/>
          </w:rPr>
        </w:r>
        <w:r w:rsidR="00866E33">
          <w:rPr>
            <w:noProof/>
            <w:webHidden/>
          </w:rPr>
          <w:fldChar w:fldCharType="separate"/>
        </w:r>
        <w:r w:rsidR="00306431">
          <w:rPr>
            <w:noProof/>
            <w:webHidden/>
          </w:rPr>
          <w:t>1</w:t>
        </w:r>
        <w:r w:rsidR="00866E33">
          <w:rPr>
            <w:noProof/>
            <w:webHidden/>
          </w:rPr>
          <w:fldChar w:fldCharType="end"/>
        </w:r>
      </w:hyperlink>
    </w:p>
    <w:p w14:paraId="107CD6A7" w14:textId="021E4E74" w:rsidR="00866E33" w:rsidRDefault="00327112">
      <w:pPr>
        <w:pStyle w:val="af9"/>
        <w:tabs>
          <w:tab w:val="right" w:leader="dot" w:pos="8494"/>
        </w:tabs>
        <w:ind w:left="480" w:hanging="480"/>
        <w:rPr>
          <w:rFonts w:asciiTheme="minorHAnsi" w:eastAsiaTheme="minorEastAsia" w:hAnsiTheme="minorHAnsi"/>
          <w:noProof/>
        </w:rPr>
      </w:pPr>
      <w:hyperlink w:anchor="_Toc123065334" w:history="1">
        <w:r w:rsidR="00866E33" w:rsidRPr="00BD5DEE">
          <w:rPr>
            <w:rStyle w:val="af1"/>
            <w:rFonts w:hint="eastAsia"/>
            <w:noProof/>
          </w:rPr>
          <w:t>表</w:t>
        </w:r>
        <w:r w:rsidR="00866E33" w:rsidRPr="00BD5DEE">
          <w:rPr>
            <w:rStyle w:val="af1"/>
            <w:noProof/>
          </w:rPr>
          <w:t xml:space="preserve"> 1.2 </w:t>
        </w:r>
        <w:r w:rsidR="00866E33" w:rsidRPr="00BD5DEE">
          <w:rPr>
            <w:rStyle w:val="af1"/>
            <w:rFonts w:hint="eastAsia"/>
            <w:noProof/>
          </w:rPr>
          <w:t>常見於製造業中的在製品製程紀錄。</w:t>
        </w:r>
        <w:r w:rsidR="00866E33">
          <w:rPr>
            <w:noProof/>
            <w:webHidden/>
          </w:rPr>
          <w:tab/>
        </w:r>
        <w:r w:rsidR="00866E33">
          <w:rPr>
            <w:noProof/>
            <w:webHidden/>
          </w:rPr>
          <w:fldChar w:fldCharType="begin"/>
        </w:r>
        <w:r w:rsidR="00866E33">
          <w:rPr>
            <w:noProof/>
            <w:webHidden/>
          </w:rPr>
          <w:instrText xml:space="preserve"> PAGEREF _Toc123065334 \h </w:instrText>
        </w:r>
        <w:r w:rsidR="00866E33">
          <w:rPr>
            <w:noProof/>
            <w:webHidden/>
          </w:rPr>
        </w:r>
        <w:r w:rsidR="00866E33">
          <w:rPr>
            <w:noProof/>
            <w:webHidden/>
          </w:rPr>
          <w:fldChar w:fldCharType="separate"/>
        </w:r>
        <w:r w:rsidR="00306431">
          <w:rPr>
            <w:noProof/>
            <w:webHidden/>
          </w:rPr>
          <w:t>2</w:t>
        </w:r>
        <w:r w:rsidR="00866E33">
          <w:rPr>
            <w:noProof/>
            <w:webHidden/>
          </w:rPr>
          <w:fldChar w:fldCharType="end"/>
        </w:r>
      </w:hyperlink>
    </w:p>
    <w:p w14:paraId="2043912C" w14:textId="2480A161" w:rsidR="00866E33" w:rsidRDefault="00327112">
      <w:pPr>
        <w:pStyle w:val="af9"/>
        <w:tabs>
          <w:tab w:val="right" w:leader="dot" w:pos="8494"/>
        </w:tabs>
        <w:ind w:left="480" w:hanging="480"/>
        <w:rPr>
          <w:rFonts w:asciiTheme="minorHAnsi" w:eastAsiaTheme="minorEastAsia" w:hAnsiTheme="minorHAnsi"/>
          <w:noProof/>
        </w:rPr>
      </w:pPr>
      <w:hyperlink w:anchor="_Toc123065335" w:history="1">
        <w:r w:rsidR="00866E33" w:rsidRPr="00BD5DEE">
          <w:rPr>
            <w:rStyle w:val="af1"/>
            <w:rFonts w:hint="eastAsia"/>
            <w:noProof/>
          </w:rPr>
          <w:t>表</w:t>
        </w:r>
        <w:r w:rsidR="00866E33" w:rsidRPr="00BD5DEE">
          <w:rPr>
            <w:rStyle w:val="af1"/>
            <w:noProof/>
          </w:rPr>
          <w:t xml:space="preserve"> 2.1 </w:t>
        </w:r>
        <w:r w:rsidR="00866E33" w:rsidRPr="00BD5DEE">
          <w:rPr>
            <w:rStyle w:val="af1"/>
            <w:rFonts w:hint="eastAsia"/>
            <w:noProof/>
          </w:rPr>
          <w:t>不同變數類別的定義與描述</w:t>
        </w:r>
        <w:r w:rsidR="00866E33" w:rsidRPr="00BD5DEE">
          <w:rPr>
            <w:rStyle w:val="af1"/>
            <w:noProof/>
          </w:rPr>
          <w:t xml:space="preserve"> (Stevens, 1946)</w:t>
        </w:r>
        <w:r w:rsidR="00866E33" w:rsidRPr="00BD5DEE">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_Toc123065335 \h </w:instrText>
        </w:r>
        <w:r w:rsidR="00866E33">
          <w:rPr>
            <w:noProof/>
            <w:webHidden/>
          </w:rPr>
        </w:r>
        <w:r w:rsidR="00866E33">
          <w:rPr>
            <w:noProof/>
            <w:webHidden/>
          </w:rPr>
          <w:fldChar w:fldCharType="separate"/>
        </w:r>
        <w:r w:rsidR="00306431">
          <w:rPr>
            <w:noProof/>
            <w:webHidden/>
          </w:rPr>
          <w:t>8</w:t>
        </w:r>
        <w:r w:rsidR="00866E33">
          <w:rPr>
            <w:noProof/>
            <w:webHidden/>
          </w:rPr>
          <w:fldChar w:fldCharType="end"/>
        </w:r>
      </w:hyperlink>
    </w:p>
    <w:p w14:paraId="5B2509EB" w14:textId="4311B6A1" w:rsidR="00866E33" w:rsidRDefault="00327112">
      <w:pPr>
        <w:pStyle w:val="af9"/>
        <w:tabs>
          <w:tab w:val="right" w:leader="dot" w:pos="8494"/>
        </w:tabs>
        <w:ind w:left="480" w:hanging="480"/>
        <w:rPr>
          <w:rFonts w:asciiTheme="minorHAnsi" w:eastAsiaTheme="minorEastAsia" w:hAnsiTheme="minorHAnsi"/>
          <w:noProof/>
        </w:rPr>
      </w:pPr>
      <w:hyperlink w:anchor="_Toc123065336" w:history="1">
        <w:r w:rsidR="00866E33" w:rsidRPr="00BD5DEE">
          <w:rPr>
            <w:rStyle w:val="af1"/>
            <w:rFonts w:hint="eastAsia"/>
            <w:noProof/>
          </w:rPr>
          <w:t>表</w:t>
        </w:r>
        <w:r w:rsidR="00866E33" w:rsidRPr="00BD5DEE">
          <w:rPr>
            <w:rStyle w:val="af1"/>
            <w:noProof/>
          </w:rPr>
          <w:t xml:space="preserve"> 2.2 </w:t>
        </w:r>
        <w:r w:rsidR="00866E33" w:rsidRPr="00BD5DEE">
          <w:rPr>
            <w:rStyle w:val="af1"/>
            <w:rFonts w:hint="eastAsia"/>
            <w:noProof/>
          </w:rPr>
          <w:t>變數類別接受運算子與範例。</w:t>
        </w:r>
        <w:r w:rsidR="00866E33">
          <w:rPr>
            <w:noProof/>
            <w:webHidden/>
          </w:rPr>
          <w:tab/>
        </w:r>
        <w:r w:rsidR="00866E33">
          <w:rPr>
            <w:noProof/>
            <w:webHidden/>
          </w:rPr>
          <w:fldChar w:fldCharType="begin"/>
        </w:r>
        <w:r w:rsidR="00866E33">
          <w:rPr>
            <w:noProof/>
            <w:webHidden/>
          </w:rPr>
          <w:instrText xml:space="preserve"> PAGEREF _Toc123065336 \h </w:instrText>
        </w:r>
        <w:r w:rsidR="00866E33">
          <w:rPr>
            <w:noProof/>
            <w:webHidden/>
          </w:rPr>
        </w:r>
        <w:r w:rsidR="00866E33">
          <w:rPr>
            <w:noProof/>
            <w:webHidden/>
          </w:rPr>
          <w:fldChar w:fldCharType="separate"/>
        </w:r>
        <w:r w:rsidR="00306431">
          <w:rPr>
            <w:noProof/>
            <w:webHidden/>
          </w:rPr>
          <w:t>9</w:t>
        </w:r>
        <w:r w:rsidR="00866E33">
          <w:rPr>
            <w:noProof/>
            <w:webHidden/>
          </w:rPr>
          <w:fldChar w:fldCharType="end"/>
        </w:r>
      </w:hyperlink>
    </w:p>
    <w:p w14:paraId="36FA5A68" w14:textId="794C32CF" w:rsidR="00866E33" w:rsidRDefault="00327112">
      <w:pPr>
        <w:pStyle w:val="af9"/>
        <w:tabs>
          <w:tab w:val="right" w:leader="dot" w:pos="8494"/>
        </w:tabs>
        <w:ind w:left="480" w:hanging="480"/>
        <w:rPr>
          <w:rFonts w:asciiTheme="minorHAnsi" w:eastAsiaTheme="minorEastAsia" w:hAnsiTheme="minorHAnsi"/>
          <w:noProof/>
        </w:rPr>
      </w:pPr>
      <w:hyperlink w:anchor="_Toc123065337" w:history="1">
        <w:r w:rsidR="00866E33" w:rsidRPr="00BD5DEE">
          <w:rPr>
            <w:rStyle w:val="af1"/>
            <w:rFonts w:hint="eastAsia"/>
            <w:noProof/>
          </w:rPr>
          <w:t>表</w:t>
        </w:r>
        <w:r w:rsidR="00866E33" w:rsidRPr="00BD5DEE">
          <w:rPr>
            <w:rStyle w:val="af1"/>
            <w:noProof/>
          </w:rPr>
          <w:t xml:space="preserve"> 2.3 </w:t>
        </w:r>
        <w:r w:rsidR="00866E33" w:rsidRPr="00BD5DEE">
          <w:rPr>
            <w:rStyle w:val="af1"/>
            <w:rFonts w:hint="eastAsia"/>
            <w:noProof/>
          </w:rPr>
          <w:t>不同編碼方式所對應的模型準確度</w:t>
        </w:r>
        <w:r w:rsidR="00866E33" w:rsidRPr="00BD5DEE">
          <w:rPr>
            <w:rStyle w:val="af1"/>
            <w:noProof/>
          </w:rPr>
          <w:t xml:space="preserve"> (Potdar et al., 2017)</w:t>
        </w:r>
        <w:r w:rsidR="00866E33" w:rsidRPr="00BD5DEE">
          <w:rPr>
            <w:rStyle w:val="af1"/>
            <w:rFonts w:hint="eastAsia"/>
            <w:noProof/>
          </w:rPr>
          <w:t>。</w:t>
        </w:r>
        <w:r w:rsidR="00866E33">
          <w:rPr>
            <w:noProof/>
            <w:webHidden/>
          </w:rPr>
          <w:tab/>
        </w:r>
        <w:r w:rsidR="00866E33">
          <w:rPr>
            <w:noProof/>
            <w:webHidden/>
          </w:rPr>
          <w:fldChar w:fldCharType="begin"/>
        </w:r>
        <w:r w:rsidR="00866E33">
          <w:rPr>
            <w:noProof/>
            <w:webHidden/>
          </w:rPr>
          <w:instrText xml:space="preserve"> PAGEREF _Toc123065337 \h </w:instrText>
        </w:r>
        <w:r w:rsidR="00866E33">
          <w:rPr>
            <w:noProof/>
            <w:webHidden/>
          </w:rPr>
        </w:r>
        <w:r w:rsidR="00866E33">
          <w:rPr>
            <w:noProof/>
            <w:webHidden/>
          </w:rPr>
          <w:fldChar w:fldCharType="separate"/>
        </w:r>
        <w:r w:rsidR="00306431">
          <w:rPr>
            <w:noProof/>
            <w:webHidden/>
          </w:rPr>
          <w:t>9</w:t>
        </w:r>
        <w:r w:rsidR="00866E33">
          <w:rPr>
            <w:noProof/>
            <w:webHidden/>
          </w:rPr>
          <w:fldChar w:fldCharType="end"/>
        </w:r>
      </w:hyperlink>
    </w:p>
    <w:p w14:paraId="3D6B200C" w14:textId="4B76381E" w:rsidR="00866E33" w:rsidRDefault="00327112">
      <w:pPr>
        <w:pStyle w:val="af9"/>
        <w:tabs>
          <w:tab w:val="right" w:leader="dot" w:pos="8494"/>
        </w:tabs>
        <w:ind w:left="480" w:hanging="480"/>
        <w:rPr>
          <w:rFonts w:asciiTheme="minorHAnsi" w:eastAsiaTheme="minorEastAsia" w:hAnsiTheme="minorHAnsi"/>
          <w:noProof/>
        </w:rPr>
      </w:pPr>
      <w:hyperlink w:anchor="_Toc123065338" w:history="1">
        <w:r w:rsidR="00866E33" w:rsidRPr="00BD5DEE">
          <w:rPr>
            <w:rStyle w:val="af1"/>
            <w:rFonts w:hint="eastAsia"/>
            <w:noProof/>
          </w:rPr>
          <w:t>表</w:t>
        </w:r>
        <w:r w:rsidR="00866E33" w:rsidRPr="00BD5DEE">
          <w:rPr>
            <w:rStyle w:val="af1"/>
            <w:noProof/>
          </w:rPr>
          <w:t xml:space="preserve"> 2.4 </w:t>
        </w:r>
        <w:r w:rsidR="00866E33" w:rsidRPr="00BD5DEE">
          <w:rPr>
            <w:rStyle w:val="af1"/>
            <w:rFonts w:hint="eastAsia"/>
            <w:noProof/>
          </w:rPr>
          <w:t>順序、二進制、獨熱與頻率編碼的比較，以居住城市為例。</w:t>
        </w:r>
        <w:r w:rsidR="00866E33">
          <w:rPr>
            <w:noProof/>
            <w:webHidden/>
          </w:rPr>
          <w:tab/>
        </w:r>
        <w:r w:rsidR="00866E33">
          <w:rPr>
            <w:noProof/>
            <w:webHidden/>
          </w:rPr>
          <w:fldChar w:fldCharType="begin"/>
        </w:r>
        <w:r w:rsidR="00866E33">
          <w:rPr>
            <w:noProof/>
            <w:webHidden/>
          </w:rPr>
          <w:instrText xml:space="preserve"> PAGEREF _Toc123065338 \h </w:instrText>
        </w:r>
        <w:r w:rsidR="00866E33">
          <w:rPr>
            <w:noProof/>
            <w:webHidden/>
          </w:rPr>
        </w:r>
        <w:r w:rsidR="00866E33">
          <w:rPr>
            <w:noProof/>
            <w:webHidden/>
          </w:rPr>
          <w:fldChar w:fldCharType="separate"/>
        </w:r>
        <w:r w:rsidR="00306431">
          <w:rPr>
            <w:noProof/>
            <w:webHidden/>
          </w:rPr>
          <w:t>13</w:t>
        </w:r>
        <w:r w:rsidR="00866E33">
          <w:rPr>
            <w:noProof/>
            <w:webHidden/>
          </w:rPr>
          <w:fldChar w:fldCharType="end"/>
        </w:r>
      </w:hyperlink>
    </w:p>
    <w:p w14:paraId="51B94526" w14:textId="52E3D201" w:rsidR="00866E33" w:rsidRDefault="00327112">
      <w:pPr>
        <w:pStyle w:val="af9"/>
        <w:tabs>
          <w:tab w:val="right" w:leader="dot" w:pos="8494"/>
        </w:tabs>
        <w:ind w:left="480" w:hanging="480"/>
        <w:rPr>
          <w:rFonts w:asciiTheme="minorHAnsi" w:eastAsiaTheme="minorEastAsia" w:hAnsiTheme="minorHAnsi"/>
          <w:noProof/>
        </w:rPr>
      </w:pPr>
      <w:hyperlink w:anchor="_Toc123065339" w:history="1">
        <w:r w:rsidR="00866E33" w:rsidRPr="00BD5DEE">
          <w:rPr>
            <w:rStyle w:val="af1"/>
            <w:rFonts w:hint="eastAsia"/>
            <w:noProof/>
          </w:rPr>
          <w:t>表</w:t>
        </w:r>
        <w:r w:rsidR="00866E33" w:rsidRPr="00BD5DEE">
          <w:rPr>
            <w:rStyle w:val="af1"/>
            <w:noProof/>
          </w:rPr>
          <w:t xml:space="preserve"> 2.5 </w:t>
        </w:r>
        <w:r w:rsidR="00866E33" w:rsidRPr="00BD5DEE">
          <w:rPr>
            <w:rStyle w:val="af1"/>
            <w:rFonts w:hint="eastAsia"/>
            <w:noProof/>
          </w:rPr>
          <w:t>目標編碼後的特徵欄位，以水果價格為例。</w:t>
        </w:r>
        <w:r w:rsidR="00866E33">
          <w:rPr>
            <w:noProof/>
            <w:webHidden/>
          </w:rPr>
          <w:tab/>
        </w:r>
        <w:r w:rsidR="00866E33">
          <w:rPr>
            <w:noProof/>
            <w:webHidden/>
          </w:rPr>
          <w:fldChar w:fldCharType="begin"/>
        </w:r>
        <w:r w:rsidR="00866E33">
          <w:rPr>
            <w:noProof/>
            <w:webHidden/>
          </w:rPr>
          <w:instrText xml:space="preserve"> PAGEREF _Toc123065339 \h </w:instrText>
        </w:r>
        <w:r w:rsidR="00866E33">
          <w:rPr>
            <w:noProof/>
            <w:webHidden/>
          </w:rPr>
        </w:r>
        <w:r w:rsidR="00866E33">
          <w:rPr>
            <w:noProof/>
            <w:webHidden/>
          </w:rPr>
          <w:fldChar w:fldCharType="separate"/>
        </w:r>
        <w:r w:rsidR="00306431">
          <w:rPr>
            <w:noProof/>
            <w:webHidden/>
          </w:rPr>
          <w:t>14</w:t>
        </w:r>
        <w:r w:rsidR="00866E33">
          <w:rPr>
            <w:noProof/>
            <w:webHidden/>
          </w:rPr>
          <w:fldChar w:fldCharType="end"/>
        </w:r>
      </w:hyperlink>
    </w:p>
    <w:p w14:paraId="4B9EA602" w14:textId="5207FAF1" w:rsidR="00866E33" w:rsidRDefault="00327112">
      <w:pPr>
        <w:pStyle w:val="af9"/>
        <w:tabs>
          <w:tab w:val="right" w:leader="dot" w:pos="8494"/>
        </w:tabs>
        <w:ind w:left="480" w:hanging="480"/>
        <w:rPr>
          <w:rFonts w:asciiTheme="minorHAnsi" w:eastAsiaTheme="minorEastAsia" w:hAnsiTheme="minorHAnsi"/>
          <w:noProof/>
        </w:rPr>
      </w:pPr>
      <w:hyperlink w:anchor="_Toc123065340" w:history="1">
        <w:r w:rsidR="00866E33" w:rsidRPr="00BD5DEE">
          <w:rPr>
            <w:rStyle w:val="af1"/>
            <w:rFonts w:hint="eastAsia"/>
            <w:noProof/>
          </w:rPr>
          <w:t>表</w:t>
        </w:r>
        <w:r w:rsidR="00866E33" w:rsidRPr="00BD5DEE">
          <w:rPr>
            <w:rStyle w:val="af1"/>
            <w:noProof/>
          </w:rPr>
          <w:t xml:space="preserve"> 3.1 </w:t>
        </w:r>
        <w:r w:rsidR="00866E33" w:rsidRPr="00BD5DEE">
          <w:rPr>
            <w:rStyle w:val="af1"/>
            <w:rFonts w:hint="eastAsia"/>
            <w:noProof/>
          </w:rPr>
          <w:t>變數與符號定義。</w:t>
        </w:r>
        <w:r w:rsidR="00866E33">
          <w:rPr>
            <w:noProof/>
            <w:webHidden/>
          </w:rPr>
          <w:tab/>
        </w:r>
        <w:r w:rsidR="00866E33">
          <w:rPr>
            <w:noProof/>
            <w:webHidden/>
          </w:rPr>
          <w:fldChar w:fldCharType="begin"/>
        </w:r>
        <w:r w:rsidR="00866E33">
          <w:rPr>
            <w:noProof/>
            <w:webHidden/>
          </w:rPr>
          <w:instrText xml:space="preserve"> PAGEREF _Toc123065340 \h </w:instrText>
        </w:r>
        <w:r w:rsidR="00866E33">
          <w:rPr>
            <w:noProof/>
            <w:webHidden/>
          </w:rPr>
        </w:r>
        <w:r w:rsidR="00866E33">
          <w:rPr>
            <w:noProof/>
            <w:webHidden/>
          </w:rPr>
          <w:fldChar w:fldCharType="separate"/>
        </w:r>
        <w:r w:rsidR="00306431">
          <w:rPr>
            <w:noProof/>
            <w:webHidden/>
          </w:rPr>
          <w:t>41</w:t>
        </w:r>
        <w:r w:rsidR="00866E33">
          <w:rPr>
            <w:noProof/>
            <w:webHidden/>
          </w:rPr>
          <w:fldChar w:fldCharType="end"/>
        </w:r>
      </w:hyperlink>
    </w:p>
    <w:p w14:paraId="20538773" w14:textId="1248144C" w:rsidR="00866E33" w:rsidRDefault="00327112">
      <w:pPr>
        <w:pStyle w:val="af9"/>
        <w:tabs>
          <w:tab w:val="right" w:leader="dot" w:pos="8494"/>
        </w:tabs>
        <w:ind w:left="480" w:hanging="480"/>
        <w:rPr>
          <w:rFonts w:asciiTheme="minorHAnsi" w:eastAsiaTheme="minorEastAsia" w:hAnsiTheme="minorHAnsi"/>
          <w:noProof/>
        </w:rPr>
      </w:pPr>
      <w:hyperlink w:anchor="_Toc123065341" w:history="1">
        <w:r w:rsidR="00866E33" w:rsidRPr="00BD5DEE">
          <w:rPr>
            <w:rStyle w:val="af1"/>
            <w:rFonts w:hint="eastAsia"/>
            <w:noProof/>
          </w:rPr>
          <w:t>表</w:t>
        </w:r>
        <w:r w:rsidR="00866E33" w:rsidRPr="00BD5DEE">
          <w:rPr>
            <w:rStyle w:val="af1"/>
            <w:noProof/>
          </w:rPr>
          <w:t xml:space="preserve"> 3.2 </w:t>
        </w:r>
        <w:r w:rsidR="00866E33" w:rsidRPr="00BD5DEE">
          <w:rPr>
            <w:rStyle w:val="af1"/>
            <w:rFonts w:hint="eastAsia"/>
            <w:noProof/>
          </w:rPr>
          <w:t>具有群組資訊的二元特徵資料。</w:t>
        </w:r>
        <w:r w:rsidR="00866E33">
          <w:rPr>
            <w:noProof/>
            <w:webHidden/>
          </w:rPr>
          <w:tab/>
        </w:r>
        <w:r w:rsidR="00866E33">
          <w:rPr>
            <w:noProof/>
            <w:webHidden/>
          </w:rPr>
          <w:fldChar w:fldCharType="begin"/>
        </w:r>
        <w:r w:rsidR="00866E33">
          <w:rPr>
            <w:noProof/>
            <w:webHidden/>
          </w:rPr>
          <w:instrText xml:space="preserve"> PAGEREF _Toc123065341 \h </w:instrText>
        </w:r>
        <w:r w:rsidR="00866E33">
          <w:rPr>
            <w:noProof/>
            <w:webHidden/>
          </w:rPr>
        </w:r>
        <w:r w:rsidR="00866E33">
          <w:rPr>
            <w:noProof/>
            <w:webHidden/>
          </w:rPr>
          <w:fldChar w:fldCharType="separate"/>
        </w:r>
        <w:r w:rsidR="00306431">
          <w:rPr>
            <w:noProof/>
            <w:webHidden/>
          </w:rPr>
          <w:t>43</w:t>
        </w:r>
        <w:r w:rsidR="00866E33">
          <w:rPr>
            <w:noProof/>
            <w:webHidden/>
          </w:rPr>
          <w:fldChar w:fldCharType="end"/>
        </w:r>
      </w:hyperlink>
    </w:p>
    <w:p w14:paraId="3F800FC2" w14:textId="03F22888" w:rsidR="00866E33" w:rsidRDefault="00327112">
      <w:pPr>
        <w:pStyle w:val="af9"/>
        <w:tabs>
          <w:tab w:val="right" w:leader="dot" w:pos="8494"/>
        </w:tabs>
        <w:ind w:left="480" w:hanging="480"/>
        <w:rPr>
          <w:rFonts w:asciiTheme="minorHAnsi" w:eastAsiaTheme="minorEastAsia" w:hAnsiTheme="minorHAnsi"/>
          <w:noProof/>
        </w:rPr>
      </w:pPr>
      <w:hyperlink w:anchor="_Toc123065342" w:history="1">
        <w:r w:rsidR="00866E33" w:rsidRPr="00BD5DEE">
          <w:rPr>
            <w:rStyle w:val="af1"/>
            <w:rFonts w:hint="eastAsia"/>
            <w:noProof/>
          </w:rPr>
          <w:t>表</w:t>
        </w:r>
        <w:r w:rsidR="00866E33" w:rsidRPr="00BD5DEE">
          <w:rPr>
            <w:rStyle w:val="af1"/>
            <w:noProof/>
          </w:rPr>
          <w:t xml:space="preserve"> 3.3 </w:t>
        </w:r>
        <w:r w:rsidR="00866E33" w:rsidRPr="00BD5DEE">
          <w:rPr>
            <w:rStyle w:val="af1"/>
            <w:rFonts w:hint="eastAsia"/>
            <w:noProof/>
          </w:rPr>
          <w:t>缺乏群組資訊的二元特徵資料。</w:t>
        </w:r>
        <w:r w:rsidR="00866E33">
          <w:rPr>
            <w:noProof/>
            <w:webHidden/>
          </w:rPr>
          <w:tab/>
        </w:r>
        <w:r w:rsidR="00866E33">
          <w:rPr>
            <w:noProof/>
            <w:webHidden/>
          </w:rPr>
          <w:fldChar w:fldCharType="begin"/>
        </w:r>
        <w:r w:rsidR="00866E33">
          <w:rPr>
            <w:noProof/>
            <w:webHidden/>
          </w:rPr>
          <w:instrText xml:space="preserve"> PAGEREF _Toc123065342 \h </w:instrText>
        </w:r>
        <w:r w:rsidR="00866E33">
          <w:rPr>
            <w:noProof/>
            <w:webHidden/>
          </w:rPr>
        </w:r>
        <w:r w:rsidR="00866E33">
          <w:rPr>
            <w:noProof/>
            <w:webHidden/>
          </w:rPr>
          <w:fldChar w:fldCharType="separate"/>
        </w:r>
        <w:r w:rsidR="00306431">
          <w:rPr>
            <w:noProof/>
            <w:webHidden/>
          </w:rPr>
          <w:t>43</w:t>
        </w:r>
        <w:r w:rsidR="00866E33">
          <w:rPr>
            <w:noProof/>
            <w:webHidden/>
          </w:rPr>
          <w:fldChar w:fldCharType="end"/>
        </w:r>
      </w:hyperlink>
    </w:p>
    <w:p w14:paraId="2EE95C2C" w14:textId="1544F943" w:rsidR="00866E33" w:rsidRDefault="00327112">
      <w:pPr>
        <w:pStyle w:val="af9"/>
        <w:tabs>
          <w:tab w:val="right" w:leader="dot" w:pos="8494"/>
        </w:tabs>
        <w:ind w:left="480" w:hanging="480"/>
        <w:rPr>
          <w:rFonts w:asciiTheme="minorHAnsi" w:eastAsiaTheme="minorEastAsia" w:hAnsiTheme="minorHAnsi"/>
          <w:noProof/>
        </w:rPr>
      </w:pPr>
      <w:hyperlink w:anchor="_Toc123065343" w:history="1">
        <w:r w:rsidR="00866E33" w:rsidRPr="00BD5DEE">
          <w:rPr>
            <w:rStyle w:val="af1"/>
            <w:rFonts w:hint="eastAsia"/>
            <w:noProof/>
          </w:rPr>
          <w:t>表</w:t>
        </w:r>
        <w:r w:rsidR="00866E33" w:rsidRPr="00BD5DEE">
          <w:rPr>
            <w:rStyle w:val="af1"/>
            <w:noProof/>
          </w:rPr>
          <w:t xml:space="preserve"> 3.4 </w:t>
        </w:r>
        <w:r w:rsidR="00866E33" w:rsidRPr="00BD5DEE">
          <w:rPr>
            <w:rStyle w:val="af1"/>
            <w:rFonts w:hint="eastAsia"/>
            <w:noProof/>
          </w:rPr>
          <w:t>不同主成分之下的二元特徵權重絕對值。</w:t>
        </w:r>
        <w:r w:rsidR="00866E33">
          <w:rPr>
            <w:noProof/>
            <w:webHidden/>
          </w:rPr>
          <w:tab/>
        </w:r>
        <w:r w:rsidR="00866E33">
          <w:rPr>
            <w:noProof/>
            <w:webHidden/>
          </w:rPr>
          <w:fldChar w:fldCharType="begin"/>
        </w:r>
        <w:r w:rsidR="00866E33">
          <w:rPr>
            <w:noProof/>
            <w:webHidden/>
          </w:rPr>
          <w:instrText xml:space="preserve"> PAGEREF _Toc123065343 \h </w:instrText>
        </w:r>
        <w:r w:rsidR="00866E33">
          <w:rPr>
            <w:noProof/>
            <w:webHidden/>
          </w:rPr>
        </w:r>
        <w:r w:rsidR="00866E33">
          <w:rPr>
            <w:noProof/>
            <w:webHidden/>
          </w:rPr>
          <w:fldChar w:fldCharType="separate"/>
        </w:r>
        <w:r w:rsidR="00306431">
          <w:rPr>
            <w:noProof/>
            <w:webHidden/>
          </w:rPr>
          <w:t>44</w:t>
        </w:r>
        <w:r w:rsidR="00866E33">
          <w:rPr>
            <w:noProof/>
            <w:webHidden/>
          </w:rPr>
          <w:fldChar w:fldCharType="end"/>
        </w:r>
      </w:hyperlink>
    </w:p>
    <w:p w14:paraId="4981BD87" w14:textId="3B422D87" w:rsidR="00866E33" w:rsidRDefault="00327112">
      <w:pPr>
        <w:pStyle w:val="af9"/>
        <w:tabs>
          <w:tab w:val="right" w:leader="dot" w:pos="8494"/>
        </w:tabs>
        <w:ind w:left="480" w:hanging="480"/>
        <w:rPr>
          <w:rFonts w:asciiTheme="minorHAnsi" w:eastAsiaTheme="minorEastAsia" w:hAnsiTheme="minorHAnsi"/>
          <w:noProof/>
        </w:rPr>
      </w:pPr>
      <w:hyperlink w:anchor="_Toc123065344" w:history="1">
        <w:r w:rsidR="00866E33" w:rsidRPr="00BD5DEE">
          <w:rPr>
            <w:rStyle w:val="af1"/>
            <w:rFonts w:hint="eastAsia"/>
            <w:noProof/>
          </w:rPr>
          <w:t>表</w:t>
        </w:r>
        <w:r w:rsidR="00866E33" w:rsidRPr="00BD5DEE">
          <w:rPr>
            <w:rStyle w:val="af1"/>
            <w:noProof/>
          </w:rPr>
          <w:t xml:space="preserve"> 3.5 </w:t>
        </w:r>
        <w:r w:rsidR="00866E33" w:rsidRPr="00BD5DEE">
          <w:rPr>
            <w:rStyle w:val="af1"/>
            <w:rFonts w:hint="eastAsia"/>
            <w:noProof/>
          </w:rPr>
          <w:t>依據主成分分析群集二元特徵。</w:t>
        </w:r>
        <w:r w:rsidR="00866E33">
          <w:rPr>
            <w:noProof/>
            <w:webHidden/>
          </w:rPr>
          <w:tab/>
        </w:r>
        <w:r w:rsidR="00866E33">
          <w:rPr>
            <w:noProof/>
            <w:webHidden/>
          </w:rPr>
          <w:fldChar w:fldCharType="begin"/>
        </w:r>
        <w:r w:rsidR="00866E33">
          <w:rPr>
            <w:noProof/>
            <w:webHidden/>
          </w:rPr>
          <w:instrText xml:space="preserve"> PAGEREF _Toc123065344 \h </w:instrText>
        </w:r>
        <w:r w:rsidR="00866E33">
          <w:rPr>
            <w:noProof/>
            <w:webHidden/>
          </w:rPr>
        </w:r>
        <w:r w:rsidR="00866E33">
          <w:rPr>
            <w:noProof/>
            <w:webHidden/>
          </w:rPr>
          <w:fldChar w:fldCharType="separate"/>
        </w:r>
        <w:r w:rsidR="00306431">
          <w:rPr>
            <w:noProof/>
            <w:webHidden/>
          </w:rPr>
          <w:t>44</w:t>
        </w:r>
        <w:r w:rsidR="00866E33">
          <w:rPr>
            <w:noProof/>
            <w:webHidden/>
          </w:rPr>
          <w:fldChar w:fldCharType="end"/>
        </w:r>
      </w:hyperlink>
    </w:p>
    <w:p w14:paraId="1150D111" w14:textId="509933F8" w:rsidR="00866E33" w:rsidRDefault="00327112">
      <w:pPr>
        <w:pStyle w:val="af9"/>
        <w:tabs>
          <w:tab w:val="right" w:leader="dot" w:pos="8494"/>
        </w:tabs>
        <w:ind w:left="480" w:hanging="480"/>
        <w:rPr>
          <w:rFonts w:asciiTheme="minorHAnsi" w:eastAsiaTheme="minorEastAsia" w:hAnsiTheme="minorHAnsi"/>
          <w:noProof/>
        </w:rPr>
      </w:pPr>
      <w:hyperlink w:anchor="_Toc123065345" w:history="1">
        <w:r w:rsidR="00866E33" w:rsidRPr="00BD5DEE">
          <w:rPr>
            <w:rStyle w:val="af1"/>
            <w:rFonts w:hint="eastAsia"/>
            <w:noProof/>
          </w:rPr>
          <w:t>表</w:t>
        </w:r>
        <w:r w:rsidR="00866E33" w:rsidRPr="00BD5DEE">
          <w:rPr>
            <w:rStyle w:val="af1"/>
            <w:noProof/>
          </w:rPr>
          <w:t xml:space="preserve"> 3.6 </w:t>
        </w:r>
        <w:r w:rsidR="00866E33" w:rsidRPr="00BD5DEE">
          <w:rPr>
            <w:rStyle w:val="af1"/>
            <w:rFonts w:hint="eastAsia"/>
            <w:noProof/>
          </w:rPr>
          <w:t>依據相關係數群集二元特徵。</w:t>
        </w:r>
        <w:r w:rsidR="00866E33">
          <w:rPr>
            <w:noProof/>
            <w:webHidden/>
          </w:rPr>
          <w:tab/>
        </w:r>
        <w:r w:rsidR="00866E33">
          <w:rPr>
            <w:noProof/>
            <w:webHidden/>
          </w:rPr>
          <w:fldChar w:fldCharType="begin"/>
        </w:r>
        <w:r w:rsidR="00866E33">
          <w:rPr>
            <w:noProof/>
            <w:webHidden/>
          </w:rPr>
          <w:instrText xml:space="preserve"> PAGEREF _Toc123065345 \h </w:instrText>
        </w:r>
        <w:r w:rsidR="00866E33">
          <w:rPr>
            <w:noProof/>
            <w:webHidden/>
          </w:rPr>
        </w:r>
        <w:r w:rsidR="00866E33">
          <w:rPr>
            <w:noProof/>
            <w:webHidden/>
          </w:rPr>
          <w:fldChar w:fldCharType="separate"/>
        </w:r>
        <w:r w:rsidR="00306431">
          <w:rPr>
            <w:noProof/>
            <w:webHidden/>
          </w:rPr>
          <w:t>46</w:t>
        </w:r>
        <w:r w:rsidR="00866E33">
          <w:rPr>
            <w:noProof/>
            <w:webHidden/>
          </w:rPr>
          <w:fldChar w:fldCharType="end"/>
        </w:r>
      </w:hyperlink>
    </w:p>
    <w:p w14:paraId="647137AA" w14:textId="57FA4D4A" w:rsidR="00866E33" w:rsidRDefault="00327112">
      <w:pPr>
        <w:pStyle w:val="af9"/>
        <w:tabs>
          <w:tab w:val="right" w:leader="dot" w:pos="8494"/>
        </w:tabs>
        <w:ind w:left="480" w:hanging="480"/>
        <w:rPr>
          <w:rFonts w:asciiTheme="minorHAnsi" w:eastAsiaTheme="minorEastAsia" w:hAnsiTheme="minorHAnsi"/>
          <w:noProof/>
        </w:rPr>
      </w:pPr>
      <w:hyperlink w:anchor="_Toc123065346" w:history="1">
        <w:r w:rsidR="00866E33" w:rsidRPr="00BD5DEE">
          <w:rPr>
            <w:rStyle w:val="af1"/>
            <w:rFonts w:hint="eastAsia"/>
            <w:noProof/>
          </w:rPr>
          <w:t>表</w:t>
        </w:r>
        <w:r w:rsidR="00866E33" w:rsidRPr="00BD5DEE">
          <w:rPr>
            <w:rStyle w:val="af1"/>
            <w:noProof/>
          </w:rPr>
          <w:t xml:space="preserve"> 3.7</w:t>
        </w:r>
        <w:r w:rsidR="00866E33" w:rsidRPr="00BD5DEE">
          <w:rPr>
            <w:rStyle w:val="af1"/>
            <w:rFonts w:hint="eastAsia"/>
            <w:noProof/>
          </w:rPr>
          <w:t>排序前各群組中的二元特徵，由</w:t>
        </w:r>
        <m:oMath>
          <m:r>
            <w:rPr>
              <w:rStyle w:val="af1"/>
              <w:rFonts w:ascii="Cambria Math" w:hAnsi="Cambria Math"/>
              <w:noProof/>
            </w:rPr>
            <m:t>Cij</m:t>
          </m:r>
        </m:oMath>
        <w:r w:rsidR="00866E33" w:rsidRPr="00BD5DEE">
          <w:rPr>
            <w:rStyle w:val="af1"/>
            <w:rFonts w:hint="eastAsia"/>
            <w:noProof/>
          </w:rPr>
          <w:t>表示。</w:t>
        </w:r>
        <w:r w:rsidR="00866E33">
          <w:rPr>
            <w:noProof/>
            <w:webHidden/>
          </w:rPr>
          <w:tab/>
        </w:r>
        <w:r w:rsidR="00866E33">
          <w:rPr>
            <w:noProof/>
            <w:webHidden/>
          </w:rPr>
          <w:fldChar w:fldCharType="begin"/>
        </w:r>
        <w:r w:rsidR="00866E33">
          <w:rPr>
            <w:noProof/>
            <w:webHidden/>
          </w:rPr>
          <w:instrText xml:space="preserve"> PAGEREF _Toc123065346 \h </w:instrText>
        </w:r>
        <w:r w:rsidR="00866E33">
          <w:rPr>
            <w:noProof/>
            <w:webHidden/>
          </w:rPr>
        </w:r>
        <w:r w:rsidR="00866E33">
          <w:rPr>
            <w:noProof/>
            <w:webHidden/>
          </w:rPr>
          <w:fldChar w:fldCharType="separate"/>
        </w:r>
        <w:r w:rsidR="00306431">
          <w:rPr>
            <w:noProof/>
            <w:webHidden/>
          </w:rPr>
          <w:t>52</w:t>
        </w:r>
        <w:r w:rsidR="00866E33">
          <w:rPr>
            <w:noProof/>
            <w:webHidden/>
          </w:rPr>
          <w:fldChar w:fldCharType="end"/>
        </w:r>
      </w:hyperlink>
    </w:p>
    <w:p w14:paraId="66716154" w14:textId="53895C7B" w:rsidR="00866E33" w:rsidRDefault="00327112">
      <w:pPr>
        <w:pStyle w:val="af9"/>
        <w:tabs>
          <w:tab w:val="right" w:leader="dot" w:pos="8494"/>
        </w:tabs>
        <w:ind w:left="480" w:hanging="480"/>
        <w:rPr>
          <w:rFonts w:asciiTheme="minorHAnsi" w:eastAsiaTheme="minorEastAsia" w:hAnsiTheme="minorHAnsi"/>
          <w:noProof/>
        </w:rPr>
      </w:pPr>
      <w:hyperlink w:anchor="_Toc123065347" w:history="1">
        <w:r w:rsidR="00866E33" w:rsidRPr="00BD5DEE">
          <w:rPr>
            <w:rStyle w:val="af1"/>
            <w:rFonts w:hint="eastAsia"/>
            <w:noProof/>
          </w:rPr>
          <w:t>表</w:t>
        </w:r>
        <w:r w:rsidR="00866E33" w:rsidRPr="00BD5DEE">
          <w:rPr>
            <w:rStyle w:val="af1"/>
            <w:noProof/>
          </w:rPr>
          <w:t xml:space="preserve"> 3.8 </w:t>
        </w:r>
        <w:r w:rsidR="00866E33" w:rsidRPr="00BD5DEE">
          <w:rPr>
            <w:rStyle w:val="af1"/>
            <w:rFonts w:hint="eastAsia"/>
            <w:noProof/>
          </w:rPr>
          <w:t>染色體範例，以基因演算法排序組內特徵。</w:t>
        </w:r>
        <w:r w:rsidR="00866E33">
          <w:rPr>
            <w:noProof/>
            <w:webHidden/>
          </w:rPr>
          <w:tab/>
        </w:r>
        <w:r w:rsidR="00866E33">
          <w:rPr>
            <w:noProof/>
            <w:webHidden/>
          </w:rPr>
          <w:fldChar w:fldCharType="begin"/>
        </w:r>
        <w:r w:rsidR="00866E33">
          <w:rPr>
            <w:noProof/>
            <w:webHidden/>
          </w:rPr>
          <w:instrText xml:space="preserve"> PAGEREF _Toc123065347 \h </w:instrText>
        </w:r>
        <w:r w:rsidR="00866E33">
          <w:rPr>
            <w:noProof/>
            <w:webHidden/>
          </w:rPr>
        </w:r>
        <w:r w:rsidR="00866E33">
          <w:rPr>
            <w:noProof/>
            <w:webHidden/>
          </w:rPr>
          <w:fldChar w:fldCharType="separate"/>
        </w:r>
        <w:r w:rsidR="00306431">
          <w:rPr>
            <w:noProof/>
            <w:webHidden/>
          </w:rPr>
          <w:t>52</w:t>
        </w:r>
        <w:r w:rsidR="00866E33">
          <w:rPr>
            <w:noProof/>
            <w:webHidden/>
          </w:rPr>
          <w:fldChar w:fldCharType="end"/>
        </w:r>
      </w:hyperlink>
    </w:p>
    <w:p w14:paraId="26AFB4ED" w14:textId="3D3B52A1" w:rsidR="00866E33" w:rsidRDefault="00327112">
      <w:pPr>
        <w:pStyle w:val="af9"/>
        <w:tabs>
          <w:tab w:val="right" w:leader="dot" w:pos="8494"/>
        </w:tabs>
        <w:ind w:left="480" w:hanging="480"/>
        <w:rPr>
          <w:rFonts w:asciiTheme="minorHAnsi" w:eastAsiaTheme="minorEastAsia" w:hAnsiTheme="minorHAnsi"/>
          <w:noProof/>
        </w:rPr>
      </w:pPr>
      <w:hyperlink w:anchor="_Toc123065348" w:history="1">
        <w:r w:rsidR="00866E33" w:rsidRPr="00BD5DEE">
          <w:rPr>
            <w:rStyle w:val="af1"/>
            <w:rFonts w:hint="eastAsia"/>
            <w:noProof/>
          </w:rPr>
          <w:t>表</w:t>
        </w:r>
        <w:r w:rsidR="00866E33" w:rsidRPr="00BD5DEE">
          <w:rPr>
            <w:rStyle w:val="af1"/>
            <w:noProof/>
          </w:rPr>
          <w:t xml:space="preserve"> 3.9 </w:t>
        </w:r>
        <w:r w:rsidR="00866E33" w:rsidRPr="00BD5DEE">
          <w:rPr>
            <w:rStyle w:val="af1"/>
            <w:rFonts w:hint="eastAsia"/>
            <w:noProof/>
          </w:rPr>
          <w:t>常用的</w:t>
        </w:r>
        <w:r w:rsidR="00866E33" w:rsidRPr="00BD5DEE">
          <w:rPr>
            <w:rStyle w:val="af1"/>
            <w:noProof/>
          </w:rPr>
          <w:t>BCD</w:t>
        </w:r>
        <w:r w:rsidR="00866E33" w:rsidRPr="00BD5DEE">
          <w:rPr>
            <w:rStyle w:val="af1"/>
            <w:rFonts w:hint="eastAsia"/>
            <w:noProof/>
          </w:rPr>
          <w:t>編碼方式，與對應的十位數值。</w:t>
        </w:r>
        <w:r w:rsidR="00866E33">
          <w:rPr>
            <w:noProof/>
            <w:webHidden/>
          </w:rPr>
          <w:tab/>
        </w:r>
        <w:r w:rsidR="00866E33">
          <w:rPr>
            <w:noProof/>
            <w:webHidden/>
          </w:rPr>
          <w:fldChar w:fldCharType="begin"/>
        </w:r>
        <w:r w:rsidR="00866E33">
          <w:rPr>
            <w:noProof/>
            <w:webHidden/>
          </w:rPr>
          <w:instrText xml:space="preserve"> PAGEREF _Toc123065348 \h </w:instrText>
        </w:r>
        <w:r w:rsidR="00866E33">
          <w:rPr>
            <w:noProof/>
            <w:webHidden/>
          </w:rPr>
        </w:r>
        <w:r w:rsidR="00866E33">
          <w:rPr>
            <w:noProof/>
            <w:webHidden/>
          </w:rPr>
          <w:fldChar w:fldCharType="separate"/>
        </w:r>
        <w:r w:rsidR="00306431">
          <w:rPr>
            <w:noProof/>
            <w:webHidden/>
          </w:rPr>
          <w:t>53</w:t>
        </w:r>
        <w:r w:rsidR="00866E33">
          <w:rPr>
            <w:noProof/>
            <w:webHidden/>
          </w:rPr>
          <w:fldChar w:fldCharType="end"/>
        </w:r>
      </w:hyperlink>
    </w:p>
    <w:p w14:paraId="3DBCA0AB" w14:textId="00F8653F" w:rsidR="00866E33" w:rsidRDefault="00327112">
      <w:pPr>
        <w:pStyle w:val="af9"/>
        <w:tabs>
          <w:tab w:val="right" w:leader="dot" w:pos="8494"/>
        </w:tabs>
        <w:ind w:left="480" w:hanging="480"/>
        <w:rPr>
          <w:rFonts w:asciiTheme="minorHAnsi" w:eastAsiaTheme="minorEastAsia" w:hAnsiTheme="minorHAnsi"/>
          <w:noProof/>
        </w:rPr>
      </w:pPr>
      <w:hyperlink w:anchor="_Toc123065349" w:history="1">
        <w:r w:rsidR="00866E33" w:rsidRPr="00BD5DEE">
          <w:rPr>
            <w:rStyle w:val="af1"/>
            <w:rFonts w:hint="eastAsia"/>
            <w:noProof/>
          </w:rPr>
          <w:t>表</w:t>
        </w:r>
        <w:r w:rsidR="00866E33" w:rsidRPr="00BD5DEE">
          <w:rPr>
            <w:rStyle w:val="af1"/>
            <w:noProof/>
          </w:rPr>
          <w:t xml:space="preserve"> 3.10 </w:t>
        </w:r>
        <w:r w:rsidR="00866E33" w:rsidRPr="00BD5DEE">
          <w:rPr>
            <w:rStyle w:val="af1"/>
            <w:rFonts w:hint="eastAsia"/>
            <w:noProof/>
          </w:rPr>
          <w:t>各個樣本轉換後的新數值。</w:t>
        </w:r>
        <w:r w:rsidR="00866E33">
          <w:rPr>
            <w:noProof/>
            <w:webHidden/>
          </w:rPr>
          <w:tab/>
        </w:r>
        <w:r w:rsidR="00866E33">
          <w:rPr>
            <w:noProof/>
            <w:webHidden/>
          </w:rPr>
          <w:fldChar w:fldCharType="begin"/>
        </w:r>
        <w:r w:rsidR="00866E33">
          <w:rPr>
            <w:noProof/>
            <w:webHidden/>
          </w:rPr>
          <w:instrText xml:space="preserve"> PAGEREF _Toc123065349 \h </w:instrText>
        </w:r>
        <w:r w:rsidR="00866E33">
          <w:rPr>
            <w:noProof/>
            <w:webHidden/>
          </w:rPr>
        </w:r>
        <w:r w:rsidR="00866E33">
          <w:rPr>
            <w:noProof/>
            <w:webHidden/>
          </w:rPr>
          <w:fldChar w:fldCharType="separate"/>
        </w:r>
        <w:r w:rsidR="00306431">
          <w:rPr>
            <w:noProof/>
            <w:webHidden/>
          </w:rPr>
          <w:t>54</w:t>
        </w:r>
        <w:r w:rsidR="00866E33">
          <w:rPr>
            <w:noProof/>
            <w:webHidden/>
          </w:rPr>
          <w:fldChar w:fldCharType="end"/>
        </w:r>
      </w:hyperlink>
    </w:p>
    <w:p w14:paraId="086C9F49" w14:textId="3941C30D" w:rsidR="00866E33" w:rsidRDefault="00327112">
      <w:pPr>
        <w:pStyle w:val="af9"/>
        <w:tabs>
          <w:tab w:val="right" w:leader="dot" w:pos="8494"/>
        </w:tabs>
        <w:ind w:left="480" w:hanging="480"/>
        <w:rPr>
          <w:rFonts w:asciiTheme="minorHAnsi" w:eastAsiaTheme="minorEastAsia" w:hAnsiTheme="minorHAnsi"/>
          <w:noProof/>
        </w:rPr>
      </w:pPr>
      <w:hyperlink w:anchor="_Toc123065350" w:history="1">
        <w:r w:rsidR="00866E33" w:rsidRPr="00BD5DEE">
          <w:rPr>
            <w:rStyle w:val="af1"/>
            <w:rFonts w:hint="eastAsia"/>
            <w:noProof/>
          </w:rPr>
          <w:t>表</w:t>
        </w:r>
        <w:r w:rsidR="00866E33" w:rsidRPr="00BD5DEE">
          <w:rPr>
            <w:rStyle w:val="af1"/>
            <w:noProof/>
          </w:rPr>
          <w:t xml:space="preserve"> 4.1 </w:t>
        </w:r>
        <w:r w:rsidR="00866E33" w:rsidRPr="00BD5DEE">
          <w:rPr>
            <w:rStyle w:val="af1"/>
            <w:rFonts w:hint="eastAsia"/>
            <w:noProof/>
          </w:rPr>
          <w:t>二元化後的特徵資料。</w:t>
        </w:r>
        <w:r w:rsidR="00866E33">
          <w:rPr>
            <w:noProof/>
            <w:webHidden/>
          </w:rPr>
          <w:tab/>
        </w:r>
        <w:r w:rsidR="00866E33">
          <w:rPr>
            <w:noProof/>
            <w:webHidden/>
          </w:rPr>
          <w:fldChar w:fldCharType="begin"/>
        </w:r>
        <w:r w:rsidR="00866E33">
          <w:rPr>
            <w:noProof/>
            <w:webHidden/>
          </w:rPr>
          <w:instrText xml:space="preserve"> PAGEREF _Toc123065350 \h </w:instrText>
        </w:r>
        <w:r w:rsidR="00866E33">
          <w:rPr>
            <w:noProof/>
            <w:webHidden/>
          </w:rPr>
        </w:r>
        <w:r w:rsidR="00866E33">
          <w:rPr>
            <w:noProof/>
            <w:webHidden/>
          </w:rPr>
          <w:fldChar w:fldCharType="separate"/>
        </w:r>
        <w:r w:rsidR="00306431">
          <w:rPr>
            <w:noProof/>
            <w:webHidden/>
          </w:rPr>
          <w:t>63</w:t>
        </w:r>
        <w:r w:rsidR="00866E33">
          <w:rPr>
            <w:noProof/>
            <w:webHidden/>
          </w:rPr>
          <w:fldChar w:fldCharType="end"/>
        </w:r>
      </w:hyperlink>
    </w:p>
    <w:p w14:paraId="4A275ADB" w14:textId="1CB1E789" w:rsidR="00866E33" w:rsidRDefault="00327112">
      <w:pPr>
        <w:pStyle w:val="af9"/>
        <w:tabs>
          <w:tab w:val="right" w:leader="dot" w:pos="8494"/>
        </w:tabs>
        <w:ind w:left="480" w:hanging="480"/>
        <w:rPr>
          <w:rFonts w:asciiTheme="minorHAnsi" w:eastAsiaTheme="minorEastAsia" w:hAnsiTheme="minorHAnsi"/>
          <w:noProof/>
        </w:rPr>
      </w:pPr>
      <w:hyperlink w:anchor="_Toc123065351" w:history="1">
        <w:r w:rsidR="00866E33" w:rsidRPr="00BD5DEE">
          <w:rPr>
            <w:rStyle w:val="af1"/>
            <w:rFonts w:hint="eastAsia"/>
            <w:noProof/>
          </w:rPr>
          <w:t>表</w:t>
        </w:r>
        <w:r w:rsidR="00866E33" w:rsidRPr="00BD5DEE">
          <w:rPr>
            <w:rStyle w:val="af1"/>
            <w:noProof/>
          </w:rPr>
          <w:t xml:space="preserve"> 4.2 </w:t>
        </w:r>
        <w:r w:rsidR="00866E33" w:rsidRPr="00BD5DEE">
          <w:rPr>
            <w:rStyle w:val="af1"/>
            <w:rFonts w:hint="eastAsia"/>
            <w:noProof/>
          </w:rPr>
          <w:t>類別化後的特徵資料。</w:t>
        </w:r>
        <w:r w:rsidR="00866E33">
          <w:rPr>
            <w:noProof/>
            <w:webHidden/>
          </w:rPr>
          <w:tab/>
        </w:r>
        <w:r w:rsidR="00866E33">
          <w:rPr>
            <w:noProof/>
            <w:webHidden/>
          </w:rPr>
          <w:fldChar w:fldCharType="begin"/>
        </w:r>
        <w:r w:rsidR="00866E33">
          <w:rPr>
            <w:noProof/>
            <w:webHidden/>
          </w:rPr>
          <w:instrText xml:space="preserve"> PAGEREF _Toc123065351 \h </w:instrText>
        </w:r>
        <w:r w:rsidR="00866E33">
          <w:rPr>
            <w:noProof/>
            <w:webHidden/>
          </w:rPr>
        </w:r>
        <w:r w:rsidR="00866E33">
          <w:rPr>
            <w:noProof/>
            <w:webHidden/>
          </w:rPr>
          <w:fldChar w:fldCharType="separate"/>
        </w:r>
        <w:r w:rsidR="00306431">
          <w:rPr>
            <w:noProof/>
            <w:webHidden/>
          </w:rPr>
          <w:t>63</w:t>
        </w:r>
        <w:r w:rsidR="00866E33">
          <w:rPr>
            <w:noProof/>
            <w:webHidden/>
          </w:rPr>
          <w:fldChar w:fldCharType="end"/>
        </w:r>
      </w:hyperlink>
    </w:p>
    <w:p w14:paraId="1D5E03BD" w14:textId="5BD29D6F"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11" w:name="_Toc122553125"/>
      <w:bookmarkStart w:id="12" w:name="_Toc123068904"/>
      <w:r>
        <w:rPr>
          <w:rFonts w:hint="eastAsia"/>
        </w:rPr>
        <w:lastRenderedPageBreak/>
        <w:t>第一章</w:t>
      </w:r>
      <w:r>
        <w:rPr>
          <w:rFonts w:hint="eastAsia"/>
        </w:rPr>
        <w:t xml:space="preserve"> </w:t>
      </w:r>
      <w:r>
        <w:rPr>
          <w:rFonts w:hint="eastAsia"/>
        </w:rPr>
        <w:t>緒論</w:t>
      </w:r>
      <w:bookmarkEnd w:id="11"/>
      <w:bookmarkEnd w:id="12"/>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1785FCD7" w:rsidR="00474CF0" w:rsidRDefault="00474CF0" w:rsidP="00474CF0">
      <w:pPr>
        <w:pStyle w:val="2"/>
      </w:pPr>
      <w:bookmarkStart w:id="13" w:name="_Toc122553126"/>
      <w:bookmarkStart w:id="14" w:name="_Toc123068905"/>
      <w:r>
        <w:rPr>
          <w:rFonts w:hint="eastAsia"/>
        </w:rPr>
        <w:t>研究背景</w:t>
      </w:r>
      <w:bookmarkEnd w:id="13"/>
      <w:bookmarkEnd w:id="14"/>
    </w:p>
    <w:p w14:paraId="060CABCB" w14:textId="36A61C64"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306431">
        <w:rPr>
          <w:rFonts w:hint="eastAsia"/>
        </w:rPr>
        <w:t>表</w:t>
      </w:r>
      <w:r w:rsidR="00306431">
        <w:rPr>
          <w:rFonts w:hint="eastAsia"/>
        </w:rPr>
        <w:t xml:space="preserve"> </w:t>
      </w:r>
      <w:r w:rsidR="00306431">
        <w:rPr>
          <w:noProof/>
        </w:rPr>
        <w:t>1</w:t>
      </w:r>
      <w:r w:rsidR="00306431">
        <w:t>.</w:t>
      </w:r>
      <w:r w:rsidR="00306431">
        <w:rPr>
          <w:noProof/>
        </w:rPr>
        <w:t>1</w:t>
      </w:r>
      <w:r w:rsidR="0003120B">
        <w:fldChar w:fldCharType="end"/>
      </w:r>
      <w:r>
        <w:rPr>
          <w:rFonts w:hint="eastAsia"/>
        </w:rPr>
        <w:t>所示。</w:t>
      </w:r>
    </w:p>
    <w:p w14:paraId="452A43CA" w14:textId="51521CB8" w:rsidR="0003120B" w:rsidRDefault="0003120B" w:rsidP="0003120B">
      <w:pPr>
        <w:pStyle w:val="af5"/>
        <w:keepNext/>
      </w:pPr>
      <w:bookmarkStart w:id="15" w:name="_Ref120714956"/>
      <w:bookmarkStart w:id="16" w:name="_Toc12306533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1</w:t>
      </w:r>
      <w:r w:rsidR="002C755A">
        <w:fldChar w:fldCharType="end"/>
      </w:r>
      <w:bookmarkEnd w:id="15"/>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6"/>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68A18C77"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306431">
        <w:rPr>
          <w:rFonts w:hint="eastAsia"/>
        </w:rPr>
        <w:t>表</w:t>
      </w:r>
      <w:r w:rsidR="00306431">
        <w:rPr>
          <w:rFonts w:hint="eastAsia"/>
        </w:rPr>
        <w:t xml:space="preserve"> </w:t>
      </w:r>
      <w:r w:rsidR="00306431">
        <w:rPr>
          <w:noProof/>
        </w:rPr>
        <w:t>1</w:t>
      </w:r>
      <w:r w:rsidR="00306431">
        <w:t>.</w:t>
      </w:r>
      <w:r w:rsidR="00306431">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306431">
        <w:rPr>
          <w:rFonts w:hint="eastAsia"/>
        </w:rPr>
        <w:t>表</w:t>
      </w:r>
      <w:r w:rsidR="00306431">
        <w:rPr>
          <w:rFonts w:hint="eastAsia"/>
        </w:rPr>
        <w:t xml:space="preserve"> </w:t>
      </w:r>
      <w:r w:rsidR="00306431">
        <w:rPr>
          <w:noProof/>
        </w:rPr>
        <w:t>1</w:t>
      </w:r>
      <w:r w:rsidR="00306431">
        <w:t>.</w:t>
      </w:r>
      <w:r w:rsidR="00306431">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62F1E51D" w:rsidR="00541A78" w:rsidRDefault="00541A78" w:rsidP="00541A78">
      <w:pPr>
        <w:pStyle w:val="af5"/>
        <w:keepNext/>
      </w:pPr>
      <w:bookmarkStart w:id="17" w:name="_Ref120714769"/>
      <w:bookmarkStart w:id="18" w:name="_Toc12306533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2</w:t>
      </w:r>
      <w:r w:rsidR="002C755A">
        <w:fldChar w:fldCharType="end"/>
      </w:r>
      <w:bookmarkEnd w:id="17"/>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9" w:name="_Toc122553127"/>
      <w:bookmarkStart w:id="20" w:name="_Toc123068906"/>
      <w:r>
        <w:rPr>
          <w:rFonts w:hint="eastAsia"/>
        </w:rPr>
        <w:lastRenderedPageBreak/>
        <w:t>研究動機與目的</w:t>
      </w:r>
      <w:bookmarkEnd w:id="19"/>
      <w:bookmarkEnd w:id="20"/>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5930EB85" w:rsidR="00474CF0" w:rsidRDefault="00474CF0" w:rsidP="00474CF0">
      <w:pPr>
        <w:pStyle w:val="2"/>
      </w:pPr>
      <w:bookmarkStart w:id="21" w:name="_Toc122553128"/>
      <w:bookmarkStart w:id="22" w:name="_Toc123068907"/>
      <w:r>
        <w:rPr>
          <w:rFonts w:hint="eastAsia"/>
        </w:rPr>
        <w:lastRenderedPageBreak/>
        <w:t>研究架構</w:t>
      </w:r>
      <w:bookmarkEnd w:id="21"/>
      <w:bookmarkEnd w:id="22"/>
    </w:p>
    <w:p w14:paraId="738D2D1B" w14:textId="2137B378"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306431">
        <w:rPr>
          <w:rFonts w:hint="eastAsia"/>
        </w:rPr>
        <w:t>圖</w:t>
      </w:r>
      <w:r w:rsidR="00306431">
        <w:rPr>
          <w:rFonts w:hint="eastAsia"/>
        </w:rPr>
        <w:t xml:space="preserve"> </w:t>
      </w:r>
      <w:r w:rsidR="00306431">
        <w:rPr>
          <w:noProof/>
        </w:rPr>
        <w:t>1</w:t>
      </w:r>
      <w:r w:rsidR="00306431">
        <w:t>.</w:t>
      </w:r>
      <w:r w:rsidR="00306431">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7FE7862F" w:rsidR="00474CF0" w:rsidRDefault="0003120B" w:rsidP="0003120B">
      <w:pPr>
        <w:pStyle w:val="af5"/>
      </w:pPr>
      <w:bookmarkStart w:id="23" w:name="_Ref121225132"/>
      <w:bookmarkStart w:id="24" w:name="_Toc12306526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1</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w:t>
      </w:r>
      <w:r w:rsidR="00485A47">
        <w:fldChar w:fldCharType="end"/>
      </w:r>
      <w:bookmarkEnd w:id="23"/>
      <w:r>
        <w:rPr>
          <w:rFonts w:hint="eastAsia"/>
        </w:rPr>
        <w:t xml:space="preserve"> </w:t>
      </w:r>
      <w:r w:rsidR="009A4747">
        <w:rPr>
          <w:rFonts w:hint="eastAsia"/>
        </w:rPr>
        <w:t>論文</w:t>
      </w:r>
      <w:r w:rsidRPr="0003120B">
        <w:rPr>
          <w:rFonts w:hint="eastAsia"/>
        </w:rPr>
        <w:t>架構。</w:t>
      </w:r>
      <w:bookmarkEnd w:id="24"/>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25" w:name="_Toc122553129"/>
      <w:bookmarkStart w:id="26" w:name="_Toc123068908"/>
      <w:r>
        <w:rPr>
          <w:rFonts w:hint="eastAsia"/>
        </w:rPr>
        <w:lastRenderedPageBreak/>
        <w:t>第二章</w:t>
      </w:r>
      <w:r>
        <w:rPr>
          <w:rFonts w:hint="eastAsia"/>
        </w:rPr>
        <w:t xml:space="preserve"> </w:t>
      </w:r>
      <w:r w:rsidR="00486926">
        <w:rPr>
          <w:rFonts w:hint="eastAsia"/>
        </w:rPr>
        <w:t>文獻探討</w:t>
      </w:r>
      <w:bookmarkEnd w:id="25"/>
      <w:bookmarkEnd w:id="2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27" w:name="_Toc122553130"/>
      <w:bookmarkStart w:id="28" w:name="_Toc123068909"/>
      <w:r>
        <w:rPr>
          <w:rFonts w:hint="eastAsia"/>
        </w:rPr>
        <w:t>變數編碼</w:t>
      </w:r>
      <w:bookmarkEnd w:id="27"/>
      <w:bookmarkEnd w:id="28"/>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58E22085" w:rsidR="00F02076" w:rsidRPr="0003120B" w:rsidRDefault="0003120B" w:rsidP="0003120B">
      <w:pPr>
        <w:pStyle w:val="af5"/>
      </w:pPr>
      <w:bookmarkStart w:id="29" w:name="_Ref120715269"/>
      <w:bookmarkStart w:id="30" w:name="_Toc123065265"/>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w:t>
      </w:r>
      <w:r w:rsidR="00485A47">
        <w:fldChar w:fldCharType="end"/>
      </w:r>
      <w:bookmarkEnd w:id="29"/>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0"/>
    </w:p>
    <w:p w14:paraId="6C396B8A" w14:textId="3280AD3D"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194345E6" w:rsidR="00F02076" w:rsidRDefault="0003120B" w:rsidP="0003120B">
      <w:pPr>
        <w:pStyle w:val="af5"/>
      </w:pPr>
      <w:bookmarkStart w:id="31" w:name="_Toc12306526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w:t>
      </w:r>
      <w:r w:rsidR="00485A47">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1"/>
    </w:p>
    <w:p w14:paraId="2D1EA826" w14:textId="15737251"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1</w:t>
      </w:r>
      <w:r w:rsidR="0003120B">
        <w:fldChar w:fldCharType="end"/>
      </w:r>
      <w:r w:rsidR="00977792">
        <w:rPr>
          <w:rFonts w:hint="eastAsia"/>
        </w:rPr>
        <w:t>所示</w:t>
      </w:r>
      <w:r w:rsidR="00E21043">
        <w:rPr>
          <w:rFonts w:hint="eastAsia"/>
        </w:rPr>
        <w:t>。</w:t>
      </w:r>
    </w:p>
    <w:p w14:paraId="41118846" w14:textId="24A0D444" w:rsidR="0003120B" w:rsidRDefault="0003120B" w:rsidP="0003120B">
      <w:pPr>
        <w:pStyle w:val="af5"/>
        <w:keepNext/>
      </w:pPr>
      <w:bookmarkStart w:id="32" w:name="_Ref120715355"/>
      <w:bookmarkStart w:id="33" w:name="_Toc12306533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1</w:t>
      </w:r>
      <w:r w:rsidR="002C755A">
        <w:fldChar w:fldCharType="end"/>
      </w:r>
      <w:bookmarkEnd w:id="32"/>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4" w:name="_Ref120103614"/>
      <w:r>
        <w:br w:type="page"/>
      </w:r>
      <w:bookmarkEnd w:id="34"/>
    </w:p>
    <w:p w14:paraId="77EA23D3" w14:textId="466A234A" w:rsidR="0003120B" w:rsidRDefault="0003120B" w:rsidP="0003120B">
      <w:pPr>
        <w:pStyle w:val="af5"/>
        <w:keepNext/>
      </w:pPr>
      <w:bookmarkStart w:id="35" w:name="_Toc123065336"/>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2</w:t>
      </w:r>
      <w:r w:rsidR="002C755A">
        <w:fldChar w:fldCharType="end"/>
      </w:r>
      <w:r>
        <w:rPr>
          <w:rFonts w:hint="eastAsia"/>
        </w:rPr>
        <w:t xml:space="preserve"> </w:t>
      </w:r>
      <w:r w:rsidRPr="0003120B">
        <w:rPr>
          <w:rFonts w:hint="eastAsia"/>
        </w:rPr>
        <w:t>變數類別接受運算子與範例。</w:t>
      </w:r>
      <w:bookmarkEnd w:id="35"/>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4CD0AC19"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31445F7" w:rsidR="008640C7" w:rsidRDefault="008640C7" w:rsidP="008640C7">
      <w:pPr>
        <w:pStyle w:val="af5"/>
        <w:keepNext/>
      </w:pPr>
      <w:bookmarkStart w:id="36" w:name="_Ref120715643"/>
      <w:bookmarkStart w:id="37" w:name="_Toc12306533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3</w:t>
      </w:r>
      <w:r w:rsidR="002C755A">
        <w:fldChar w:fldCharType="end"/>
      </w:r>
      <w:bookmarkEnd w:id="36"/>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(Potdar et al., 2017)</w:t>
      </w:r>
      <w:r w:rsidRPr="008640C7">
        <w:fldChar w:fldCharType="end"/>
      </w:r>
      <w:r w:rsidRPr="008640C7">
        <w:rPr>
          <w:rFonts w:hint="eastAsia"/>
        </w:rPr>
        <w:t>。</w:t>
      </w:r>
      <w:bookmarkEnd w:id="3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38" w:name="_Toc122553131"/>
      <w:bookmarkStart w:id="39" w:name="_Toc123068910"/>
      <w:r>
        <w:rPr>
          <w:rFonts w:hint="eastAsia"/>
        </w:rPr>
        <w:t>順序編碼</w:t>
      </w:r>
      <w:bookmarkEnd w:id="38"/>
      <w:bookmarkEnd w:id="39"/>
    </w:p>
    <w:p w14:paraId="29695E36" w14:textId="105D235F"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lastRenderedPageBreak/>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06EBED0D" w:rsidR="00A533B5" w:rsidRDefault="00EE1681" w:rsidP="00A533B5">
      <w:pPr>
        <w:pStyle w:val="af7"/>
        <w:keepNext/>
      </w:pPr>
      <w:r>
        <w:rPr>
          <w:iCs/>
        </w:rPr>
        <w:tab/>
      </w:r>
      <w:bookmarkStart w:id="40" w:name="_Ref119865104"/>
      <w:bookmarkStart w:id="41" w:name="_Ref116999485"/>
      <w:bookmarkStart w:id="42"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fldSimple w:instr=" STYLEREF 1 \s ">
        <w:r w:rsidR="00306431">
          <w:rPr>
            <w:noProof/>
          </w:rPr>
          <w:t>2</w:t>
        </w:r>
      </w:fldSimple>
      <w:r w:rsidR="002C7D19">
        <w:t>.</w:t>
      </w:r>
      <w:fldSimple w:instr=" SEQ ( \* ARABIC \s 1 ">
        <w:r w:rsidR="00306431">
          <w:rPr>
            <w:noProof/>
          </w:rPr>
          <w:t>1</w:t>
        </w:r>
      </w:fldSimple>
      <w:bookmarkEnd w:id="40"/>
      <w:r w:rsidR="00A533B5">
        <w:rPr>
          <w:rFonts w:hint="eastAsia"/>
        </w:rPr>
        <w:t xml:space="preserve"> )</w:t>
      </w:r>
    </w:p>
    <w:p w14:paraId="250DC002" w14:textId="5C2F8DDD" w:rsidR="000D1CF1" w:rsidRDefault="000D1CF1" w:rsidP="000D1CF1">
      <w:pPr>
        <w:pStyle w:val="af7"/>
        <w:keepNext/>
      </w:pPr>
      <w:bookmarkStart w:id="43" w:name="_Hlk119864588"/>
      <w:r>
        <w:tab/>
      </w:r>
      <m:oMath>
        <m:r>
          <w:rPr>
            <w:rFonts w:ascii="Cambria Math" w:hAnsi="Cambria Math"/>
          </w:rPr>
          <m:t>m = l</m:t>
        </m:r>
      </m:oMath>
      <w:bookmarkEnd w:id="43"/>
      <w:r>
        <w:tab/>
        <w:t xml:space="preserve">( </w:t>
      </w:r>
      <w:fldSimple w:instr=" STYLEREF 1 \s ">
        <w:r w:rsidR="00306431">
          <w:rPr>
            <w:noProof/>
          </w:rPr>
          <w:t>2</w:t>
        </w:r>
      </w:fldSimple>
      <w:r w:rsidR="002C7D19">
        <w:t>.</w:t>
      </w:r>
      <w:fldSimple w:instr=" SEQ ( \* ARABIC \s 1 ">
        <w:r w:rsidR="00306431">
          <w:rPr>
            <w:noProof/>
          </w:rPr>
          <w:t>2</w:t>
        </w:r>
      </w:fldSimple>
      <w:r>
        <w:t xml:space="preserve"> )</w:t>
      </w:r>
    </w:p>
    <w:bookmarkEnd w:id="41"/>
    <w:bookmarkEnd w:id="42"/>
    <w:p w14:paraId="2097C3D2" w14:textId="7EF23C56"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fldSimple w:instr=" STYLEREF 1 \s ">
        <w:r w:rsidR="00306431">
          <w:rPr>
            <w:noProof/>
          </w:rPr>
          <w:t>2</w:t>
        </w:r>
      </w:fldSimple>
      <w:r w:rsidR="002C7D19">
        <w:t>.</w:t>
      </w:r>
      <w:fldSimple w:instr=" SEQ ( \* ARABIC \s 1 ">
        <w:r w:rsidR="00306431">
          <w:rPr>
            <w:noProof/>
          </w:rPr>
          <w:t>3</w:t>
        </w:r>
      </w:fldSimple>
      <w:r w:rsidR="00A533B5">
        <w:rPr>
          <w:rFonts w:hint="eastAsia"/>
        </w:rPr>
        <w:t xml:space="preserve"> )</w:t>
      </w:r>
    </w:p>
    <w:p w14:paraId="4B00BE23" w14:textId="2D497F90"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fldSimple w:instr=" STYLEREF 1 \s ">
        <w:r w:rsidR="00306431">
          <w:rPr>
            <w:noProof/>
          </w:rPr>
          <w:t>2</w:t>
        </w:r>
      </w:fldSimple>
      <w:r w:rsidR="002C7D19">
        <w:t>.</w:t>
      </w:r>
      <w:fldSimple w:instr=" SEQ ( \* ARABIC \s 1 ">
        <w:r w:rsidR="00306431">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44" w:name="_Toc122553132"/>
      <w:bookmarkStart w:id="45" w:name="_Toc123068911"/>
      <w:proofErr w:type="gramStart"/>
      <w:r>
        <w:rPr>
          <w:rFonts w:hint="eastAsia"/>
        </w:rPr>
        <w:t>獨熱編碼</w:t>
      </w:r>
      <w:bookmarkEnd w:id="44"/>
      <w:bookmarkEnd w:id="45"/>
      <w:proofErr w:type="gramEnd"/>
    </w:p>
    <w:p w14:paraId="5087A7B9" w14:textId="1E0DA318" w:rsidR="001E2682" w:rsidRDefault="00657BB0" w:rsidP="00D04BA9">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w:t>
      </w:r>
      <w:proofErr w:type="gramStart"/>
      <w:r w:rsidR="00D04BA9">
        <w:rPr>
          <w:rFonts w:hint="eastAsia"/>
        </w:rPr>
        <w:t>經過獨熱編碼</w:t>
      </w:r>
      <w:proofErr w:type="gramEnd"/>
      <w:r w:rsidR="00D04BA9">
        <w:rPr>
          <w:rFonts w:hint="eastAsia"/>
        </w:rPr>
        <w:t>（</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4</w:t>
      </w:r>
      <w:r w:rsidR="00D04BA9">
        <w:fldChar w:fldCharType="end"/>
      </w:r>
      <w:r w:rsidR="00D04BA9">
        <w:rPr>
          <w:rFonts w:hint="eastAsia"/>
        </w:rPr>
        <w:t>。</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w:t>
      </w:r>
      <w:proofErr w:type="gramStart"/>
      <w:r w:rsidR="00D04BA9">
        <w:rPr>
          <w:rFonts w:hint="eastAsia"/>
        </w:rPr>
        <w:t>描述</w:t>
      </w:r>
      <w:r w:rsidR="004F1BCC">
        <w:rPr>
          <w:rFonts w:hint="eastAsia"/>
        </w:rPr>
        <w:t>獨</w:t>
      </w:r>
      <w:r w:rsidR="00D04BA9">
        <w:rPr>
          <w:rFonts w:hint="eastAsia"/>
        </w:rPr>
        <w:t>熱編碼</w:t>
      </w:r>
      <w:proofErr w:type="gramEnd"/>
      <w:r w:rsidR="00D04BA9">
        <w:rPr>
          <w:rFonts w:hint="eastAsia"/>
        </w:rPr>
        <w:t>時，也將其稱為虛擬編碼（</w:t>
      </w:r>
      <w:r w:rsidR="00D04BA9">
        <w:rPr>
          <w:rFonts w:hint="eastAsia"/>
        </w:rPr>
        <w:t xml:space="preserve">Dummy </w:t>
      </w:r>
      <w:r w:rsidR="00D04BA9">
        <w:t>Encoding</w:t>
      </w:r>
      <w:r w:rsidR="00D04BA9">
        <w:rPr>
          <w:rFonts w:hint="eastAsia"/>
        </w:rPr>
        <w:t>），如今在機器學習領域中，已改稱</w:t>
      </w:r>
      <w:proofErr w:type="gramStart"/>
      <w:r w:rsidR="00D04BA9">
        <w:rPr>
          <w:rFonts w:hint="eastAsia"/>
        </w:rPr>
        <w:t>為</w:t>
      </w:r>
      <w:r w:rsidR="004F1BCC">
        <w:rPr>
          <w:rFonts w:hint="eastAsia"/>
        </w:rPr>
        <w:t>獨熱編碼</w:t>
      </w:r>
      <w:proofErr w:type="gramEnd"/>
      <w:r w:rsidR="004F1BCC">
        <w:rPr>
          <w:rFonts w:hint="eastAsia"/>
        </w:rPr>
        <w:t>、一位有效編碼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0DF79B8D"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306431">
          <w:rPr>
            <w:noProof/>
          </w:rPr>
          <w:t>2</w:t>
        </w:r>
      </w:fldSimple>
      <w:r w:rsidR="002C7D19">
        <w:t>.</w:t>
      </w:r>
      <w:fldSimple w:instr=" SEQ ( \* ARABIC \s 1 ">
        <w:r w:rsidR="00306431">
          <w:rPr>
            <w:noProof/>
          </w:rPr>
          <w:t>5</w:t>
        </w:r>
      </w:fldSimple>
      <w:r w:rsidR="00A533B5">
        <w:rPr>
          <w:rFonts w:hint="eastAsia"/>
        </w:rPr>
        <w:t xml:space="preserve"> )</w:t>
      </w:r>
    </w:p>
    <w:p w14:paraId="7FE2EA33" w14:textId="092EAD08"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306431">
          <w:rPr>
            <w:noProof/>
          </w:rPr>
          <w:t>2</w:t>
        </w:r>
      </w:fldSimple>
      <w:r w:rsidR="002C7D19">
        <w:t>.</w:t>
      </w:r>
      <w:fldSimple w:instr=" SEQ ( \* ARABIC \s 1 ">
        <w:r w:rsidR="00306431">
          <w:rPr>
            <w:noProof/>
          </w:rPr>
          <w:t>6</w:t>
        </w:r>
      </w:fldSimple>
      <w:r>
        <w:t xml:space="preserve"> )</w:t>
      </w:r>
    </w:p>
    <w:p w14:paraId="767726BD" w14:textId="08972698"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306431">
          <w:rPr>
            <w:noProof/>
          </w:rPr>
          <w:t>2</w:t>
        </w:r>
      </w:fldSimple>
      <w:r w:rsidR="002C7D19">
        <w:t>.</w:t>
      </w:r>
      <w:fldSimple w:instr=" SEQ ( \* ARABIC \s 1 ">
        <w:r w:rsidR="00306431">
          <w:rPr>
            <w:noProof/>
          </w:rPr>
          <w:t>7</w:t>
        </w:r>
      </w:fldSimple>
      <w:r w:rsidR="00A533B5">
        <w:rPr>
          <w:rFonts w:hint="eastAsia"/>
        </w:rPr>
        <w:t xml:space="preserve"> )</w:t>
      </w:r>
    </w:p>
    <w:p w14:paraId="45D5ABE7" w14:textId="54FB5DC1"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306431">
          <w:rPr>
            <w:noProof/>
          </w:rPr>
          <w:t>2</w:t>
        </w:r>
      </w:fldSimple>
      <w:r w:rsidR="002C7D19">
        <w:t>.</w:t>
      </w:r>
      <w:fldSimple w:instr=" SEQ ( \* ARABIC \s 1 ">
        <w:r w:rsidR="00306431">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46" w:name="_Ref117098064"/>
      <w:bookmarkStart w:id="47" w:name="_Ref117098275"/>
      <w:bookmarkStart w:id="48" w:name="_Toc122553133"/>
      <w:bookmarkStart w:id="49" w:name="_Toc123068912"/>
      <w:r>
        <w:rPr>
          <w:rFonts w:hint="eastAsia"/>
        </w:rPr>
        <w:t>二進制編碼</w:t>
      </w:r>
      <w:bookmarkEnd w:id="46"/>
      <w:bookmarkEnd w:id="47"/>
      <w:bookmarkEnd w:id="48"/>
      <w:bookmarkEnd w:id="49"/>
    </w:p>
    <w:p w14:paraId="386F130C" w14:textId="4279019B"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w:t>
      </w:r>
      <w:proofErr w:type="gramStart"/>
      <w:r w:rsidR="00A07313">
        <w:rPr>
          <w:rFonts w:hint="eastAsia"/>
        </w:rPr>
        <w:t>為</w:t>
      </w:r>
      <w:r w:rsidR="00537C4B">
        <w:rPr>
          <w:rFonts w:hint="eastAsia"/>
        </w:rPr>
        <w:t>獨熱編碼</w:t>
      </w:r>
      <w:proofErr w:type="gramEnd"/>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m:t>
        </m:r>
        <m:r>
          <w:rPr>
            <w:rStyle w:val="afb"/>
          </w:rPr>
          <w:lastRenderedPageBreak/>
          <m:t>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75E5CE11"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306431">
          <w:rPr>
            <w:noProof/>
          </w:rPr>
          <w:t>2</w:t>
        </w:r>
      </w:fldSimple>
      <w:r w:rsidR="002C7D19">
        <w:t>.</w:t>
      </w:r>
      <w:fldSimple w:instr=" SEQ ( \* ARABIC \s 1 ">
        <w:r w:rsidR="00306431">
          <w:rPr>
            <w:noProof/>
          </w:rPr>
          <w:t>9</w:t>
        </w:r>
      </w:fldSimple>
      <w:r w:rsidR="00A533B5">
        <w:rPr>
          <w:rFonts w:hint="eastAsia"/>
        </w:rPr>
        <w:t xml:space="preserve"> )</w:t>
      </w:r>
    </w:p>
    <w:p w14:paraId="1875DD8A" w14:textId="087AAB0F"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306431">
          <w:rPr>
            <w:noProof/>
          </w:rPr>
          <w:t>2</w:t>
        </w:r>
      </w:fldSimple>
      <w:r w:rsidR="002C7D19">
        <w:t>.</w:t>
      </w:r>
      <w:fldSimple w:instr=" SEQ ( \* ARABIC \s 1 ">
        <w:r w:rsidR="00306431">
          <w:rPr>
            <w:noProof/>
          </w:rPr>
          <w:t>10</w:t>
        </w:r>
      </w:fldSimple>
      <w:r>
        <w:t xml:space="preserve"> )</w:t>
      </w:r>
    </w:p>
    <w:p w14:paraId="18089D8F" w14:textId="19A47EB4"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306431">
          <w:rPr>
            <w:noProof/>
          </w:rPr>
          <w:t>2</w:t>
        </w:r>
      </w:fldSimple>
      <w:r w:rsidR="002C7D19">
        <w:t>.</w:t>
      </w:r>
      <w:fldSimple w:instr=" SEQ ( \* ARABIC \s 1 ">
        <w:r w:rsidR="00306431">
          <w:rPr>
            <w:noProof/>
          </w:rPr>
          <w:t>11</w:t>
        </w:r>
      </w:fldSimple>
      <w:r w:rsidR="00A533B5">
        <w:rPr>
          <w:rFonts w:hint="eastAsia"/>
        </w:rPr>
        <w:t xml:space="preserve"> )</w:t>
      </w:r>
    </w:p>
    <w:p w14:paraId="1D91270E" w14:textId="0A185ACA"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fldSimple w:instr=" STYLEREF 1 \s ">
        <w:r w:rsidR="00306431">
          <w:rPr>
            <w:noProof/>
          </w:rPr>
          <w:t>2</w:t>
        </w:r>
      </w:fldSimple>
      <w:r w:rsidR="002C7D19">
        <w:t>.</w:t>
      </w:r>
      <w:fldSimple w:instr=" SEQ ( \* ARABIC \s 1 ">
        <w:r w:rsidR="00306431">
          <w:rPr>
            <w:noProof/>
          </w:rPr>
          <w:t>12</w:t>
        </w:r>
      </w:fldSimple>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34D0812" w:rsidR="00F02076" w:rsidRDefault="008640C7" w:rsidP="008640C7">
      <w:pPr>
        <w:pStyle w:val="af5"/>
      </w:pPr>
      <w:bookmarkStart w:id="50" w:name="_Ref120715644"/>
      <w:bookmarkStart w:id="51" w:name="_Toc12306526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3</w:t>
      </w:r>
      <w:r w:rsidR="00485A47">
        <w:fldChar w:fldCharType="end"/>
      </w:r>
      <w:bookmarkEnd w:id="50"/>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51"/>
    </w:p>
    <w:p w14:paraId="7A9EB8D8" w14:textId="24AEF2EA" w:rsidR="00325418" w:rsidRDefault="00F71E60" w:rsidP="00F71E60">
      <w:pPr>
        <w:pStyle w:val="3"/>
      </w:pPr>
      <w:bookmarkStart w:id="52" w:name="_Toc122553134"/>
      <w:bookmarkStart w:id="53" w:name="_Toc123068913"/>
      <w:r>
        <w:rPr>
          <w:rFonts w:hint="eastAsia"/>
        </w:rPr>
        <w:t>頻率編碼</w:t>
      </w:r>
      <w:bookmarkEnd w:id="52"/>
      <w:bookmarkEnd w:id="53"/>
    </w:p>
    <w:p w14:paraId="54C1C491" w14:textId="61E977F6"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50C01083" w14:textId="2C76560A" w:rsidR="00A533B5" w:rsidRDefault="00E32848"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306431">
          <w:rPr>
            <w:noProof/>
          </w:rPr>
          <w:t>2</w:t>
        </w:r>
      </w:fldSimple>
      <w:r w:rsidR="002C7D19">
        <w:t>.</w:t>
      </w:r>
      <w:fldSimple w:instr=" SEQ ( \* ARABIC \s 1 ">
        <w:r w:rsidR="00306431">
          <w:rPr>
            <w:noProof/>
          </w:rPr>
          <w:t>13</w:t>
        </w:r>
      </w:fldSimple>
      <w:r w:rsidR="00A533B5">
        <w:rPr>
          <w:rFonts w:hint="eastAsia"/>
        </w:rPr>
        <w:t xml:space="preserve"> )</w:t>
      </w:r>
    </w:p>
    <w:p w14:paraId="3FD1D9F2" w14:textId="3811DF7B" w:rsidR="00707C56" w:rsidRDefault="00707C56" w:rsidP="00707C56">
      <w:pPr>
        <w:pStyle w:val="af7"/>
        <w:keepNext/>
      </w:pPr>
      <w:r>
        <w:tab/>
      </w:r>
      <m:oMath>
        <m:r>
          <w:rPr>
            <w:rFonts w:ascii="Cambria Math" w:hAnsi="Cambria Math"/>
          </w:rPr>
          <m:t>m = l</m:t>
        </m:r>
      </m:oMath>
      <w:r>
        <w:tab/>
        <w:t xml:space="preserve">( </w:t>
      </w:r>
      <w:fldSimple w:instr=" STYLEREF 1 \s ">
        <w:r w:rsidR="00306431">
          <w:rPr>
            <w:noProof/>
          </w:rPr>
          <w:t>2</w:t>
        </w:r>
      </w:fldSimple>
      <w:r w:rsidR="002C7D19">
        <w:t>.</w:t>
      </w:r>
      <w:fldSimple w:instr=" SEQ ( \* ARABIC \s 1 ">
        <w:r w:rsidR="00306431">
          <w:rPr>
            <w:noProof/>
          </w:rPr>
          <w:t>14</w:t>
        </w:r>
      </w:fldSimple>
      <w:r>
        <w:rPr>
          <w:rFonts w:hint="eastAsia"/>
        </w:rPr>
        <w:t xml:space="preserve"> )</w:t>
      </w:r>
    </w:p>
    <w:p w14:paraId="21613718" w14:textId="6541A861"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fldSimple w:instr=" STYLEREF 1 \s ">
        <w:r w:rsidR="00306431">
          <w:rPr>
            <w:noProof/>
          </w:rPr>
          <w:t>2</w:t>
        </w:r>
      </w:fldSimple>
      <w:r w:rsidR="002C7D19">
        <w:t>.</w:t>
      </w:r>
      <w:fldSimple w:instr=" SEQ ( \* ARABIC \s 1 ">
        <w:r w:rsidR="00306431">
          <w:rPr>
            <w:noProof/>
          </w:rPr>
          <w:t>15</w:t>
        </w:r>
      </w:fldSimple>
      <w:r w:rsidR="00A533B5">
        <w:rPr>
          <w:rFonts w:hint="eastAsia"/>
        </w:rPr>
        <w:t xml:space="preserve"> )</w:t>
      </w:r>
    </w:p>
    <w:p w14:paraId="604E86F6" w14:textId="624DA054"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fldSimple w:instr=" STYLEREF 1 \s ">
        <w:r w:rsidR="00306431">
          <w:rPr>
            <w:noProof/>
          </w:rPr>
          <w:t>2</w:t>
        </w:r>
      </w:fldSimple>
      <w:r w:rsidR="002C7D19">
        <w:t>.</w:t>
      </w:r>
      <w:fldSimple w:instr=" SEQ ( \* ARABIC \s 1 ">
        <w:r w:rsidR="00306431">
          <w:rPr>
            <w:noProof/>
          </w:rPr>
          <w:t>16</w:t>
        </w:r>
      </w:fldSimple>
      <w:r>
        <w:t xml:space="preserve"> )</w:t>
      </w:r>
    </w:p>
    <w:p w14:paraId="1410AD12" w14:textId="6228BE2D"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7FD0345A" w:rsidR="008640C7" w:rsidRDefault="008640C7" w:rsidP="008640C7">
      <w:pPr>
        <w:pStyle w:val="af5"/>
        <w:keepNext/>
      </w:pPr>
      <w:bookmarkStart w:id="54" w:name="_Ref120715697"/>
      <w:bookmarkStart w:id="55" w:name="_Toc12306533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4</w:t>
      </w:r>
      <w:r w:rsidR="002C755A">
        <w:fldChar w:fldCharType="end"/>
      </w:r>
      <w:bookmarkEnd w:id="54"/>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5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56" w:name="_Toc122553135"/>
      <w:bookmarkStart w:id="57" w:name="_Toc123068914"/>
      <w:r>
        <w:rPr>
          <w:rFonts w:hint="eastAsia"/>
        </w:rPr>
        <w:t>目標編碼</w:t>
      </w:r>
      <w:bookmarkEnd w:id="56"/>
      <w:bookmarkEnd w:id="57"/>
    </w:p>
    <w:p w14:paraId="6E7D6BDC" w14:textId="66B2E1B8"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proofErr w:type="gramStart"/>
      <w:r w:rsidR="00913AF6" w:rsidRPr="00913AF6">
        <w:rPr>
          <w:rFonts w:hint="eastAsia"/>
        </w:rPr>
        <w:t>經驗貝葉斯</w:t>
      </w:r>
      <w:proofErr w:type="gramEnd"/>
      <w:r w:rsidR="00913AF6" w:rsidRPr="00913AF6">
        <w:rPr>
          <w:rFonts w:hint="eastAsia"/>
        </w:rPr>
        <w:t>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lastRenderedPageBreak/>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3770B941" w14:textId="6EF3CCE9"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fldSimple w:instr=" STYLEREF 1 \s ">
        <w:r w:rsidR="00306431">
          <w:rPr>
            <w:noProof/>
          </w:rPr>
          <w:t>2</w:t>
        </w:r>
      </w:fldSimple>
      <w:r w:rsidR="002C7D19">
        <w:t>.</w:t>
      </w:r>
      <w:fldSimple w:instr=" SEQ ( \* ARABIC \s 1 ">
        <w:r w:rsidR="00306431">
          <w:rPr>
            <w:noProof/>
          </w:rPr>
          <w:t>17</w:t>
        </w:r>
      </w:fldSimple>
      <w:r>
        <w:rPr>
          <w:rFonts w:hint="eastAsia"/>
        </w:rPr>
        <w:t xml:space="preserve"> )</w:t>
      </w:r>
    </w:p>
    <w:p w14:paraId="534FC643" w14:textId="6E1287FC" w:rsidR="00C9116A" w:rsidRDefault="00C9116A" w:rsidP="00C9116A">
      <w:pPr>
        <w:pStyle w:val="afa"/>
        <w:keepNext/>
      </w:pPr>
      <w:r>
        <w:tab/>
      </w:r>
      <m:oMath>
        <m:r>
          <m:t>m = l</m:t>
        </m:r>
      </m:oMath>
      <w:r>
        <w:tab/>
        <w:t xml:space="preserve">( </w:t>
      </w:r>
      <w:fldSimple w:instr=" STYLEREF 1 \s ">
        <w:r w:rsidR="00306431">
          <w:rPr>
            <w:noProof/>
          </w:rPr>
          <w:t>2</w:t>
        </w:r>
      </w:fldSimple>
      <w:r w:rsidR="002C7D19">
        <w:t>.</w:t>
      </w:r>
      <w:fldSimple w:instr=" SEQ ( \* ARABIC \s 1 ">
        <w:r w:rsidR="00306431">
          <w:rPr>
            <w:noProof/>
          </w:rPr>
          <w:t>18</w:t>
        </w:r>
      </w:fldSimple>
      <w:r>
        <w:rPr>
          <w:rFonts w:hint="eastAsia"/>
        </w:rPr>
        <w:t xml:space="preserve"> )</w:t>
      </w:r>
    </w:p>
    <w:p w14:paraId="7DD36946" w14:textId="1828DFD7"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fldSimple w:instr=" STYLEREF 1 \s ">
        <w:r w:rsidR="00306431">
          <w:rPr>
            <w:noProof/>
          </w:rPr>
          <w:t>2</w:t>
        </w:r>
      </w:fldSimple>
      <w:r w:rsidR="002C7D19">
        <w:t>.</w:t>
      </w:r>
      <w:fldSimple w:instr=" SEQ ( \* ARABIC \s 1 ">
        <w:r w:rsidR="00306431">
          <w:rPr>
            <w:noProof/>
          </w:rPr>
          <w:t>19</w:t>
        </w:r>
      </w:fldSimple>
      <w:r>
        <w:rPr>
          <w:rFonts w:hint="eastAsia"/>
        </w:rPr>
        <w:t xml:space="preserve"> )</w:t>
      </w:r>
    </w:p>
    <w:p w14:paraId="3C2A0F4C" w14:textId="3AF9F08A"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fldSimple w:instr=" STYLEREF 1 \s ">
        <w:r w:rsidR="00306431">
          <w:rPr>
            <w:noProof/>
          </w:rPr>
          <w:t>2</w:t>
        </w:r>
      </w:fldSimple>
      <w:r w:rsidR="002C7D19">
        <w:t>.</w:t>
      </w:r>
      <w:fldSimple w:instr=" SEQ ( \* ARABIC \s 1 ">
        <w:r w:rsidR="00306431">
          <w:rPr>
            <w:noProof/>
          </w:rPr>
          <w:t>20</w:t>
        </w:r>
      </w:fldSimple>
      <w:r>
        <w:rPr>
          <w:rFonts w:hint="eastAsia"/>
        </w:rPr>
        <w:t xml:space="preserve"> )</w:t>
      </w:r>
    </w:p>
    <w:p w14:paraId="3E7E732A" w14:textId="62479E18"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45148077" w:rsidR="008640C7" w:rsidRDefault="008640C7" w:rsidP="008640C7">
      <w:pPr>
        <w:pStyle w:val="af5"/>
        <w:keepNext/>
      </w:pPr>
      <w:bookmarkStart w:id="58" w:name="_Ref120715756"/>
      <w:bookmarkStart w:id="59" w:name="_Toc12306533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5</w:t>
      </w:r>
      <w:r w:rsidR="002C755A">
        <w:fldChar w:fldCharType="end"/>
      </w:r>
      <w:bookmarkEnd w:id="58"/>
      <w:r>
        <w:rPr>
          <w:rFonts w:hint="eastAsia"/>
        </w:rPr>
        <w:t xml:space="preserve"> </w:t>
      </w:r>
      <w:r w:rsidRPr="008640C7">
        <w:rPr>
          <w:rFonts w:hint="eastAsia"/>
        </w:rPr>
        <w:t>目標編碼後的特徵欄位，以水果價格為例。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31A99036" w:rsidR="00EA41E0" w:rsidRDefault="00EA41E0" w:rsidP="00EA41E0">
      <w:pPr>
        <w:pStyle w:val="2"/>
      </w:pPr>
      <w:bookmarkStart w:id="60" w:name="_Toc122553136"/>
      <w:bookmarkStart w:id="61" w:name="_Toc123068915"/>
      <w:r>
        <w:rPr>
          <w:rFonts w:hint="eastAsia"/>
        </w:rPr>
        <w:lastRenderedPageBreak/>
        <w:t>維度災難</w:t>
      </w:r>
      <w:bookmarkEnd w:id="60"/>
      <w:bookmarkEnd w:id="61"/>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proofErr w:type="gramStart"/>
      <w:r w:rsidR="00621129">
        <w:rPr>
          <w:rFonts w:hint="eastAsia"/>
        </w:rPr>
        <w:t>造成高維空間</w:t>
      </w:r>
      <w:proofErr w:type="gramEnd"/>
      <w:r w:rsidR="00621129">
        <w:rPr>
          <w:rFonts w:hint="eastAsia"/>
        </w:rPr>
        <w:t>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w:t>
      </w:r>
      <w:proofErr w:type="gramEnd"/>
      <w:r w:rsidR="00621129">
        <w:rPr>
          <w:rFonts w:hint="eastAsia"/>
        </w:rPr>
        <w:t>度的空間特性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795498A0" w:rsidR="00F02076" w:rsidRDefault="00687C96" w:rsidP="00687C96">
      <w:pPr>
        <w:pStyle w:val="af5"/>
      </w:pPr>
      <w:bookmarkStart w:id="62" w:name="_Ref121506355"/>
      <w:bookmarkStart w:id="63" w:name="_Toc12306526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4</w:t>
      </w:r>
      <w:r w:rsidR="00485A47">
        <w:fldChar w:fldCharType="end"/>
      </w:r>
      <w:bookmarkEnd w:id="62"/>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63"/>
    </w:p>
    <w:p w14:paraId="6CFA1AB8" w14:textId="663E25FF"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4A9209BA" w:rsidR="0004719D" w:rsidRDefault="00687C96" w:rsidP="00687C96">
      <w:pPr>
        <w:pStyle w:val="af5"/>
      </w:pPr>
      <w:bookmarkStart w:id="64" w:name="_Ref120715945"/>
      <w:bookmarkStart w:id="65" w:name="_Toc123065269"/>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5</w:t>
      </w:r>
      <w:r w:rsidR="00485A47">
        <w:fldChar w:fldCharType="end"/>
      </w:r>
      <w:bookmarkEnd w:id="64"/>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65"/>
    </w:p>
    <w:p w14:paraId="6DEECCC5" w14:textId="752D14FB" w:rsidR="00626B49" w:rsidRDefault="006D20E8" w:rsidP="00626B49">
      <w:r>
        <w:rPr>
          <w:rFonts w:hint="eastAsia"/>
        </w:rPr>
        <w:t>更糟糕的是，</w:t>
      </w:r>
      <w:proofErr w:type="gramStart"/>
      <w:r>
        <w:rPr>
          <w:rFonts w:hint="eastAsia"/>
        </w:rPr>
        <w:t>面對高維度</w:t>
      </w:r>
      <w:proofErr w:type="gramEnd"/>
      <w:r>
        <w:rPr>
          <w:rFonts w:hint="eastAsia"/>
        </w:rPr>
        <w:t>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55C2A3A0" w:rsidR="0004719D" w:rsidRDefault="00687C96" w:rsidP="00687C96">
      <w:pPr>
        <w:pStyle w:val="af5"/>
      </w:pPr>
      <w:bookmarkStart w:id="66" w:name="_Ref120715967"/>
      <w:bookmarkStart w:id="67" w:name="_Ref120715962"/>
      <w:bookmarkStart w:id="68" w:name="_Toc12306527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6</w:t>
      </w:r>
      <w:r w:rsidR="00485A47">
        <w:fldChar w:fldCharType="end"/>
      </w:r>
      <w:bookmarkEnd w:id="66"/>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(Köppen, 2000)</w:t>
      </w:r>
      <w:r w:rsidRPr="00687C96">
        <w:fldChar w:fldCharType="end"/>
      </w:r>
      <w:r w:rsidRPr="00687C96">
        <w:rPr>
          <w:rFonts w:hint="eastAsia"/>
        </w:rPr>
        <w:t>。</w:t>
      </w:r>
      <w:bookmarkEnd w:id="67"/>
      <w:bookmarkEnd w:id="68"/>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40C84A97" w:rsidR="0004719D" w:rsidRDefault="00687C96" w:rsidP="00687C96">
      <w:pPr>
        <w:pStyle w:val="af5"/>
      </w:pPr>
      <w:bookmarkStart w:id="69" w:name="_Ref120716009"/>
      <w:bookmarkStart w:id="70" w:name="_Toc12306527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7</w:t>
      </w:r>
      <w:r w:rsidR="00485A47">
        <w:fldChar w:fldCharType="end"/>
      </w:r>
      <w:bookmarkEnd w:id="69"/>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70"/>
    </w:p>
    <w:p w14:paraId="1437898D" w14:textId="5DD7265E"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w:t>
      </w:r>
      <w:proofErr w:type="gramStart"/>
      <w:r>
        <w:rPr>
          <w:rFonts w:hint="eastAsia"/>
        </w:rPr>
        <w:t>在高維</w:t>
      </w:r>
      <w:proofErr w:type="gramEnd"/>
      <w:r>
        <w:rPr>
          <w:rFonts w:hint="eastAsia"/>
        </w:rPr>
        <w:t>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306431">
        <w:rPr>
          <w:rFonts w:hint="eastAsia"/>
        </w:rPr>
        <w:t>如下</w:t>
      </w:r>
      <w:r w:rsidR="00486D2D">
        <w:fldChar w:fldCharType="end"/>
      </w:r>
      <w:r w:rsidR="00486D2D">
        <w:rPr>
          <w:rFonts w:hint="eastAsia"/>
        </w:rPr>
        <w:t>方程式所示</w:t>
      </w:r>
    </w:p>
    <w:p w14:paraId="61F36FC3" w14:textId="22773D13" w:rsidR="00CC7107" w:rsidRDefault="00626B49" w:rsidP="00CC7107">
      <w:pPr>
        <w:pStyle w:val="af7"/>
        <w:keepNext/>
      </w:pPr>
      <w:r>
        <w:tab/>
      </w:r>
      <w:bookmarkStart w:id="71"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306431">
          <w:rPr>
            <w:noProof/>
          </w:rPr>
          <w:t>2</w:t>
        </w:r>
      </w:fldSimple>
      <w:r w:rsidR="002C7D19">
        <w:t>.</w:t>
      </w:r>
      <w:fldSimple w:instr=" SEQ ( \* ARABIC \s 1 ">
        <w:r w:rsidR="00306431">
          <w:rPr>
            <w:noProof/>
          </w:rPr>
          <w:t>21</w:t>
        </w:r>
      </w:fldSimple>
      <w:r w:rsidR="007C5F74">
        <w:rPr>
          <w:rFonts w:hint="eastAsia"/>
        </w:rPr>
        <w:t xml:space="preserve"> )</w:t>
      </w:r>
    </w:p>
    <w:p w14:paraId="36FDA0F8" w14:textId="42115C14" w:rsidR="00120443" w:rsidRDefault="00626B49" w:rsidP="00A533B5">
      <w:r w:rsidRPr="00626B49">
        <w:tab/>
      </w:r>
      <w:bookmarkEnd w:id="71"/>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w:t>
      </w:r>
      <w:proofErr w:type="gramStart"/>
      <w:r w:rsidR="00960FC1">
        <w:rPr>
          <w:rFonts w:hint="eastAsia"/>
        </w:rPr>
        <w:t>在高維</w:t>
      </w:r>
      <w:proofErr w:type="gramEnd"/>
      <w:r w:rsidR="00960FC1">
        <w:rPr>
          <w:rFonts w:hint="eastAsia"/>
        </w:rPr>
        <w:t>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577F786E" w:rsidR="0004719D" w:rsidRDefault="00687C96" w:rsidP="00687C96">
      <w:pPr>
        <w:pStyle w:val="af5"/>
      </w:pPr>
      <w:bookmarkStart w:id="72" w:name="_Ref120716072"/>
      <w:bookmarkStart w:id="73" w:name="_Toc12306527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8</w:t>
      </w:r>
      <w:r w:rsidR="00485A47">
        <w:fldChar w:fldCharType="end"/>
      </w:r>
      <w:bookmarkEnd w:id="72"/>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(Verleysen &amp; François, 2005)</w:t>
      </w:r>
      <w:r w:rsidRPr="00687C96">
        <w:fldChar w:fldCharType="end"/>
      </w:r>
      <w:r w:rsidRPr="00687C96">
        <w:rPr>
          <w:rFonts w:hint="eastAsia"/>
        </w:rPr>
        <w:t>。</w:t>
      </w:r>
      <w:bookmarkEnd w:id="73"/>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74" w:name="_Toc122553137"/>
      <w:bookmarkStart w:id="75" w:name="_Toc123068916"/>
      <w:proofErr w:type="gramStart"/>
      <w:r w:rsidRPr="00437D7D">
        <w:rPr>
          <w:rFonts w:hint="eastAsia"/>
        </w:rPr>
        <w:lastRenderedPageBreak/>
        <w:t>降維處理</w:t>
      </w:r>
      <w:bookmarkEnd w:id="74"/>
      <w:bookmarkEnd w:id="75"/>
      <w:proofErr w:type="gramEnd"/>
    </w:p>
    <w:p w14:paraId="41C17A49" w14:textId="140D6682"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306431">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457509B6" w:rsidR="0004719D" w:rsidRDefault="00D30307" w:rsidP="00D30307">
      <w:pPr>
        <w:pStyle w:val="af5"/>
      </w:pPr>
      <w:bookmarkStart w:id="76" w:name="_Ref120716473"/>
      <w:bookmarkStart w:id="77" w:name="_Toc123065273"/>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9</w:t>
      </w:r>
      <w:r w:rsidR="00485A47">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6"/>
      <w:bookmarkEnd w:id="77"/>
    </w:p>
    <w:p w14:paraId="2225D44D" w14:textId="374B33AB" w:rsidR="00984F6C" w:rsidRDefault="00984F6C" w:rsidP="00984F6C">
      <w:pPr>
        <w:pStyle w:val="3"/>
      </w:pPr>
      <w:bookmarkStart w:id="78" w:name="_Toc122553138"/>
      <w:bookmarkStart w:id="79" w:name="_Toc123068917"/>
      <w:r>
        <w:rPr>
          <w:rFonts w:hint="eastAsia"/>
        </w:rPr>
        <w:t>特徵選取</w:t>
      </w:r>
      <w:bookmarkEnd w:id="78"/>
      <w:bookmarkEnd w:id="79"/>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25F4C7C6" w:rsidR="0004719D" w:rsidRDefault="00D30307" w:rsidP="00D30307">
      <w:pPr>
        <w:pStyle w:val="af5"/>
      </w:pPr>
      <w:bookmarkStart w:id="80" w:name="_Toc12306527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10</w:t>
      </w:r>
      <w:r w:rsidR="00485A47">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2F8A4BB"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5285DAE4" w:rsidR="000142DE" w:rsidRDefault="00D30307" w:rsidP="00D30307">
      <w:pPr>
        <w:pStyle w:val="af5"/>
      </w:pPr>
      <w:bookmarkStart w:id="81" w:name="_Ref120716581"/>
      <w:bookmarkStart w:id="82" w:name="_Toc123065275"/>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11</w:t>
      </w:r>
      <w:r w:rsidR="00485A47">
        <w:fldChar w:fldCharType="end"/>
      </w:r>
      <w:bookmarkEnd w:id="81"/>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2"/>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034B6643" w:rsidR="00D70B5C" w:rsidRDefault="00D30307" w:rsidP="00D30307">
      <w:pPr>
        <w:pStyle w:val="af5"/>
      </w:pPr>
      <w:bookmarkStart w:id="83" w:name="_Ref120716583"/>
      <w:bookmarkStart w:id="84" w:name="_Toc12306527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12</w:t>
      </w:r>
      <w:r w:rsidR="00485A47">
        <w:fldChar w:fldCharType="end"/>
      </w:r>
      <w:bookmarkEnd w:id="83"/>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4"/>
    </w:p>
    <w:p w14:paraId="06ABFA9A" w14:textId="0A8ECC1E"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5027D692" w:rsidR="00406C3A" w:rsidRDefault="00D30307" w:rsidP="00D30307">
      <w:pPr>
        <w:pStyle w:val="af5"/>
      </w:pPr>
      <w:bookmarkStart w:id="85" w:name="_Ref120716625"/>
      <w:bookmarkStart w:id="86" w:name="_Toc12306527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13</w:t>
      </w:r>
      <w:r w:rsidR="00485A47">
        <w:fldChar w:fldCharType="end"/>
      </w:r>
      <w:bookmarkEnd w:id="85"/>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6"/>
    </w:p>
    <w:p w14:paraId="71336145" w14:textId="3BDFB124" w:rsidR="00984F6C" w:rsidRDefault="00984F6C" w:rsidP="007D0CD9">
      <w:pPr>
        <w:pStyle w:val="3"/>
      </w:pPr>
      <w:bookmarkStart w:id="87" w:name="_Toc122553139"/>
      <w:bookmarkStart w:id="88" w:name="_Toc123068918"/>
      <w:r w:rsidRPr="007D0CD9">
        <w:rPr>
          <w:rFonts w:hint="eastAsia"/>
        </w:rPr>
        <w:t>特徵萃取</w:t>
      </w:r>
      <w:bookmarkEnd w:id="87"/>
      <w:bookmarkEnd w:id="8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3343BBC0" w:rsidR="00582886" w:rsidRDefault="00D30307" w:rsidP="00D30307">
      <w:pPr>
        <w:pStyle w:val="af5"/>
      </w:pPr>
      <w:bookmarkStart w:id="89" w:name="_Toc12306527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14</w:t>
      </w:r>
      <w:r w:rsidR="00485A47">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89"/>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30B58286" w:rsidR="008207FE" w:rsidRDefault="008207FE">
      <w:pPr>
        <w:pStyle w:val="af5"/>
      </w:pPr>
      <w:bookmarkStart w:id="90" w:name="_Toc123065279"/>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15</w:t>
      </w:r>
      <w:r w:rsidR="00485A47">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5A95B19D" w:rsidR="00EF5DF3" w:rsidRDefault="008207FE" w:rsidP="008207FE">
      <w:pPr>
        <w:pStyle w:val="af5"/>
      </w:pPr>
      <w:bookmarkStart w:id="91" w:name="_Toc12306528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16</w:t>
      </w:r>
      <w:r w:rsidR="00485A47">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1A11C562" w:rsidR="006B601E" w:rsidRDefault="00532D28" w:rsidP="006B601E">
      <w:pPr>
        <w:pStyle w:val="2"/>
      </w:pPr>
      <w:bookmarkStart w:id="92" w:name="_Toc123068919"/>
      <w:proofErr w:type="gramStart"/>
      <w:r>
        <w:rPr>
          <w:rFonts w:hint="eastAsia"/>
        </w:rPr>
        <w:lastRenderedPageBreak/>
        <w:t>聚類</w:t>
      </w:r>
      <w:r w:rsidR="00994FCD">
        <w:rPr>
          <w:rFonts w:hint="eastAsia"/>
        </w:rPr>
        <w:t>模型</w:t>
      </w:r>
      <w:bookmarkEnd w:id="92"/>
      <w:proofErr w:type="gramEnd"/>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610A1213" w:rsidR="00BC22AD" w:rsidRDefault="00BC22AD" w:rsidP="00954A2F">
      <w:pPr>
        <w:pStyle w:val="af5"/>
      </w:pPr>
      <w:bookmarkStart w:id="93" w:name="_Toc12306528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17</w:t>
      </w:r>
      <w:r w:rsidR="00485A47">
        <w:fldChar w:fldCharType="end"/>
      </w:r>
      <w:proofErr w:type="gramStart"/>
      <w:r w:rsidR="00227C16">
        <w:rPr>
          <w:rFonts w:hint="eastAsia"/>
        </w:rPr>
        <w:t>聚類</w:t>
      </w:r>
      <w:r w:rsidR="0020719B">
        <w:rPr>
          <w:rFonts w:hint="eastAsia"/>
        </w:rPr>
        <w:t>分析</w:t>
      </w:r>
      <w:proofErr w:type="gramEnd"/>
      <w:r w:rsidR="007B5E12">
        <w:rPr>
          <w:rFonts w:hint="eastAsia"/>
        </w:rPr>
        <w:t>結果</w:t>
      </w:r>
      <w:r w:rsidR="00954A2F">
        <w:rPr>
          <w:rFonts w:hint="eastAsia"/>
        </w:rPr>
        <w:t>，以鳶尾花資料及為例</w:t>
      </w:r>
      <w:r w:rsidR="00297E70">
        <w:rPr>
          <w:rFonts w:hint="eastAsia"/>
        </w:rPr>
        <w:t>。</w:t>
      </w:r>
      <w:bookmarkEnd w:id="93"/>
    </w:p>
    <w:p w14:paraId="6103D432" w14:textId="78CEB114" w:rsidR="00C314CF" w:rsidRDefault="00532D28" w:rsidP="00D247D5">
      <w:proofErr w:type="gramStart"/>
      <w:r>
        <w:rPr>
          <w:rFonts w:hint="eastAsia"/>
        </w:rPr>
        <w:t>聚類</w:t>
      </w:r>
      <w:proofErr w:type="gramEnd"/>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w:t>
      </w:r>
      <w:proofErr w:type="gramStart"/>
      <w:r w:rsidR="00D247D5">
        <w:rPr>
          <w:rFonts w:hint="eastAsia"/>
        </w:rPr>
        <w:t>表示愈相異</w:t>
      </w:r>
      <w:proofErr w:type="gramEnd"/>
      <w:r w:rsidR="00D247D5">
        <w:rPr>
          <w:rFonts w:hint="eastAsia"/>
        </w:rPr>
        <w:t>，而根據資料散佈方式得以計算出以下三種距離形式：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2CDBCCC"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w:t>
      </w:r>
      <w:proofErr w:type="gramStart"/>
      <w:r w:rsidR="00D247D5" w:rsidRPr="00D247D5">
        <w:rPr>
          <w:rFonts w:hint="eastAsia"/>
        </w:rPr>
        <w:t>的聚類效應</w:t>
      </w:r>
      <w:proofErr w:type="gramEnd"/>
      <w:r w:rsidR="00D247D5" w:rsidRPr="00D247D5">
        <w:rPr>
          <w:rFonts w:hint="eastAsia"/>
        </w:rPr>
        <w:t>，群內距離應該要</w:t>
      </w:r>
      <w:r>
        <w:rPr>
          <w:rFonts w:hint="eastAsia"/>
        </w:rPr>
        <w:t>較</w:t>
      </w:r>
      <w:r w:rsidR="00D247D5" w:rsidRPr="00D247D5">
        <w:rPr>
          <w:rFonts w:hint="eastAsia"/>
        </w:rPr>
        <w:t>小且均勻（同質性高）。</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19D0B315"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w:t>
      </w:r>
      <w:proofErr w:type="gramStart"/>
      <w:r w:rsidR="00774FB6" w:rsidRPr="00D247D5">
        <w:rPr>
          <w:rFonts w:hint="eastAsia"/>
        </w:rPr>
        <w:t>的聚類效應</w:t>
      </w:r>
      <w:proofErr w:type="gramEnd"/>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明顯（異質性高）。</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2B6C098C" w:rsidR="00D247D5" w:rsidRDefault="001326D3" w:rsidP="00D247D5">
      <w:r>
        <w:rPr>
          <w:rFonts w:hint="eastAsia"/>
        </w:rPr>
        <w:t>不同</w:t>
      </w:r>
      <w:r w:rsidR="00D247D5" w:rsidRPr="00D247D5">
        <w:rPr>
          <w:rFonts w:hint="eastAsia"/>
        </w:rPr>
        <w:t>集群彼此之間的不同或相似程度。</w:t>
      </w:r>
    </w:p>
    <w:p w14:paraId="276E565B" w14:textId="2CB88B5D" w:rsidR="00AF0752" w:rsidRDefault="00B62E1C" w:rsidP="00954A2F">
      <w:r>
        <w:rPr>
          <w:rFonts w:hint="eastAsia"/>
        </w:rPr>
        <w:t>而</w:t>
      </w:r>
      <w:r w:rsidR="00C314CF">
        <w:rPr>
          <w:rFonts w:hint="eastAsia"/>
        </w:rPr>
        <w:t>根據所</w:t>
      </w:r>
      <w:proofErr w:type="gramStart"/>
      <w:r w:rsidR="00C314CF">
        <w:rPr>
          <w:rFonts w:hint="eastAsia"/>
        </w:rPr>
        <w:t>使用聚類</w:t>
      </w:r>
      <w:r>
        <w:rPr>
          <w:rFonts w:hint="eastAsia"/>
        </w:rPr>
        <w:t>時</w:t>
      </w:r>
      <w:proofErr w:type="gramEnd"/>
      <w:r>
        <w:rPr>
          <w:rFonts w:hint="eastAsia"/>
        </w:rPr>
        <w:t>所使用</w:t>
      </w:r>
      <w:r w:rsidR="00C314CF">
        <w:rPr>
          <w:rFonts w:hint="eastAsia"/>
        </w:rPr>
        <w:t>演算法的不同</w:t>
      </w:r>
      <w:r w:rsidR="00954A2F">
        <w:rPr>
          <w:rFonts w:hint="eastAsia"/>
        </w:rPr>
        <w:t>，</w:t>
      </w:r>
      <w:r w:rsidR="00C314CF">
        <w:rPr>
          <w:rFonts w:hint="eastAsia"/>
        </w:rPr>
        <w:t>可將</w:t>
      </w:r>
      <w:r w:rsidR="00CE6A80">
        <w:rPr>
          <w:rFonts w:hint="eastAsia"/>
        </w:rPr>
        <w:t>常見</w:t>
      </w:r>
      <w:proofErr w:type="gramStart"/>
      <w:r w:rsidR="00CE6A80">
        <w:rPr>
          <w:rFonts w:hint="eastAsia"/>
        </w:rPr>
        <w:t>的</w:t>
      </w:r>
      <w:r w:rsidR="00C314CF">
        <w:rPr>
          <w:rFonts w:hint="eastAsia"/>
        </w:rPr>
        <w:t>聚類模</w:t>
      </w:r>
      <w:proofErr w:type="gramEnd"/>
      <w:r w:rsidR="00C314CF">
        <w:rPr>
          <w:rFonts w:hint="eastAsia"/>
        </w:rPr>
        <w:t>型區分為以下</w:t>
      </w:r>
      <w:r w:rsidR="00C314CF">
        <w:rPr>
          <w:rFonts w:hint="eastAsia"/>
        </w:rPr>
        <w:lastRenderedPageBreak/>
        <w:t>幾種類別：</w:t>
      </w:r>
    </w:p>
    <w:p w14:paraId="41B51F4B" w14:textId="151907D8" w:rsidR="00B62E1C" w:rsidRDefault="00C314CF" w:rsidP="00C314CF">
      <w:pPr>
        <w:pStyle w:val="a3"/>
        <w:numPr>
          <w:ilvl w:val="0"/>
          <w:numId w:val="22"/>
        </w:numPr>
        <w:ind w:leftChars="0"/>
      </w:pPr>
      <w:r w:rsidRPr="00C314CF">
        <w:rPr>
          <w:rFonts w:hint="eastAsia"/>
        </w:rPr>
        <w:t>連通</w:t>
      </w:r>
      <w:proofErr w:type="gramStart"/>
      <w:r w:rsidRPr="00C314CF">
        <w:rPr>
          <w:rFonts w:hint="eastAsia"/>
        </w:rPr>
        <w:t>性</w:t>
      </w:r>
      <w:r w:rsidR="003E528B">
        <w:rPr>
          <w:rFonts w:hint="eastAsia"/>
        </w:rPr>
        <w:t>聚類</w:t>
      </w:r>
      <w:proofErr w:type="gramEnd"/>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w:t>
      </w:r>
      <w:proofErr w:type="gramStart"/>
      <w:r w:rsidR="00CE6A80">
        <w:rPr>
          <w:rFonts w:hint="eastAsia"/>
        </w:rPr>
        <w:t>式聚類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r w:rsidR="009D6FDB">
        <w:rPr>
          <w:rFonts w:hint="eastAsia"/>
        </w:rPr>
        <w:t>最被廣泛使用。</w:t>
      </w:r>
    </w:p>
    <w:p w14:paraId="16B9701F" w14:textId="1446762A" w:rsidR="00B62E1C" w:rsidRDefault="00C314CF" w:rsidP="00C314CF">
      <w:pPr>
        <w:pStyle w:val="a3"/>
        <w:numPr>
          <w:ilvl w:val="0"/>
          <w:numId w:val="22"/>
        </w:numPr>
        <w:ind w:leftChars="0"/>
      </w:pPr>
      <w:proofErr w:type="gramStart"/>
      <w:r w:rsidRPr="00C314CF">
        <w:rPr>
          <w:rFonts w:hint="eastAsia"/>
        </w:rPr>
        <w:t>質心</w:t>
      </w:r>
      <w:r w:rsidR="003E528B">
        <w:rPr>
          <w:rFonts w:hint="eastAsia"/>
        </w:rPr>
        <w:t>聚類</w:t>
      </w:r>
      <w:proofErr w:type="gramEnd"/>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39387D8" w:rsidR="00C314CF" w:rsidRDefault="00B62E1C" w:rsidP="00B62E1C">
      <w:r>
        <w:rPr>
          <w:rFonts w:hint="eastAsia"/>
        </w:rPr>
        <w:t>此類演算法嘗試找出各個群集</w:t>
      </w:r>
      <w:proofErr w:type="gramStart"/>
      <w:r>
        <w:rPr>
          <w:rFonts w:hint="eastAsia"/>
        </w:rPr>
        <w:t>的質心</w:t>
      </w:r>
      <w:proofErr w:type="gramEnd"/>
      <w:r>
        <w:rPr>
          <w:rFonts w:hint="eastAsia"/>
        </w:rPr>
        <w:t>，並根據樣本</w:t>
      </w:r>
      <w:proofErr w:type="gramStart"/>
      <w:r>
        <w:rPr>
          <w:rFonts w:hint="eastAsia"/>
        </w:rPr>
        <w:t>與質心</w:t>
      </w:r>
      <w:proofErr w:type="gramEnd"/>
      <w:r>
        <w:rPr>
          <w:rFonts w:hint="eastAsia"/>
        </w:rPr>
        <w:t>的距離遠近</w:t>
      </w:r>
      <w:r w:rsidR="009D6FDB">
        <w:rPr>
          <w:rFonts w:hint="eastAsia"/>
        </w:rPr>
        <w:t>區分類別。</w:t>
      </w:r>
      <w:r w:rsidR="00CE6A80">
        <w:rPr>
          <w:rFonts w:hint="eastAsia"/>
        </w:rPr>
        <w:t>如</w:t>
      </w:r>
      <w:r w:rsidR="00CE6A80">
        <w:rPr>
          <w:rFonts w:hint="eastAsia"/>
        </w:rPr>
        <w:t>K</w:t>
      </w:r>
      <w:proofErr w:type="gramStart"/>
      <w:r w:rsidR="00CE6A80">
        <w:rPr>
          <w:rFonts w:hint="eastAsia"/>
        </w:rPr>
        <w:t>平均聚類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proofErr w:type="gramStart"/>
      <w:r>
        <w:rPr>
          <w:rFonts w:hint="eastAsia"/>
        </w:rPr>
        <w:t>分布</w:t>
      </w:r>
      <w:r w:rsidR="003E528B">
        <w:rPr>
          <w:rFonts w:hint="eastAsia"/>
        </w:rPr>
        <w:t>聚類</w:t>
      </w:r>
      <w:proofErr w:type="gramEnd"/>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w:t>
      </w:r>
      <w:proofErr w:type="gramStart"/>
      <w:r w:rsidRPr="001326D3">
        <w:rPr>
          <w:rFonts w:hint="eastAsia"/>
        </w:rPr>
        <w:t>的聚類演算法</w:t>
      </w:r>
      <w:proofErr w:type="gramEnd"/>
      <w:r>
        <w:rPr>
          <w:rFonts w:hint="eastAsia"/>
        </w:rPr>
        <w:t>，</w:t>
      </w:r>
      <w:r w:rsidRPr="001326D3">
        <w:rPr>
          <w:rFonts w:hint="eastAsia"/>
        </w:rPr>
        <w:t>假設每個</w:t>
      </w:r>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w:t>
      </w:r>
      <w:proofErr w:type="gramStart"/>
      <w:r w:rsidR="007B756B">
        <w:rPr>
          <w:rFonts w:hint="eastAsia"/>
        </w:rPr>
        <w:t>構</w:t>
      </w:r>
      <w:r w:rsidR="00280BD2">
        <w:rPr>
          <w:rFonts w:hint="eastAsia"/>
        </w:rPr>
        <w:t>聚</w:t>
      </w:r>
      <w:proofErr w:type="gramEnd"/>
      <w:r>
        <w:rPr>
          <w:rFonts w:hint="eastAsia"/>
        </w:rPr>
        <w:t>類</w:t>
      </w:r>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proofErr w:type="gramStart"/>
      <w:r>
        <w:rPr>
          <w:rFonts w:hint="eastAsia"/>
        </w:rPr>
        <w:t>密度</w:t>
      </w:r>
      <w:r w:rsidR="003E528B">
        <w:rPr>
          <w:rFonts w:hint="eastAsia"/>
        </w:rPr>
        <w:t>聚類</w:t>
      </w:r>
      <w:proofErr w:type="gramEnd"/>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151FBE9D" w:rsidR="00196B0B" w:rsidRDefault="00485BDA" w:rsidP="00FA137E">
      <w:r w:rsidRPr="00485BDA">
        <w:rPr>
          <w:rFonts w:hint="eastAsia"/>
        </w:rPr>
        <w:t>是一種基於</w:t>
      </w:r>
      <w:r>
        <w:rPr>
          <w:rFonts w:hint="eastAsia"/>
        </w:rPr>
        <w:t>樣本於樣本空間分布關係、</w:t>
      </w:r>
      <w:r w:rsidRPr="00485BDA">
        <w:rPr>
          <w:rFonts w:hint="eastAsia"/>
        </w:rPr>
        <w:t>密度</w:t>
      </w:r>
      <w:proofErr w:type="gramStart"/>
      <w:r w:rsidRPr="00485BDA">
        <w:rPr>
          <w:rFonts w:hint="eastAsia"/>
        </w:rPr>
        <w:t>的聚類</w:t>
      </w:r>
      <w:r>
        <w:rPr>
          <w:rFonts w:hint="eastAsia"/>
        </w:rPr>
        <w:t>方式</w:t>
      </w:r>
      <w:proofErr w:type="gramEnd"/>
      <w:r>
        <w:rPr>
          <w:rFonts w:hint="eastAsia"/>
        </w:rPr>
        <w:t>；</w:t>
      </w:r>
      <w:proofErr w:type="gramStart"/>
      <w:r w:rsidRPr="00485BDA">
        <w:rPr>
          <w:rFonts w:hint="eastAsia"/>
        </w:rPr>
        <w:t>密度聚類</w:t>
      </w:r>
      <w:r>
        <w:rPr>
          <w:rFonts w:hint="eastAsia"/>
        </w:rPr>
        <w:t>模型</w:t>
      </w:r>
      <w:proofErr w:type="gramEnd"/>
      <w:r w:rsidRPr="00485BDA">
        <w:rPr>
          <w:rFonts w:hint="eastAsia"/>
        </w:rPr>
        <w:t>樣本密度的角度出</w:t>
      </w:r>
      <w:r>
        <w:rPr>
          <w:rFonts w:hint="eastAsia"/>
        </w:rPr>
        <w:t>發</w:t>
      </w:r>
      <w:r w:rsidRPr="00485BDA">
        <w:rPr>
          <w:rFonts w:hint="eastAsia"/>
        </w:rPr>
        <w:t>，來</w:t>
      </w:r>
      <w:r>
        <w:rPr>
          <w:rFonts w:hint="eastAsia"/>
        </w:rPr>
        <w:t>檢測</w:t>
      </w:r>
      <w:proofErr w:type="gramStart"/>
      <w:r w:rsidRPr="00485BDA">
        <w:rPr>
          <w:rFonts w:hint="eastAsia"/>
        </w:rPr>
        <w:t>樣本間的</w:t>
      </w:r>
      <w:proofErr w:type="gramEnd"/>
      <w:r w:rsidRPr="00485BDA">
        <w:rPr>
          <w:rFonts w:hint="eastAsia"/>
        </w:rPr>
        <w:t>可連接性，並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w:t>
      </w:r>
      <w:proofErr w:type="gramStart"/>
      <w:r w:rsidRPr="00485BDA">
        <w:rPr>
          <w:rFonts w:hint="eastAsia"/>
        </w:rPr>
        <w:t>的聚類結</w:t>
      </w:r>
      <w:proofErr w:type="gramEnd"/>
      <w:r w:rsidRPr="00485BDA">
        <w:rPr>
          <w:rFonts w:hint="eastAsia"/>
        </w:rPr>
        <w:t>果。</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6AE6677E" w:rsidR="00994FCD" w:rsidRDefault="00B85DFD" w:rsidP="00994FCD">
      <w:pPr>
        <w:pStyle w:val="3"/>
      </w:pPr>
      <w:bookmarkStart w:id="94" w:name="_Toc123068920"/>
      <w:r w:rsidRPr="00B85DFD">
        <w:rPr>
          <w:rFonts w:hint="eastAsia"/>
        </w:rPr>
        <w:lastRenderedPageBreak/>
        <w:t>k</w:t>
      </w:r>
      <w:proofErr w:type="gramStart"/>
      <w:r w:rsidRPr="00B85DFD">
        <w:rPr>
          <w:rFonts w:hint="eastAsia"/>
        </w:rPr>
        <w:t>平均</w:t>
      </w:r>
      <w:r w:rsidR="00532D28">
        <w:rPr>
          <w:rFonts w:hint="eastAsia"/>
        </w:rPr>
        <w:t>聚類</w:t>
      </w:r>
      <w:proofErr w:type="gramEnd"/>
      <w:r w:rsidRPr="00B85DFD">
        <w:rPr>
          <w:rFonts w:hint="eastAsia"/>
        </w:rPr>
        <w:t>法</w:t>
      </w:r>
      <w:bookmarkEnd w:id="94"/>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3740AAB3" w:rsidR="00297E70" w:rsidRPr="00297E70" w:rsidRDefault="00297E70" w:rsidP="00297E70">
      <w:pPr>
        <w:pStyle w:val="af5"/>
      </w:pPr>
      <w:bookmarkStart w:id="95" w:name="_Ref123046735"/>
      <w:bookmarkStart w:id="96" w:name="_Ref123046583"/>
      <w:bookmarkStart w:id="97" w:name="_Toc12306528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18</w:t>
      </w:r>
      <w:r w:rsidR="00485A47">
        <w:fldChar w:fldCharType="end"/>
      </w:r>
      <w:bookmarkEnd w:id="95"/>
      <w:r>
        <w:t xml:space="preserve"> </w:t>
      </w:r>
      <w:r w:rsidR="00625FA7">
        <w:rPr>
          <w:rFonts w:hint="eastAsia"/>
        </w:rPr>
        <w:t>k</w:t>
      </w:r>
      <w:proofErr w:type="gramStart"/>
      <w:r w:rsidR="00625FA7">
        <w:rPr>
          <w:rFonts w:hint="eastAsia"/>
        </w:rPr>
        <w:t>平均聚類</w:t>
      </w:r>
      <w:proofErr w:type="gramEnd"/>
      <w:r w:rsidR="00625FA7">
        <w:rPr>
          <w:rFonts w:hint="eastAsia"/>
        </w:rPr>
        <w:t>法在</w:t>
      </w:r>
      <w:r w:rsidR="00FA7DD6">
        <w:rPr>
          <w:rFonts w:hint="eastAsia"/>
        </w:rPr>
        <w:t>五個迭代下</w:t>
      </w:r>
      <w:proofErr w:type="gramStart"/>
      <w:r w:rsidR="00FA7DD6">
        <w:rPr>
          <w:rFonts w:hint="eastAsia"/>
        </w:rPr>
        <w:t>的</w:t>
      </w:r>
      <w:r w:rsidR="00625FA7">
        <w:rPr>
          <w:rFonts w:hint="eastAsia"/>
        </w:rPr>
        <w:t>質心位</w:t>
      </w:r>
      <w:proofErr w:type="gramEnd"/>
      <w:r w:rsidR="00625FA7">
        <w:rPr>
          <w:rFonts w:hint="eastAsia"/>
        </w:rPr>
        <w:t>置變化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6"/>
      <w:r w:rsidR="00625FA7">
        <w:rPr>
          <w:rFonts w:hint="eastAsia"/>
        </w:rPr>
        <w:t>。</w:t>
      </w:r>
      <w:bookmarkEnd w:id="97"/>
    </w:p>
    <w:p w14:paraId="4C653F6E" w14:textId="2F86F69E" w:rsidR="00707D78" w:rsidRDefault="009D7A85" w:rsidP="00CB7EDF">
      <w:r w:rsidRPr="009D7A85">
        <w:rPr>
          <w:rFonts w:hint="eastAsia"/>
        </w:rPr>
        <w:t>k</w:t>
      </w:r>
      <w:proofErr w:type="gramStart"/>
      <w:r w:rsidRPr="009D7A85">
        <w:rPr>
          <w:rFonts w:hint="eastAsia"/>
        </w:rPr>
        <w:t>平均聚類</w:t>
      </w:r>
      <w:proofErr w:type="gramEnd"/>
      <w:r w:rsidRPr="009D7A85">
        <w:rPr>
          <w:rFonts w:hint="eastAsia"/>
        </w:rPr>
        <w:t>法</w:t>
      </w:r>
      <w:r w:rsidR="00931B56">
        <w:rPr>
          <w:rFonts w:hint="eastAsia"/>
        </w:rPr>
        <w:t>（</w:t>
      </w:r>
      <w:r w:rsidR="00931B56" w:rsidRPr="00931B56">
        <w:t>K-means</w:t>
      </w:r>
      <w:r w:rsidR="00931B56">
        <w:t xml:space="preserve"> clustering</w:t>
      </w:r>
      <w:r w:rsidR="00931B56">
        <w:rPr>
          <w:rFonts w:hint="eastAsia"/>
        </w:rPr>
        <w:t>）</w:t>
      </w:r>
      <w:r>
        <w:rPr>
          <w:rFonts w:hint="eastAsia"/>
        </w:rPr>
        <w:t>由</w:t>
      </w:r>
      <w:r w:rsidR="00707D78">
        <w:fldChar w:fldCharType="begin"/>
      </w:r>
      <w:r>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Pr>
          <w:noProof/>
        </w:rPr>
        <w:t>Hartigan and Wong (1979)</w:t>
      </w:r>
      <w:r w:rsidR="00707D78">
        <w:fldChar w:fldCharType="end"/>
      </w:r>
      <w:r>
        <w:rPr>
          <w:rFonts w:hint="eastAsia"/>
        </w:rPr>
        <w:t xml:space="preserve"> </w:t>
      </w:r>
      <w:r>
        <w:rPr>
          <w:rFonts w:hint="eastAsia"/>
        </w:rPr>
        <w:t>提出，</w:t>
      </w:r>
      <w:r w:rsidR="00931B56">
        <w:rPr>
          <w:rFonts w:hint="eastAsia"/>
        </w:rPr>
        <w:t>主要概念為</w:t>
      </w:r>
      <w:r w:rsidR="00243C44">
        <w:rPr>
          <w:rFonts w:hint="eastAsia"/>
        </w:rPr>
        <w:t>透過「物以類聚」的特性來</w:t>
      </w:r>
      <w:proofErr w:type="gramStart"/>
      <w:r w:rsidR="00243C44">
        <w:rPr>
          <w:rFonts w:hint="eastAsia"/>
        </w:rPr>
        <w:t>進行</w:t>
      </w:r>
      <w:r w:rsidR="00243C44" w:rsidRPr="009D7A85">
        <w:rPr>
          <w:rFonts w:hint="eastAsia"/>
        </w:rPr>
        <w:t>聚</w:t>
      </w:r>
      <w:proofErr w:type="gramEnd"/>
      <w:r w:rsidR="00243C44" w:rsidRPr="009D7A85">
        <w:rPr>
          <w:rFonts w:hint="eastAsia"/>
        </w:rPr>
        <w:t>類</w:t>
      </w:r>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proofErr w:type="gramStart"/>
      <w:r w:rsidR="00CB7EDF">
        <w:rPr>
          <w:rFonts w:hint="eastAsia"/>
        </w:rPr>
        <w:t>個質心</w:t>
      </w:r>
      <w:proofErr w:type="gramEnd"/>
      <w:r w:rsidR="00CB7EDF">
        <w:rPr>
          <w:rFonts w:hint="eastAsia"/>
        </w:rPr>
        <w:t>（</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proofErr w:type="gramStart"/>
      <w:r>
        <w:rPr>
          <w:rFonts w:hint="eastAsia"/>
        </w:rPr>
        <w:t>各質心</w:t>
      </w:r>
      <w:proofErr w:type="gramEnd"/>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w:t>
      </w:r>
      <w:proofErr w:type="gramStart"/>
      <w:r w:rsidRPr="00CB7EDF">
        <w:rPr>
          <w:rFonts w:hint="eastAsia"/>
        </w:rPr>
        <w:t>的</w:t>
      </w:r>
      <w:r>
        <w:rPr>
          <w:rFonts w:hint="eastAsia"/>
        </w:rPr>
        <w:t>質心</w:t>
      </w:r>
      <w:proofErr w:type="gramEnd"/>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w:t>
      </w:r>
      <w:proofErr w:type="gramStart"/>
      <w:r>
        <w:rPr>
          <w:rFonts w:hint="eastAsia"/>
        </w:rPr>
        <w:t>移動</w:t>
      </w:r>
      <w:r w:rsidRPr="00CB7EDF">
        <w:rPr>
          <w:rFonts w:hint="eastAsia"/>
        </w:rPr>
        <w:t>質心</w:t>
      </w:r>
      <w:r>
        <w:rPr>
          <w:rFonts w:hint="eastAsia"/>
        </w:rPr>
        <w:t>位置</w:t>
      </w:r>
      <w:proofErr w:type="gramEnd"/>
      <w:r w:rsidRPr="00CB7EDF">
        <w:rPr>
          <w:rFonts w:hint="eastAsia"/>
        </w:rPr>
        <w:t>。</w:t>
      </w:r>
    </w:p>
    <w:p w14:paraId="4BCFEF80" w14:textId="690F71B9" w:rsidR="004971F5" w:rsidRPr="00CB7EDF" w:rsidRDefault="00CB7EDF" w:rsidP="004971F5">
      <w:proofErr w:type="gramStart"/>
      <w:r>
        <w:rPr>
          <w:rFonts w:hint="eastAsia"/>
        </w:rPr>
        <w:t>當質心</w:t>
      </w:r>
      <w:proofErr w:type="gramEnd"/>
      <w:r>
        <w:rPr>
          <w:rFonts w:hint="eastAsia"/>
        </w:rPr>
        <w:t>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5528A7" w:rsidRPr="009D7A85">
        <w:rPr>
          <w:rFonts w:hint="eastAsia"/>
        </w:rPr>
        <w:t>k</w:t>
      </w:r>
      <w:proofErr w:type="gramStart"/>
      <w:r w:rsidR="005528A7" w:rsidRPr="009D7A85">
        <w:rPr>
          <w:rFonts w:hint="eastAsia"/>
        </w:rPr>
        <w:t>平均聚</w:t>
      </w:r>
      <w:proofErr w:type="gramEnd"/>
      <w:r w:rsidR="005528A7" w:rsidRPr="009D7A85">
        <w:rPr>
          <w:rFonts w:hint="eastAsia"/>
        </w:rPr>
        <w:t>類法</w:t>
      </w:r>
      <w:r w:rsidR="005528A7">
        <w:rPr>
          <w:rFonts w:hint="eastAsia"/>
        </w:rPr>
        <w:t>演算；可根據各樣本點與所屬</w:t>
      </w:r>
      <w:proofErr w:type="gramStart"/>
      <w:r w:rsidR="005528A7">
        <w:rPr>
          <w:rFonts w:hint="eastAsia"/>
        </w:rPr>
        <w:t>質心間的</w:t>
      </w:r>
      <w:proofErr w:type="gramEnd"/>
      <w:r w:rsidR="005528A7">
        <w:rPr>
          <w:rFonts w:hint="eastAsia"/>
        </w:rPr>
        <w:t>距離平方加總作為衡量</w:t>
      </w:r>
      <w:r w:rsidR="005528A7" w:rsidRPr="009D7A85">
        <w:rPr>
          <w:rFonts w:hint="eastAsia"/>
        </w:rPr>
        <w:t>k</w:t>
      </w:r>
      <w:proofErr w:type="gramStart"/>
      <w:r w:rsidR="005528A7" w:rsidRPr="009D7A85">
        <w:rPr>
          <w:rFonts w:hint="eastAsia"/>
        </w:rPr>
        <w:t>平均聚</w:t>
      </w:r>
      <w:proofErr w:type="gramEnd"/>
      <w:r w:rsidR="005528A7" w:rsidRPr="009D7A85">
        <w:rPr>
          <w:rFonts w:hint="eastAsia"/>
        </w:rPr>
        <w:t>類</w:t>
      </w:r>
      <w:r w:rsidR="005528A7">
        <w:rPr>
          <w:rFonts w:hint="eastAsia"/>
        </w:rPr>
        <w:t>模型的標準，</w:t>
      </w:r>
      <w:r w:rsidR="004971F5">
        <w:rPr>
          <w:rFonts w:hint="eastAsia"/>
        </w:rPr>
        <w:t>越小的距離總合表示該模型</w:t>
      </w:r>
      <w:proofErr w:type="gramStart"/>
      <w:r w:rsidR="004971F5">
        <w:rPr>
          <w:rFonts w:hint="eastAsia"/>
        </w:rPr>
        <w:t>的質心位</w:t>
      </w:r>
      <w:proofErr w:type="gramEnd"/>
      <w:r w:rsidR="004971F5">
        <w:rPr>
          <w:rFonts w:hint="eastAsia"/>
        </w:rPr>
        <w:t>置更佳、</w:t>
      </w:r>
      <w:proofErr w:type="gramStart"/>
      <w:r w:rsidR="004971F5">
        <w:rPr>
          <w:rFonts w:hint="eastAsia"/>
        </w:rPr>
        <w:t>聚類成</w:t>
      </w:r>
      <w:proofErr w:type="gramEnd"/>
      <w:r w:rsidR="004971F5">
        <w:rPr>
          <w:rFonts w:hint="eastAsia"/>
        </w:rPr>
        <w:t>果更為顯著。</w:t>
      </w:r>
    </w:p>
    <w:p w14:paraId="5109A1C7" w14:textId="00FBF31C" w:rsidR="00994FCD" w:rsidRDefault="00B85DFD" w:rsidP="00994FCD">
      <w:pPr>
        <w:pStyle w:val="3"/>
      </w:pPr>
      <w:bookmarkStart w:id="98" w:name="_Toc123068921"/>
      <w:proofErr w:type="gramStart"/>
      <w:r w:rsidRPr="00B85DFD">
        <w:rPr>
          <w:rFonts w:hint="eastAsia"/>
        </w:rPr>
        <w:lastRenderedPageBreak/>
        <w:t>階層</w:t>
      </w:r>
      <w:r w:rsidR="00532D28">
        <w:rPr>
          <w:rFonts w:hint="eastAsia"/>
        </w:rPr>
        <w:t>聚類</w:t>
      </w:r>
      <w:r w:rsidRPr="00B85DFD">
        <w:rPr>
          <w:rFonts w:hint="eastAsia"/>
        </w:rPr>
        <w:t>法</w:t>
      </w:r>
      <w:bookmarkEnd w:id="98"/>
      <w:proofErr w:type="gramEnd"/>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0D3FDAAF" w:rsidR="00BA0738" w:rsidRPr="00BA0738" w:rsidRDefault="00BA0738" w:rsidP="00BA0738">
      <w:pPr>
        <w:pStyle w:val="af5"/>
      </w:pPr>
      <w:bookmarkStart w:id="99" w:name="_Ref123049862"/>
      <w:bookmarkStart w:id="100" w:name="_Toc123065283"/>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19</w:t>
      </w:r>
      <w:r w:rsidR="00485A47">
        <w:fldChar w:fldCharType="end"/>
      </w:r>
      <w:bookmarkEnd w:id="99"/>
      <w:r>
        <w:t xml:space="preserve"> </w:t>
      </w:r>
      <w:proofErr w:type="gramStart"/>
      <w:r>
        <w:rPr>
          <w:rFonts w:hint="eastAsia"/>
        </w:rPr>
        <w:t>階層聚類法</w:t>
      </w:r>
      <w:proofErr w:type="gramEnd"/>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0"/>
    </w:p>
    <w:p w14:paraId="71CCA441" w14:textId="3C84563E" w:rsidR="00FE511B" w:rsidRDefault="004971F5" w:rsidP="00A22D9B">
      <w:proofErr w:type="gramStart"/>
      <w:r>
        <w:rPr>
          <w:rFonts w:hint="eastAsia"/>
        </w:rPr>
        <w:t>階層聚類法</w:t>
      </w:r>
      <w:proofErr w:type="gramEnd"/>
      <w:r>
        <w:rPr>
          <w:rFonts w:hint="eastAsia"/>
        </w:rPr>
        <w:t>（</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w:t>
      </w:r>
      <w:proofErr w:type="gramStart"/>
      <w:r w:rsidR="00FE511B">
        <w:rPr>
          <w:rFonts w:hint="eastAsia"/>
        </w:rPr>
        <w:t>中切分</w:t>
      </w:r>
      <w:proofErr w:type="gramEnd"/>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19</w:t>
      </w:r>
      <w:r w:rsidR="00913E00">
        <w:fldChar w:fldCharType="end"/>
      </w:r>
      <w:r w:rsidR="00913E00">
        <w:rPr>
          <w:rFonts w:hint="eastAsia"/>
        </w:rPr>
        <w:t>，詳細</w:t>
      </w:r>
      <w:r w:rsidR="00FE511B">
        <w:rPr>
          <w:rFonts w:hint="eastAsia"/>
        </w:rPr>
        <w:t>描述如下：</w:t>
      </w:r>
    </w:p>
    <w:p w14:paraId="1A49929D" w14:textId="48501CC6" w:rsidR="00FE511B" w:rsidRDefault="00FE511B" w:rsidP="00FE511B">
      <w:pPr>
        <w:pStyle w:val="a3"/>
        <w:numPr>
          <w:ilvl w:val="0"/>
          <w:numId w:val="25"/>
        </w:numPr>
        <w:ind w:leftChars="0"/>
      </w:pPr>
      <w:r w:rsidRPr="00FE511B">
        <w:rPr>
          <w:rFonts w:hint="eastAsia"/>
        </w:rPr>
        <w:t>計算樣本間</w:t>
      </w:r>
      <w:proofErr w:type="gramStart"/>
      <w:r w:rsidRPr="00FE511B">
        <w:rPr>
          <w:rFonts w:hint="eastAsia"/>
        </w:rPr>
        <w:t>個</w:t>
      </w:r>
      <w:proofErr w:type="gramEnd"/>
      <w:r w:rsidRPr="00FE511B">
        <w:rPr>
          <w:rFonts w:hint="eastAsia"/>
        </w:rPr>
        <w:t>點的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90A6F99"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w:t>
      </w:r>
      <w:proofErr w:type="gramStart"/>
      <w:r w:rsidR="00913E00">
        <w:rPr>
          <w:rFonts w:hint="eastAsia"/>
        </w:rPr>
        <w:t>個數切分</w:t>
      </w:r>
      <w:r>
        <w:rPr>
          <w:rFonts w:hint="eastAsia"/>
        </w:rPr>
        <w:t>樹狀</w:t>
      </w:r>
      <w:proofErr w:type="gramEnd"/>
      <w:r>
        <w:rPr>
          <w:rFonts w:hint="eastAsia"/>
        </w:rPr>
        <w:t>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248A57C4" w:rsidR="00852DBF" w:rsidRDefault="006D5D74" w:rsidP="00852DBF">
      <w:pPr>
        <w:pStyle w:val="3"/>
      </w:pPr>
      <w:bookmarkStart w:id="101" w:name="_Toc123068922"/>
      <w:r>
        <w:rPr>
          <w:rFonts w:hint="eastAsia"/>
        </w:rPr>
        <w:lastRenderedPageBreak/>
        <w:t>區塊模型</w:t>
      </w:r>
      <w:bookmarkEnd w:id="101"/>
    </w:p>
    <w:p w14:paraId="25A4BCCF" w14:textId="77777777" w:rsidR="009B51D2" w:rsidRDefault="004814D1" w:rsidP="009B51D2">
      <w:pPr>
        <w:pStyle w:val="aa"/>
        <w:keepNext/>
      </w:pPr>
      <w:r>
        <w:rPr>
          <w:noProof/>
        </w:rPr>
        <w:drawing>
          <wp:inline distT="0" distB="0" distL="0" distR="0" wp14:anchorId="3B6B1EE6" wp14:editId="70DF9C86">
            <wp:extent cx="5040000" cy="2959722"/>
            <wp:effectExtent l="0" t="0" r="825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5040000" cy="295972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0155225F" w:rsidR="004814D1" w:rsidRPr="004814D1" w:rsidRDefault="009B51D2" w:rsidP="009B51D2">
      <w:pPr>
        <w:pStyle w:val="af5"/>
      </w:pPr>
      <w:bookmarkStart w:id="102" w:name="_Toc12306528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20</w:t>
      </w:r>
      <w:r w:rsidR="00485A47">
        <w:fldChar w:fldCharType="end"/>
      </w:r>
      <w:r>
        <w:t xml:space="preserve"> </w:t>
      </w:r>
      <w:r>
        <w:rPr>
          <w:rFonts w:hint="eastAsia"/>
        </w:rPr>
        <w:t>依據</w:t>
      </w:r>
      <w:proofErr w:type="gramStart"/>
      <w:r>
        <w:rPr>
          <w:rFonts w:hint="eastAsia"/>
        </w:rPr>
        <w:t>區塊建模</w:t>
      </w:r>
      <w:proofErr w:type="gramEnd"/>
      <w:r>
        <w:rPr>
          <w:rFonts w:hint="eastAsia"/>
        </w:rPr>
        <w:t>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bookmarkEnd w:id="102"/>
      <w:r>
        <w:fldChar w:fldCharType="end"/>
      </w:r>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7A87EFA8" w:rsidR="00F731D8" w:rsidRDefault="00485A47" w:rsidP="00485A47">
      <w:pPr>
        <w:pStyle w:val="af5"/>
      </w:pPr>
      <w:bookmarkStart w:id="103" w:name="_Ref12306881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6431">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06431">
        <w:rPr>
          <w:noProof/>
        </w:rPr>
        <w:t>21</w:t>
      </w:r>
      <w:r>
        <w:fldChar w:fldCharType="end"/>
      </w:r>
      <w:bookmarkEnd w:id="103"/>
      <w:r>
        <w:t xml:space="preserve"> </w:t>
      </w:r>
      <w:proofErr w:type="gramStart"/>
      <w:r w:rsidR="0073779C">
        <w:rPr>
          <w:rFonts w:hint="eastAsia"/>
        </w:rPr>
        <w:t>區塊建模</w:t>
      </w:r>
      <w:proofErr w:type="gramEnd"/>
      <w:r w:rsidR="0073779C">
        <w:rPr>
          <w:rFonts w:hint="eastAsia"/>
        </w:rPr>
        <w:t>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p>
    <w:p w14:paraId="5EB6ADFB" w14:textId="2249C1CE" w:rsidR="00E72423" w:rsidRPr="007F1551" w:rsidRDefault="00614F0D" w:rsidP="007F1551">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Pr>
          <w:rFonts w:hint="eastAsia"/>
        </w:rPr>
        <w:t>圖</w:t>
      </w:r>
      <w:r>
        <w:rPr>
          <w:rFonts w:hint="eastAsia"/>
        </w:rPr>
        <w:t xml:space="preserve"> </w:t>
      </w:r>
      <w:r>
        <w:rPr>
          <w:noProof/>
        </w:rPr>
        <w:t>2</w:t>
      </w:r>
      <w:r>
        <w:t>.</w:t>
      </w:r>
      <w:r>
        <w:rPr>
          <w:noProof/>
        </w:rPr>
        <w:t>21</w:t>
      </w:r>
      <w:r>
        <w:fldChar w:fldCharType="end"/>
      </w:r>
      <w:r>
        <w:rPr>
          <w:rFonts w:hint="eastAsia"/>
        </w:rPr>
        <w:t>所呈現，再經由區塊模型排序樣本之後，可明顯看出整體樣本大略被區分為三個群集，於各個群集內的樣本彼此相關性高（同質性高）、但群集跟群</w:t>
      </w:r>
      <w:r>
        <w:rPr>
          <w:rFonts w:hint="eastAsia"/>
        </w:rPr>
        <w:lastRenderedPageBreak/>
        <w:t>集之間的樣本卻鮮少相互關聯（異質性高）。</w:t>
      </w:r>
    </w:p>
    <w:p w14:paraId="2864DEA1" w14:textId="091B27A5" w:rsidR="003D7504" w:rsidRDefault="003D7504" w:rsidP="00A22D9B">
      <w:r>
        <w:br w:type="page"/>
      </w:r>
    </w:p>
    <w:p w14:paraId="010AFA0D" w14:textId="2172F4CE" w:rsidR="000C65B5" w:rsidRDefault="0005550D" w:rsidP="00860259">
      <w:pPr>
        <w:pStyle w:val="2"/>
      </w:pPr>
      <w:bookmarkStart w:id="104" w:name="_Toc122553140"/>
      <w:bookmarkStart w:id="105" w:name="_Toc123068923"/>
      <w:r>
        <w:rPr>
          <w:rFonts w:hint="eastAsia"/>
        </w:rPr>
        <w:lastRenderedPageBreak/>
        <w:t>決策樹</w:t>
      </w:r>
      <w:r w:rsidR="00EF7EA9">
        <w:rPr>
          <w:rFonts w:hint="eastAsia"/>
        </w:rPr>
        <w:t>相關</w:t>
      </w:r>
      <w:r w:rsidR="007A562F">
        <w:rPr>
          <w:rFonts w:hint="eastAsia"/>
        </w:rPr>
        <w:t>模型</w:t>
      </w:r>
      <w:bookmarkEnd w:id="104"/>
      <w:bookmarkEnd w:id="105"/>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72AB129F" w:rsidR="00860259" w:rsidRDefault="00860259" w:rsidP="00860259">
      <w:pPr>
        <w:pStyle w:val="3"/>
      </w:pPr>
      <w:bookmarkStart w:id="106" w:name="_Toc122553141"/>
      <w:bookmarkStart w:id="107" w:name="_Toc123068924"/>
      <w:r>
        <w:rPr>
          <w:rFonts w:hint="eastAsia"/>
        </w:rPr>
        <w:t>決策樹</w:t>
      </w:r>
      <w:bookmarkEnd w:id="106"/>
      <w:bookmarkEnd w:id="10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7AC36141" w:rsidR="00736249" w:rsidRDefault="00736249">
      <w:pPr>
        <w:pStyle w:val="af5"/>
      </w:pPr>
      <w:bookmarkStart w:id="108" w:name="_Ref121330155"/>
      <w:bookmarkStart w:id="109" w:name="_Toc123065285"/>
      <w:bookmarkStart w:id="110" w:name="_Ref12132503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22</w:t>
      </w:r>
      <w:r w:rsidR="00485A47">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08"/>
      <w:bookmarkEnd w:id="109"/>
    </w:p>
    <w:bookmarkEnd w:id="110"/>
    <w:p w14:paraId="0A7729A2" w14:textId="3A20D22A"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4F5634">
        <w:t xml:space="preserve"> </w:t>
      </w:r>
      <w:r w:rsidR="00844300">
        <w:rPr>
          <w:rFonts w:hint="eastAsia"/>
        </w:rPr>
        <w:t>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306431">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306431">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w:t>
      </w:r>
      <w:proofErr w:type="gramEnd"/>
      <w:r w:rsidR="009C4E5D" w:rsidRPr="009C4E5D">
        <w:rPr>
          <w:rFonts w:hint="eastAsia"/>
        </w:rPr>
        <w:t>數</w:t>
      </w:r>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0309A07A" w:rsidR="003F008A" w:rsidRDefault="00860259" w:rsidP="003F008A">
      <w:pPr>
        <w:pStyle w:val="3"/>
      </w:pPr>
      <w:bookmarkStart w:id="111" w:name="_Toc122553142"/>
      <w:bookmarkStart w:id="112" w:name="_Toc123068925"/>
      <w:r>
        <w:rPr>
          <w:rFonts w:hint="eastAsia"/>
        </w:rPr>
        <w:t>隨機森林</w:t>
      </w:r>
      <w:bookmarkEnd w:id="111"/>
      <w:bookmarkEnd w:id="112"/>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w:t>
      </w:r>
      <w:proofErr w:type="gramEnd"/>
      <w:r w:rsidR="00FE33A0">
        <w:rPr>
          <w:rFonts w:hint="eastAsia"/>
        </w:rPr>
        <w:t>合</w:t>
      </w:r>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7EB20AE2" w:rsidR="00170A7C" w:rsidRDefault="00170A7C" w:rsidP="00170A7C">
      <w:pPr>
        <w:pStyle w:val="af5"/>
      </w:pPr>
      <w:bookmarkStart w:id="113" w:name="_Toc12306528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23</w:t>
      </w:r>
      <w:r w:rsidR="00485A47">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3"/>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38C0949A" w:rsidR="007A562F" w:rsidRDefault="00860259" w:rsidP="000C65B5">
      <w:pPr>
        <w:pStyle w:val="3"/>
      </w:pPr>
      <w:bookmarkStart w:id="114" w:name="_Toc122553143"/>
      <w:bookmarkStart w:id="115" w:name="_Toc123068926"/>
      <w:r>
        <w:rPr>
          <w:rFonts w:hint="eastAsia"/>
        </w:rPr>
        <w:t>梯度提升決策樹</w:t>
      </w:r>
      <w:bookmarkEnd w:id="114"/>
      <w:bookmarkEnd w:id="115"/>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0178ED42" w:rsidR="0070395E" w:rsidRPr="0070395E" w:rsidRDefault="00776DE8" w:rsidP="00776DE8">
      <w:pPr>
        <w:pStyle w:val="af5"/>
      </w:pPr>
      <w:bookmarkStart w:id="116" w:name="_Toc12306528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24</w:t>
      </w:r>
      <w:r w:rsidR="00485A47">
        <w:fldChar w:fldCharType="end"/>
      </w:r>
      <w:r>
        <w:rPr>
          <w:rFonts w:hint="eastAsia"/>
        </w:rPr>
        <w:t xml:space="preserve"> </w:t>
      </w:r>
      <w:r w:rsidRPr="001129FB">
        <w:rPr>
          <w:rFonts w:hint="eastAsia"/>
        </w:rPr>
        <w:t>梯度提升決策樹</w:t>
      </w:r>
      <w:r>
        <w:rPr>
          <w:rFonts w:hint="eastAsia"/>
        </w:rPr>
        <w:t>示意圖。</w:t>
      </w:r>
      <w:bookmarkEnd w:id="116"/>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w:t>
      </w:r>
      <w:proofErr w:type="gramEnd"/>
      <w:r w:rsidR="00776DE8">
        <w:rPr>
          <w:rFonts w:hint="eastAsia"/>
        </w:rPr>
        <w:t>差，並以最終決策樹群</w:t>
      </w:r>
      <w:r w:rsidR="003C1BEC">
        <w:rPr>
          <w:rFonts w:hint="eastAsia"/>
        </w:rPr>
        <w:t>做為目標模型的</w:t>
      </w:r>
      <w:r w:rsidR="00776DE8">
        <w:rPr>
          <w:rFonts w:hint="eastAsia"/>
        </w:rPr>
        <w:t>模型建構流程</w:t>
      </w:r>
      <w:r w:rsidR="003C1BEC">
        <w:rPr>
          <w:rFonts w:hint="eastAsia"/>
        </w:rPr>
        <w:t>。</w:t>
      </w:r>
    </w:p>
    <w:p w14:paraId="50771DAC" w14:textId="56EFA73C"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25</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075D7F33" w:rsidR="001129FB" w:rsidRDefault="00776DE8" w:rsidP="00776DE8">
      <w:pPr>
        <w:pStyle w:val="af5"/>
      </w:pPr>
      <w:bookmarkStart w:id="117" w:name="_Ref121424892"/>
      <w:bookmarkStart w:id="118" w:name="_Toc12306528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25</w:t>
      </w:r>
      <w:r w:rsidR="00485A47">
        <w:fldChar w:fldCharType="end"/>
      </w:r>
      <w:bookmarkEnd w:id="117"/>
      <w:r>
        <w:t xml:space="preserve"> </w:t>
      </w:r>
      <w:r w:rsidRPr="00312000">
        <w:rPr>
          <w:rFonts w:hint="eastAsia"/>
        </w:rPr>
        <w:t>引導聚集算法</w:t>
      </w:r>
      <w:r>
        <w:rPr>
          <w:rFonts w:hint="eastAsia"/>
        </w:rPr>
        <w:t>與提升方法的比較。</w:t>
      </w:r>
      <w:bookmarkEnd w:id="118"/>
      <w:r w:rsidR="00051F09">
        <w:br/>
      </w:r>
      <w:r w:rsidR="00051F09">
        <w:rPr>
          <w:rFonts w:hint="eastAsia"/>
        </w:rPr>
        <w:t>（左）</w:t>
      </w:r>
      <w:r w:rsidR="00051F09" w:rsidRPr="00312000">
        <w:rPr>
          <w:rFonts w:hint="eastAsia"/>
        </w:rPr>
        <w:t>引導聚集算法</w:t>
      </w:r>
      <w:r w:rsidR="00051F09">
        <w:rPr>
          <w:rFonts w:hint="eastAsia"/>
        </w:rPr>
        <w:t>（右）提升方法。</w:t>
      </w:r>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w:t>
      </w:r>
      <w:proofErr w:type="gramEnd"/>
      <w:r w:rsidR="00843093">
        <w:rPr>
          <w:rFonts w:hint="eastAsia"/>
        </w:rPr>
        <w:t>度作為整體模型的建構方向，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w:t>
      </w:r>
      <w:proofErr w:type="gramEnd"/>
      <w:r w:rsidR="00921A16">
        <w:rPr>
          <w:rFonts w:hint="eastAsia"/>
        </w:rPr>
        <w:t>習</w:t>
      </w:r>
      <w:r w:rsidR="007D27FF">
        <w:rPr>
          <w:rFonts w:hint="eastAsia"/>
        </w:rPr>
        <w:t>器</w:t>
      </w:r>
      <w:proofErr w:type="gramStart"/>
      <w:r w:rsidR="007D27FF">
        <w:rPr>
          <w:rFonts w:hint="eastAsia"/>
        </w:rPr>
        <w:t>的殘差同</w:t>
      </w:r>
      <w:proofErr w:type="gramEnd"/>
      <w:r w:rsidR="007D27FF">
        <w:rPr>
          <w:rFonts w:hint="eastAsia"/>
        </w:rPr>
        <w:t>時，嘗試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31206EB1" w:rsidR="00E92998" w:rsidRPr="002C018C" w:rsidRDefault="00E92998" w:rsidP="00E92998">
      <w:pPr>
        <w:pStyle w:val="af5"/>
      </w:pPr>
      <w:bookmarkStart w:id="119" w:name="_Ref121425198"/>
      <w:bookmarkStart w:id="120" w:name="_Ref120730247"/>
      <w:bookmarkStart w:id="121" w:name="_Toc123065289"/>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26</w:t>
      </w:r>
      <w:r w:rsidR="00485A47">
        <w:fldChar w:fldCharType="end"/>
      </w:r>
      <w:bookmarkEnd w:id="119"/>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0"/>
      <w:r>
        <w:rPr>
          <w:rFonts w:hint="eastAsia"/>
        </w:rPr>
        <w:t>。</w:t>
      </w:r>
      <w:bookmarkEnd w:id="121"/>
    </w:p>
    <w:p w14:paraId="53EE0C76" w14:textId="2524335C"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122" w:name="_Toc122553144"/>
      <w:bookmarkStart w:id="123" w:name="_Toc123068927"/>
      <w:r w:rsidRPr="00740B9A">
        <w:rPr>
          <w:rFonts w:hint="eastAsia"/>
        </w:rPr>
        <w:lastRenderedPageBreak/>
        <w:t>驗證指標</w:t>
      </w:r>
      <w:bookmarkEnd w:id="122"/>
      <w:bookmarkEnd w:id="123"/>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124" w:name="_Toc122553145"/>
      <w:bookmarkStart w:id="125" w:name="_Toc123068928"/>
      <w:r>
        <w:rPr>
          <w:rFonts w:hint="eastAsia"/>
        </w:rPr>
        <w:t>回歸指標</w:t>
      </w:r>
      <w:bookmarkEnd w:id="124"/>
      <w:bookmarkEnd w:id="125"/>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0D16057D"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fldSimple w:instr=" STYLEREF 1 \s ">
        <w:r w:rsidR="00306431">
          <w:rPr>
            <w:noProof/>
          </w:rPr>
          <w:t>2</w:t>
        </w:r>
      </w:fldSimple>
      <w:r w:rsidR="002C7D19">
        <w:t>.</w:t>
      </w:r>
      <w:fldSimple w:instr=" SEQ ( \* ARABIC \s 1 ">
        <w:r w:rsidR="00306431">
          <w:rPr>
            <w:noProof/>
          </w:rPr>
          <w:t>22</w:t>
        </w:r>
      </w:fldSimple>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7A49C4E9"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fldSimple w:instr=" STYLEREF 1 \s ">
        <w:r w:rsidR="00306431">
          <w:rPr>
            <w:noProof/>
          </w:rPr>
          <w:t>2</w:t>
        </w:r>
      </w:fldSimple>
      <w:r w:rsidR="002C7D19">
        <w:t>.</w:t>
      </w:r>
      <w:fldSimple w:instr=" SEQ ( \* ARABIC \s 1 ">
        <w:r w:rsidR="00306431">
          <w:rPr>
            <w:noProof/>
          </w:rPr>
          <w:t>23</w:t>
        </w:r>
      </w:fldSimple>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751CB93A"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fldSimple w:instr=" STYLEREF 1 \s ">
        <w:r w:rsidR="00306431">
          <w:rPr>
            <w:noProof/>
          </w:rPr>
          <w:t>2</w:t>
        </w:r>
      </w:fldSimple>
      <w:r w:rsidR="002C7D19">
        <w:t>.</w:t>
      </w:r>
      <w:fldSimple w:instr=" SEQ ( \* ARABIC \s 1 ">
        <w:r w:rsidR="00306431">
          <w:rPr>
            <w:noProof/>
          </w:rPr>
          <w:t>24</w:t>
        </w:r>
      </w:fldSimple>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5270A085"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fldSimple w:instr=" STYLEREF 1 \s ">
        <w:r w:rsidR="00306431">
          <w:rPr>
            <w:noProof/>
          </w:rPr>
          <w:t>2</w:t>
        </w:r>
      </w:fldSimple>
      <w:r w:rsidR="002C7D19">
        <w:t>.</w:t>
      </w:r>
      <w:fldSimple w:instr=" SEQ ( \* ARABIC \s 1 ">
        <w:r w:rsidR="00306431">
          <w:rPr>
            <w:noProof/>
          </w:rPr>
          <w:t>25</w:t>
        </w:r>
      </w:fldSimple>
      <w:r>
        <w:rPr>
          <w:rFonts w:hint="eastAsia"/>
        </w:rPr>
        <w:t xml:space="preserve"> )</w:t>
      </w:r>
    </w:p>
    <w:p w14:paraId="718F4887" w14:textId="1C9DD3EC" w:rsidR="00B81209" w:rsidRDefault="00B81209" w:rsidP="00B81209">
      <w:pPr>
        <w:pStyle w:val="3"/>
      </w:pPr>
      <w:bookmarkStart w:id="126" w:name="_Toc122553146"/>
      <w:bookmarkStart w:id="127" w:name="_Toc123068929"/>
      <w:r>
        <w:rPr>
          <w:rFonts w:hint="eastAsia"/>
        </w:rPr>
        <w:t>分類指標</w:t>
      </w:r>
      <w:bookmarkEnd w:id="126"/>
      <w:bookmarkEnd w:id="127"/>
    </w:p>
    <w:p w14:paraId="0AED93A7" w14:textId="33379B6D"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77BE35B5" w:rsidR="00B006FB" w:rsidRDefault="00A50935" w:rsidP="00A50935">
      <w:pPr>
        <w:pStyle w:val="af5"/>
      </w:pPr>
      <w:bookmarkStart w:id="128" w:name="_Ref120910033"/>
      <w:bookmarkStart w:id="129" w:name="_Toc12306529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2</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27</w:t>
      </w:r>
      <w:r w:rsidR="00485A47">
        <w:fldChar w:fldCharType="end"/>
      </w:r>
      <w:bookmarkEnd w:id="128"/>
      <w:r>
        <w:t xml:space="preserve"> </w:t>
      </w:r>
      <w:r>
        <w:rPr>
          <w:rFonts w:hint="eastAsia"/>
        </w:rPr>
        <w:t>混淆矩陣於常見的衡量指標計算</w:t>
      </w:r>
      <w:r w:rsidR="00D376D9">
        <w:rPr>
          <w:rFonts w:hint="eastAsia"/>
        </w:rPr>
        <w:t>。</w:t>
      </w:r>
      <w:bookmarkEnd w:id="129"/>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74FBA21D"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fldSimple w:instr=" STYLEREF 1 \s ">
        <w:r w:rsidR="00306431">
          <w:rPr>
            <w:noProof/>
          </w:rPr>
          <w:t>2</w:t>
        </w:r>
      </w:fldSimple>
      <w:r>
        <w:t>.</w:t>
      </w:r>
      <w:fldSimple w:instr=" SEQ ( \* ARABIC \s 1 ">
        <w:r w:rsidR="00306431">
          <w:rPr>
            <w:noProof/>
          </w:rPr>
          <w:t>26</w:t>
        </w:r>
      </w:fldSimple>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30C44636"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fldSimple w:instr=" STYLEREF 1 \s ">
        <w:r w:rsidR="00306431">
          <w:rPr>
            <w:noProof/>
          </w:rPr>
          <w:t>2</w:t>
        </w:r>
      </w:fldSimple>
      <w:r>
        <w:t>.</w:t>
      </w:r>
      <w:fldSimple w:instr=" SEQ ( \* ARABIC \s 1 ">
        <w:r w:rsidR="00306431">
          <w:rPr>
            <w:noProof/>
          </w:rPr>
          <w:t>27</w:t>
        </w:r>
      </w:fldSimple>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4EE2209B"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fldSimple w:instr=" STYLEREF 1 \s ">
        <w:r w:rsidR="00306431">
          <w:rPr>
            <w:noProof/>
          </w:rPr>
          <w:t>2</w:t>
        </w:r>
      </w:fldSimple>
      <w:r>
        <w:t>.</w:t>
      </w:r>
      <w:fldSimple w:instr=" SEQ ( \* ARABIC \s 1 ">
        <w:r w:rsidR="00306431">
          <w:rPr>
            <w:noProof/>
          </w:rPr>
          <w:t>28</w:t>
        </w:r>
      </w:fldSimple>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46D186AB"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fldSimple w:instr=" STYLEREF 1 \s ">
        <w:r w:rsidR="00306431">
          <w:rPr>
            <w:noProof/>
          </w:rPr>
          <w:t>2</w:t>
        </w:r>
      </w:fldSimple>
      <w:r>
        <w:t>.</w:t>
      </w:r>
      <w:fldSimple w:instr=" SEQ ( \* ARABIC \s 1 ">
        <w:r w:rsidR="00306431">
          <w:rPr>
            <w:noProof/>
          </w:rPr>
          <w:t>29</w:t>
        </w:r>
      </w:fldSimple>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25D267E0"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fldSimple w:instr=" STYLEREF 1 \s ">
        <w:r w:rsidR="00306431">
          <w:rPr>
            <w:noProof/>
          </w:rPr>
          <w:t>2</w:t>
        </w:r>
      </w:fldSimple>
      <w:r>
        <w:t>.</w:t>
      </w:r>
      <w:fldSimple w:instr=" SEQ ( \* ARABIC \s 1 ">
        <w:r w:rsidR="00306431">
          <w:rPr>
            <w:noProof/>
          </w:rPr>
          <w:t>30</w:t>
        </w:r>
      </w:fldSimple>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130" w:name="_Toc122553147"/>
      <w:bookmarkStart w:id="131" w:name="_Toc123068930"/>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0"/>
      <w:bookmarkEnd w:id="131"/>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11FF904B" w:rsidR="00E07F9F" w:rsidRDefault="00E07F9F" w:rsidP="00E07F9F">
      <w:pPr>
        <w:pStyle w:val="af5"/>
        <w:rPr>
          <w:noProof/>
        </w:rPr>
      </w:pPr>
      <w:bookmarkStart w:id="132" w:name="_Ref120894001"/>
      <w:bookmarkStart w:id="133" w:name="_Toc12306529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w:t>
      </w:r>
      <w:r w:rsidR="00485A47">
        <w:fldChar w:fldCharType="end"/>
      </w:r>
      <w:bookmarkEnd w:id="132"/>
      <w:r>
        <w:rPr>
          <w:rFonts w:hint="eastAsia"/>
        </w:rPr>
        <w:t xml:space="preserve"> </w:t>
      </w:r>
      <w:r>
        <w:rPr>
          <w:rFonts w:hint="eastAsia"/>
        </w:rPr>
        <w:t>資料處理、評估流程圖。</w:t>
      </w:r>
      <w:bookmarkEnd w:id="133"/>
    </w:p>
    <w:p w14:paraId="398E44D4" w14:textId="640F1B32"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306431">
        <w:rPr>
          <w:rFonts w:hint="eastAsia"/>
        </w:rPr>
        <w:t>表</w:t>
      </w:r>
      <w:r w:rsidR="00306431">
        <w:rPr>
          <w:rFonts w:hint="eastAsia"/>
        </w:rPr>
        <w:t xml:space="preserve"> </w:t>
      </w:r>
      <w:r w:rsidR="00306431">
        <w:rPr>
          <w:noProof/>
        </w:rPr>
        <w:t>4</w:t>
      </w:r>
      <w:r w:rsidR="00306431">
        <w:t>.</w:t>
      </w:r>
      <w:r w:rsidR="00306431">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306431">
        <w:rPr>
          <w:rFonts w:hint="eastAsia"/>
        </w:rPr>
        <w:t>表</w:t>
      </w:r>
      <w:r w:rsidR="00306431">
        <w:rPr>
          <w:rFonts w:hint="eastAsia"/>
        </w:rPr>
        <w:t xml:space="preserve"> </w:t>
      </w:r>
      <w:r w:rsidR="00306431">
        <w:rPr>
          <w:noProof/>
        </w:rPr>
        <w:t>4</w:t>
      </w:r>
      <w:r w:rsidR="00306431">
        <w:t>.</w:t>
      </w:r>
      <w:r w:rsidR="00306431">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6367CED2" w:rsidR="00E07F9F" w:rsidRDefault="00E07F9F" w:rsidP="00E07F9F">
      <w:pPr>
        <w:pStyle w:val="af5"/>
      </w:pPr>
      <w:bookmarkStart w:id="134" w:name="_Ref120895630"/>
      <w:bookmarkStart w:id="135" w:name="_Ref120895792"/>
      <w:bookmarkStart w:id="136" w:name="_Toc12306529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w:t>
      </w:r>
      <w:r w:rsidR="00485A47">
        <w:fldChar w:fldCharType="end"/>
      </w:r>
      <w:bookmarkEnd w:id="134"/>
      <w:r>
        <w:t xml:space="preserve"> </w:t>
      </w:r>
      <w:r w:rsidRPr="009968C9">
        <w:rPr>
          <w:rFonts w:hint="eastAsia"/>
        </w:rPr>
        <w:t>研究方法流程圖。</w:t>
      </w:r>
      <w:bookmarkEnd w:id="135"/>
      <w:bookmarkEnd w:id="136"/>
    </w:p>
    <w:p w14:paraId="4418EC6B" w14:textId="7C11E8D8"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306431">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55C3127E" w:rsidR="00E07F9F" w:rsidRDefault="00E07F9F" w:rsidP="00E07F9F">
      <w:pPr>
        <w:pStyle w:val="af5"/>
        <w:keepNext/>
      </w:pPr>
      <w:bookmarkStart w:id="137" w:name="_Ref120716954"/>
      <w:bookmarkStart w:id="138" w:name="_Toc12306534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643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6431">
        <w:rPr>
          <w:noProof/>
        </w:rPr>
        <w:t>1</w:t>
      </w:r>
      <w:r>
        <w:fldChar w:fldCharType="end"/>
      </w:r>
      <w:bookmarkEnd w:id="137"/>
      <w:r>
        <w:rPr>
          <w:rFonts w:hint="eastAsia"/>
        </w:rPr>
        <w:t xml:space="preserve"> </w:t>
      </w:r>
      <w:r w:rsidRPr="008207FE">
        <w:rPr>
          <w:rFonts w:hint="eastAsia"/>
        </w:rPr>
        <w:t>變數與符號定義。</w:t>
      </w:r>
      <w:bookmarkEnd w:id="138"/>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327112"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327112"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327112"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327112"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327112"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676963C8"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306431">
        <w:rPr>
          <w:rFonts w:hint="eastAsia"/>
        </w:rPr>
        <w:t>表</w:t>
      </w:r>
      <w:r w:rsidR="00306431">
        <w:rPr>
          <w:rFonts w:hint="eastAsia"/>
        </w:rPr>
        <w:t xml:space="preserve"> </w:t>
      </w:r>
      <w:r w:rsidR="00306431">
        <w:rPr>
          <w:noProof/>
        </w:rPr>
        <w:t>2</w:t>
      </w:r>
      <w:r w:rsidR="00306431">
        <w:t>.</w:t>
      </w:r>
      <w:r w:rsidR="00306431">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139" w:name="_Toc122553148"/>
      <w:bookmarkStart w:id="140" w:name="_Toc123068931"/>
      <w:r>
        <w:rPr>
          <w:rFonts w:hint="eastAsia"/>
        </w:rPr>
        <w:lastRenderedPageBreak/>
        <w:t>二元特徵</w:t>
      </w:r>
      <w:r w:rsidR="00DD1BDA">
        <w:rPr>
          <w:rFonts w:hint="eastAsia"/>
        </w:rPr>
        <w:t>分群</w:t>
      </w:r>
      <w:bookmarkEnd w:id="139"/>
      <w:bookmarkEnd w:id="140"/>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052FB7A5"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4A1D4E9F" w:rsidR="008207FE" w:rsidRDefault="008207FE" w:rsidP="008207FE">
      <w:pPr>
        <w:pStyle w:val="af5"/>
      </w:pPr>
      <w:bookmarkStart w:id="141" w:name="_Ref120717048"/>
      <w:bookmarkStart w:id="142" w:name="_Toc123065293"/>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3</w:t>
      </w:r>
      <w:r w:rsidR="00485A47">
        <w:fldChar w:fldCharType="end"/>
      </w:r>
      <w:bookmarkEnd w:id="141"/>
      <w:r>
        <w:rPr>
          <w:rFonts w:hint="eastAsia"/>
        </w:rPr>
        <w:t xml:space="preserve"> </w:t>
      </w:r>
      <w:r w:rsidRPr="008207FE">
        <w:rPr>
          <w:rFonts w:hint="eastAsia"/>
        </w:rPr>
        <w:t>原始二元特徵資料，以動物園資料為例。</w:t>
      </w:r>
      <w:bookmarkEnd w:id="142"/>
    </w:p>
    <w:p w14:paraId="5F4FFEE2" w14:textId="2A2F2789" w:rsidR="00D318B5" w:rsidRDefault="00C73843" w:rsidP="00D318B5">
      <w:pPr>
        <w:pStyle w:val="3"/>
      </w:pPr>
      <w:bookmarkStart w:id="143" w:name="_Toc122553149"/>
      <w:bookmarkStart w:id="144" w:name="_Toc123068932"/>
      <w:r>
        <w:rPr>
          <w:rFonts w:hint="eastAsia"/>
        </w:rPr>
        <w:t>資料原始</w:t>
      </w:r>
      <w:r w:rsidR="00C603A4">
        <w:rPr>
          <w:rFonts w:hint="eastAsia"/>
        </w:rPr>
        <w:t>特徵</w:t>
      </w:r>
      <w:r>
        <w:rPr>
          <w:rFonts w:hint="eastAsia"/>
        </w:rPr>
        <w:t>群</w:t>
      </w:r>
      <w:bookmarkEnd w:id="143"/>
      <w:bookmarkEnd w:id="144"/>
    </w:p>
    <w:p w14:paraId="0B09AFCA" w14:textId="5508ED07"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306431">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6013D72C" w:rsidR="008207FE" w:rsidRDefault="008207FE" w:rsidP="008207FE">
      <w:pPr>
        <w:pStyle w:val="af5"/>
        <w:keepNext/>
      </w:pPr>
      <w:bookmarkStart w:id="145" w:name="_Ref120718675"/>
      <w:bookmarkStart w:id="146" w:name="_Ref120717092"/>
      <w:bookmarkStart w:id="147" w:name="_Toc12306534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2</w:t>
      </w:r>
      <w:r w:rsidR="002C755A">
        <w:fldChar w:fldCharType="end"/>
      </w:r>
      <w:bookmarkEnd w:id="145"/>
      <w:r>
        <w:rPr>
          <w:rFonts w:hint="eastAsia"/>
        </w:rPr>
        <w:t xml:space="preserve"> </w:t>
      </w:r>
      <w:r w:rsidRPr="008207FE">
        <w:t>具有群組資訊的二元特徵資料</w:t>
      </w:r>
      <w:r w:rsidRPr="008207FE">
        <w:rPr>
          <w:rFonts w:hint="eastAsia"/>
        </w:rPr>
        <w:t>。</w:t>
      </w:r>
      <w:bookmarkEnd w:id="146"/>
      <w:bookmarkEnd w:id="147"/>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3D1AB35D"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24DC4F1B" w:rsidR="008207FE" w:rsidRDefault="008207FE" w:rsidP="008207FE">
      <w:pPr>
        <w:pStyle w:val="af5"/>
        <w:keepNext/>
      </w:pPr>
      <w:bookmarkStart w:id="148" w:name="_Ref120717126"/>
      <w:bookmarkStart w:id="149" w:name="_Toc12306534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3</w:t>
      </w:r>
      <w:r w:rsidR="002C755A">
        <w:fldChar w:fldCharType="end"/>
      </w:r>
      <w:bookmarkEnd w:id="148"/>
      <w:r>
        <w:rPr>
          <w:rFonts w:hint="eastAsia"/>
        </w:rPr>
        <w:t xml:space="preserve"> </w:t>
      </w:r>
      <w:r w:rsidRPr="008207FE">
        <w:rPr>
          <w:rFonts w:hint="eastAsia"/>
        </w:rPr>
        <w:t>缺乏群組資訊的二元特徵資料。</w:t>
      </w:r>
      <w:bookmarkEnd w:id="149"/>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50" w:name="_Toc122553150"/>
      <w:bookmarkStart w:id="151" w:name="_Toc123068933"/>
      <w:r>
        <w:rPr>
          <w:rFonts w:hint="eastAsia"/>
        </w:rPr>
        <w:t>主成分分析群集</w:t>
      </w:r>
      <w:bookmarkEnd w:id="150"/>
      <w:bookmarkEnd w:id="151"/>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43B84B10" w:rsidR="008207FE" w:rsidRDefault="008207FE" w:rsidP="008207FE">
      <w:pPr>
        <w:pStyle w:val="af5"/>
        <w:keepNext/>
      </w:pPr>
      <w:bookmarkStart w:id="152" w:name="_Ref120717171"/>
      <w:bookmarkStart w:id="153" w:name="_Toc123065343"/>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4</w:t>
      </w:r>
      <w:r w:rsidR="002C755A">
        <w:fldChar w:fldCharType="end"/>
      </w:r>
      <w:bookmarkEnd w:id="152"/>
      <w:r>
        <w:rPr>
          <w:rFonts w:hint="eastAsia"/>
        </w:rPr>
        <w:t xml:space="preserve"> </w:t>
      </w:r>
      <w:r w:rsidRPr="008207FE">
        <w:rPr>
          <w:rFonts w:hint="eastAsia"/>
        </w:rPr>
        <w:t>不同主成分之下的二元特徵權重絕對值。</w:t>
      </w:r>
      <w:bookmarkEnd w:id="153"/>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7589B935"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5</w:t>
      </w:r>
      <w:r w:rsidR="008207FE">
        <w:fldChar w:fldCharType="end"/>
      </w:r>
      <w:r w:rsidR="00BE0FCB" w:rsidRPr="001C35AE">
        <w:rPr>
          <w:rFonts w:hint="eastAsia"/>
        </w:rPr>
        <w:t>。</w:t>
      </w:r>
    </w:p>
    <w:p w14:paraId="56B9C84A" w14:textId="64B34100" w:rsidR="008207FE" w:rsidRDefault="008207FE" w:rsidP="008207FE">
      <w:pPr>
        <w:pStyle w:val="af5"/>
        <w:keepNext/>
      </w:pPr>
      <w:bookmarkStart w:id="154" w:name="_Ref120717214"/>
      <w:bookmarkStart w:id="155" w:name="_Toc12306534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5</w:t>
      </w:r>
      <w:r w:rsidR="002C755A">
        <w:fldChar w:fldCharType="end"/>
      </w:r>
      <w:bookmarkEnd w:id="154"/>
      <w:r>
        <w:rPr>
          <w:rFonts w:hint="eastAsia"/>
        </w:rPr>
        <w:t xml:space="preserve"> </w:t>
      </w:r>
      <w:r w:rsidRPr="008207FE">
        <w:t>依據主成分分析群集二元特徵</w:t>
      </w:r>
      <w:r w:rsidRPr="008207FE">
        <w:rPr>
          <w:rFonts w:hint="eastAsia"/>
        </w:rPr>
        <w:t>。</w:t>
      </w:r>
      <w:bookmarkEnd w:id="155"/>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56" w:name="_Toc122553151"/>
      <w:bookmarkStart w:id="157" w:name="_Toc123068934"/>
      <w:r>
        <w:rPr>
          <w:rFonts w:hint="eastAsia"/>
        </w:rPr>
        <w:t>相關係數群集</w:t>
      </w:r>
      <w:bookmarkEnd w:id="156"/>
      <w:bookmarkEnd w:id="157"/>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10F6FC51" w:rsidR="00940177" w:rsidRDefault="008207FE" w:rsidP="008207FE">
      <w:pPr>
        <w:pStyle w:val="af5"/>
      </w:pPr>
      <w:bookmarkStart w:id="158" w:name="_Ref120717274"/>
      <w:bookmarkStart w:id="159" w:name="_Toc12306529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4</w:t>
      </w:r>
      <w:r w:rsidR="00485A47">
        <w:fldChar w:fldCharType="end"/>
      </w:r>
      <w:bookmarkEnd w:id="158"/>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59"/>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179C7FF1" w:rsidR="0004719D" w:rsidRDefault="008207FE" w:rsidP="008207FE">
      <w:pPr>
        <w:pStyle w:val="af5"/>
      </w:pPr>
      <w:bookmarkStart w:id="160" w:name="_Ref120717278"/>
      <w:bookmarkStart w:id="161" w:name="_Toc123065295"/>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5</w:t>
      </w:r>
      <w:r w:rsidR="00485A47">
        <w:fldChar w:fldCharType="end"/>
      </w:r>
      <w:bookmarkEnd w:id="160"/>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61"/>
    </w:p>
    <w:p w14:paraId="0E95BBE7" w14:textId="4FB7FC96"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306431">
        <w:rPr>
          <w:rFonts w:hint="eastAsia"/>
        </w:rPr>
        <w:t>如下</w:t>
      </w:r>
      <w:r w:rsidR="008207FE">
        <w:fldChar w:fldCharType="end"/>
      </w:r>
      <w:r w:rsidR="007865B1">
        <w:rPr>
          <w:rFonts w:hint="eastAsia"/>
        </w:rPr>
        <w:t>表所示</w:t>
      </w:r>
      <w:r w:rsidR="00857A3F">
        <w:rPr>
          <w:rFonts w:hint="eastAsia"/>
        </w:rPr>
        <w:t>。</w:t>
      </w:r>
    </w:p>
    <w:p w14:paraId="665C5733" w14:textId="2E4C262F" w:rsidR="008207FE" w:rsidRDefault="008207FE" w:rsidP="008207FE">
      <w:pPr>
        <w:pStyle w:val="af5"/>
        <w:keepNext/>
      </w:pPr>
      <w:bookmarkStart w:id="162" w:name="_Ref120717323"/>
      <w:bookmarkStart w:id="163" w:name="_Toc12306534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2"/>
      <w:bookmarkEnd w:id="163"/>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64" w:name="_Toc122553152"/>
      <w:bookmarkStart w:id="165" w:name="_Toc123068935"/>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64"/>
      <w:bookmarkEnd w:id="165"/>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28A1FB10" w:rsidR="0082574F" w:rsidRDefault="008207FE" w:rsidP="008207FE">
      <w:pPr>
        <w:pStyle w:val="af5"/>
      </w:pPr>
      <w:bookmarkStart w:id="166" w:name="_Ref120718347"/>
      <w:bookmarkStart w:id="167" w:name="_Toc12306529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6</w:t>
      </w:r>
      <w:r w:rsidR="00485A47">
        <w:fldChar w:fldCharType="end"/>
      </w:r>
      <w:bookmarkEnd w:id="166"/>
      <w:r>
        <w:rPr>
          <w:rFonts w:hint="eastAsia"/>
        </w:rPr>
        <w:t xml:space="preserve"> </w:t>
      </w:r>
      <w:r>
        <w:rPr>
          <w:rFonts w:hint="eastAsia"/>
        </w:rPr>
        <w:t>群集過後的特徵組。</w:t>
      </w:r>
      <w:bookmarkEnd w:id="167"/>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260D8A19" w:rsidR="00AD2E5B" w:rsidRDefault="000C0CB4" w:rsidP="000C0CB4">
      <w:pPr>
        <w:pStyle w:val="af5"/>
      </w:pPr>
      <w:bookmarkStart w:id="168" w:name="_Ref120717420"/>
      <w:bookmarkStart w:id="169" w:name="_Toc12306529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7</w:t>
      </w:r>
      <w:r w:rsidR="00485A47">
        <w:fldChar w:fldCharType="end"/>
      </w:r>
      <w:bookmarkEnd w:id="168"/>
      <w:r>
        <w:rPr>
          <w:rFonts w:hint="eastAsia"/>
        </w:rPr>
        <w:t xml:space="preserve"> </w:t>
      </w:r>
      <w:r w:rsidRPr="000C0CB4">
        <w:rPr>
          <w:rFonts w:hint="eastAsia"/>
        </w:rPr>
        <w:t>以不同方式排序二元特徵，產生的新數值資料分佈比較，依據新數值特徵分佈。</w:t>
      </w:r>
      <w:bookmarkEnd w:id="169"/>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2C21DF2B" w:rsidR="00AD2E5B" w:rsidRDefault="000C0CB4" w:rsidP="000C0CB4">
      <w:pPr>
        <w:pStyle w:val="af5"/>
      </w:pPr>
      <w:bookmarkStart w:id="170" w:name="_Ref120717422"/>
      <w:bookmarkStart w:id="171" w:name="_Toc12306529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8</w:t>
      </w:r>
      <w:r w:rsidR="00485A47">
        <w:fldChar w:fldCharType="end"/>
      </w:r>
      <w:bookmarkEnd w:id="170"/>
      <w:r>
        <w:rPr>
          <w:rFonts w:hint="eastAsia"/>
        </w:rPr>
        <w:t xml:space="preserve"> </w:t>
      </w:r>
      <w:r w:rsidRPr="000C0CB4">
        <w:rPr>
          <w:rFonts w:hint="eastAsia"/>
        </w:rPr>
        <w:t>以不同方式排序二元特徵，產生的新數值資料分佈比較，依據類別區分。</w:t>
      </w:r>
      <w:bookmarkEnd w:id="171"/>
    </w:p>
    <w:p w14:paraId="507CEA51" w14:textId="365333CE"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7</w:t>
      </w:r>
      <w:r>
        <w:fldChar w:fldCharType="end"/>
      </w:r>
      <w:r>
        <w:rPr>
          <w:rFonts w:hint="eastAsia"/>
        </w:rPr>
        <w:t>、</w:t>
      </w:r>
      <w:r>
        <w:fldChar w:fldCharType="begin"/>
      </w:r>
      <w:r>
        <w:instrText xml:space="preserve"> REF _Ref120717422 \h </w:instrText>
      </w:r>
      <w: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72" w:name="_Toc122553153"/>
      <w:bookmarkStart w:id="173" w:name="_Toc123068936"/>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2"/>
      <w:bookmarkEnd w:id="173"/>
    </w:p>
    <w:p w14:paraId="6CA206C4" w14:textId="07E0E40E"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30AE0B52" w:rsidR="003264D4" w:rsidRPr="0004719D" w:rsidRDefault="0004719D" w:rsidP="0004719D">
      <w:pPr>
        <w:pStyle w:val="af5"/>
        <w:rPr>
          <w:sz w:val="24"/>
        </w:rPr>
      </w:pPr>
      <w:bookmarkStart w:id="174" w:name="_Toc123065299"/>
      <w:r w:rsidRPr="0004719D">
        <w:rPr>
          <w:rFonts w:hint="eastAsia"/>
          <w:sz w:val="24"/>
        </w:rPr>
        <w:t>圖</w:t>
      </w:r>
      <w:r w:rsidRPr="0004719D">
        <w:rPr>
          <w:rFonts w:hint="eastAsia"/>
          <w:sz w:val="24"/>
        </w:rPr>
        <w:t xml:space="preserve"> </w:t>
      </w:r>
      <w:r w:rsidR="00485A47">
        <w:rPr>
          <w:sz w:val="24"/>
        </w:rPr>
        <w:fldChar w:fldCharType="begin"/>
      </w:r>
      <w:r w:rsidR="00485A47">
        <w:rPr>
          <w:sz w:val="24"/>
        </w:rPr>
        <w:instrText xml:space="preserve"> </w:instrText>
      </w:r>
      <w:r w:rsidR="00485A47">
        <w:rPr>
          <w:rFonts w:hint="eastAsia"/>
          <w:sz w:val="24"/>
        </w:rPr>
        <w:instrText>STYLEREF 1 \s</w:instrText>
      </w:r>
      <w:r w:rsidR="00485A47">
        <w:rPr>
          <w:sz w:val="24"/>
        </w:rPr>
        <w:instrText xml:space="preserve"> </w:instrText>
      </w:r>
      <w:r w:rsidR="00485A47">
        <w:rPr>
          <w:sz w:val="24"/>
        </w:rPr>
        <w:fldChar w:fldCharType="separate"/>
      </w:r>
      <w:r w:rsidR="00306431">
        <w:rPr>
          <w:noProof/>
          <w:sz w:val="24"/>
        </w:rPr>
        <w:t>3</w:t>
      </w:r>
      <w:r w:rsidR="00485A47">
        <w:rPr>
          <w:sz w:val="24"/>
        </w:rPr>
        <w:fldChar w:fldCharType="end"/>
      </w:r>
      <w:r w:rsidR="00485A47">
        <w:rPr>
          <w:sz w:val="24"/>
        </w:rPr>
        <w:t>.</w:t>
      </w:r>
      <w:r w:rsidR="00485A47">
        <w:rPr>
          <w:sz w:val="24"/>
        </w:rPr>
        <w:fldChar w:fldCharType="begin"/>
      </w:r>
      <w:r w:rsidR="00485A47">
        <w:rPr>
          <w:sz w:val="24"/>
        </w:rPr>
        <w:instrText xml:space="preserve"> </w:instrText>
      </w:r>
      <w:r w:rsidR="00485A47">
        <w:rPr>
          <w:rFonts w:hint="eastAsia"/>
          <w:sz w:val="24"/>
        </w:rPr>
        <w:instrText xml:space="preserve">SEQ </w:instrText>
      </w:r>
      <w:r w:rsidR="00485A47">
        <w:rPr>
          <w:rFonts w:hint="eastAsia"/>
          <w:sz w:val="24"/>
        </w:rPr>
        <w:instrText>圖</w:instrText>
      </w:r>
      <w:r w:rsidR="00485A47">
        <w:rPr>
          <w:rFonts w:hint="eastAsia"/>
          <w:sz w:val="24"/>
        </w:rPr>
        <w:instrText xml:space="preserve"> \* ARABIC \s 1</w:instrText>
      </w:r>
      <w:r w:rsidR="00485A47">
        <w:rPr>
          <w:sz w:val="24"/>
        </w:rPr>
        <w:instrText xml:space="preserve"> </w:instrText>
      </w:r>
      <w:r w:rsidR="00485A47">
        <w:rPr>
          <w:sz w:val="24"/>
        </w:rPr>
        <w:fldChar w:fldCharType="separate"/>
      </w:r>
      <w:r w:rsidR="00306431">
        <w:rPr>
          <w:noProof/>
          <w:sz w:val="24"/>
        </w:rPr>
        <w:t>9</w:t>
      </w:r>
      <w:r w:rsidR="00485A47">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4"/>
    </w:p>
    <w:p w14:paraId="4AEF967E" w14:textId="08C98637" w:rsidR="00DB399A" w:rsidRDefault="002827B5" w:rsidP="00DB399A">
      <w:pPr>
        <w:pStyle w:val="3"/>
      </w:pPr>
      <w:bookmarkStart w:id="175" w:name="_Toc122553154"/>
      <w:bookmarkStart w:id="176" w:name="_Toc123068937"/>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5"/>
      <w:bookmarkEnd w:id="176"/>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4BB3A95C" w:rsidR="0004719D" w:rsidRDefault="000C0CB4" w:rsidP="000C0CB4">
      <w:pPr>
        <w:pStyle w:val="af5"/>
      </w:pPr>
      <w:bookmarkStart w:id="177" w:name="_Toc12306530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10</w:t>
      </w:r>
      <w:r w:rsidR="00485A47">
        <w:fldChar w:fldCharType="end"/>
      </w:r>
      <w:r>
        <w:rPr>
          <w:rFonts w:hint="eastAsia"/>
        </w:rPr>
        <w:t xml:space="preserve"> </w:t>
      </w:r>
      <w:r w:rsidRPr="000C0CB4">
        <w:rPr>
          <w:rFonts w:hint="eastAsia"/>
        </w:rPr>
        <w:t>以目標特徵純粹度，排序各個群組中的二元特徵。</w:t>
      </w:r>
      <w:bookmarkEnd w:id="177"/>
    </w:p>
    <w:p w14:paraId="18857EF4" w14:textId="1D3A1199" w:rsidR="00810441" w:rsidRDefault="00810441" w:rsidP="00810441">
      <w:pPr>
        <w:pStyle w:val="3"/>
      </w:pPr>
      <w:bookmarkStart w:id="178" w:name="_Toc122553155"/>
      <w:bookmarkStart w:id="179" w:name="_Toc123068938"/>
      <w:r>
        <w:rPr>
          <w:rFonts w:hint="eastAsia"/>
        </w:rPr>
        <w:t>特徵重要</w:t>
      </w:r>
      <w:r w:rsidR="00C66A78">
        <w:rPr>
          <w:rFonts w:hint="eastAsia"/>
        </w:rPr>
        <w:t>度</w:t>
      </w:r>
      <w:r w:rsidR="00A075E8">
        <w:rPr>
          <w:rFonts w:hint="eastAsia"/>
        </w:rPr>
        <w:t>排序</w:t>
      </w:r>
      <w:bookmarkEnd w:id="178"/>
      <w:bookmarkEnd w:id="179"/>
    </w:p>
    <w:p w14:paraId="5F40EBE7" w14:textId="59BE13A5"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4A8C79DF" w:rsidR="00F83E5E" w:rsidRDefault="000C0CB4" w:rsidP="000C0CB4">
      <w:pPr>
        <w:pStyle w:val="af5"/>
      </w:pPr>
      <w:bookmarkStart w:id="180" w:name="_Ref120717659"/>
      <w:bookmarkStart w:id="181" w:name="_Toc12306530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11</w:t>
      </w:r>
      <w:r w:rsidR="00485A47">
        <w:fldChar w:fldCharType="end"/>
      </w:r>
      <w:bookmarkEnd w:id="180"/>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81"/>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320718D8" w:rsidR="00E8275F" w:rsidRDefault="000C0CB4" w:rsidP="000C0CB4">
      <w:pPr>
        <w:pStyle w:val="af5"/>
      </w:pPr>
      <w:bookmarkStart w:id="182" w:name="_Ref120717660"/>
      <w:bookmarkStart w:id="183" w:name="_Toc12306530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12</w:t>
      </w:r>
      <w:r w:rsidR="00485A47">
        <w:fldChar w:fldCharType="end"/>
      </w:r>
      <w:bookmarkEnd w:id="182"/>
      <w:r>
        <w:rPr>
          <w:rFonts w:hint="eastAsia"/>
        </w:rPr>
        <w:t xml:space="preserve"> </w:t>
      </w:r>
      <w:r w:rsidRPr="000C0CB4">
        <w:rPr>
          <w:rFonts w:hint="eastAsia"/>
        </w:rPr>
        <w:t>以特徵重要度，排序各個群組中的二元特徵。</w:t>
      </w:r>
      <w:bookmarkEnd w:id="183"/>
    </w:p>
    <w:p w14:paraId="0333F39C" w14:textId="6325CB0B" w:rsidR="006F1F35" w:rsidRDefault="006F1F35" w:rsidP="006F1F35">
      <w:pPr>
        <w:pStyle w:val="3"/>
      </w:pPr>
      <w:bookmarkStart w:id="184" w:name="_Toc122553156"/>
      <w:bookmarkStart w:id="185" w:name="_Toc123068939"/>
      <w:r>
        <w:rPr>
          <w:rFonts w:hint="eastAsia"/>
        </w:rPr>
        <w:t>基因演算</w:t>
      </w:r>
      <w:r w:rsidR="00A075E8">
        <w:rPr>
          <w:rFonts w:hint="eastAsia"/>
        </w:rPr>
        <w:t>排序法</w:t>
      </w:r>
      <w:bookmarkEnd w:id="184"/>
      <w:bookmarkEnd w:id="185"/>
    </w:p>
    <w:p w14:paraId="52E71A17" w14:textId="6ABCB42A"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4093C354" w:rsidR="000C0CB4" w:rsidRDefault="000C0CB4" w:rsidP="000C0CB4">
      <w:pPr>
        <w:pStyle w:val="af5"/>
        <w:keepNext/>
      </w:pPr>
      <w:bookmarkStart w:id="186" w:name="_Ref120717712"/>
      <w:bookmarkStart w:id="187" w:name="_Toc12306534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7</w:t>
      </w:r>
      <w:r w:rsidR="002C755A">
        <w:fldChar w:fldCharType="end"/>
      </w:r>
      <w:bookmarkEnd w:id="186"/>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7"/>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32711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1A4A40B8"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0C5BE582" w:rsidR="000C0CB4" w:rsidRDefault="000C0CB4" w:rsidP="000C0CB4">
      <w:pPr>
        <w:pStyle w:val="af5"/>
        <w:keepNext/>
      </w:pPr>
      <w:bookmarkStart w:id="188" w:name="_Ref120717740"/>
      <w:bookmarkStart w:id="189" w:name="_Toc12306534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8</w:t>
      </w:r>
      <w:r w:rsidR="002C755A">
        <w:fldChar w:fldCharType="end"/>
      </w:r>
      <w:bookmarkEnd w:id="188"/>
      <w:r>
        <w:rPr>
          <w:rFonts w:hint="eastAsia"/>
        </w:rPr>
        <w:t xml:space="preserve"> </w:t>
      </w:r>
      <w:r w:rsidRPr="0004719D">
        <w:rPr>
          <w:rFonts w:hint="eastAsia"/>
          <w:sz w:val="24"/>
        </w:rPr>
        <w:t>染色體範例，以基因演算法排序組內特徵</w:t>
      </w:r>
      <w:r>
        <w:rPr>
          <w:rFonts w:hint="eastAsia"/>
          <w:sz w:val="24"/>
        </w:rPr>
        <w:t>。</w:t>
      </w:r>
      <w:bookmarkEnd w:id="189"/>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32711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32711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6685A918" w:rsidR="008840D1" w:rsidRDefault="00A303C1" w:rsidP="008840D1">
      <w:pPr>
        <w:pStyle w:val="af7"/>
        <w:keepNext/>
      </w:pPr>
      <w:r>
        <w:tab/>
      </w:r>
      <w:bookmarkStart w:id="190"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306431">
          <w:rPr>
            <w:noProof/>
          </w:rPr>
          <w:t>3</w:t>
        </w:r>
      </w:fldSimple>
      <w:r w:rsidR="002C7D19">
        <w:t>.</w:t>
      </w:r>
      <w:fldSimple w:instr=" SEQ ( \* ARABIC \s 1 ">
        <w:r w:rsidR="00306431">
          <w:rPr>
            <w:noProof/>
          </w:rPr>
          <w:t>1</w:t>
        </w:r>
      </w:fldSimple>
      <w:bookmarkEnd w:id="190"/>
      <w:r w:rsidR="007C5F74">
        <w:rPr>
          <w:rFonts w:hint="eastAsia"/>
        </w:rPr>
        <w:t xml:space="preserve"> )</w:t>
      </w:r>
    </w:p>
    <w:p w14:paraId="6CF4631F" w14:textId="2C4ADEC5" w:rsidR="00F94ECB" w:rsidRPr="00802270" w:rsidRDefault="008840D1" w:rsidP="008840D1">
      <w:pPr>
        <w:pStyle w:val="af7"/>
        <w:keepNext/>
      </w:pPr>
      <w:r>
        <w:tab/>
      </w:r>
      <w:bookmarkStart w:id="191"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306431">
          <w:rPr>
            <w:noProof/>
          </w:rPr>
          <w:t>3</w:t>
        </w:r>
      </w:fldSimple>
      <w:r w:rsidR="002C7D19">
        <w:t>.</w:t>
      </w:r>
      <w:fldSimple w:instr=" SEQ ( \* ARABIC \s 1 ">
        <w:r w:rsidR="00306431">
          <w:rPr>
            <w:noProof/>
          </w:rPr>
          <w:t>2</w:t>
        </w:r>
      </w:fldSimple>
      <w:bookmarkEnd w:id="191"/>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92" w:name="_Toc122553157"/>
      <w:bookmarkStart w:id="193" w:name="_Toc123068940"/>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2"/>
      <w:bookmarkEnd w:id="193"/>
    </w:p>
    <w:p w14:paraId="5B0A3A3D" w14:textId="55185A7B"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306431">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0E62EF26" w:rsidR="000C0CB4" w:rsidRDefault="000C0CB4" w:rsidP="000C0CB4">
      <w:pPr>
        <w:pStyle w:val="af5"/>
        <w:keepNext/>
      </w:pPr>
      <w:bookmarkStart w:id="194" w:name="_Ref120717850"/>
      <w:bookmarkStart w:id="195" w:name="_Toc12306534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4"/>
      <w:bookmarkEnd w:id="195"/>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96" w:name="_Toc122553158"/>
      <w:bookmarkStart w:id="197" w:name="_Toc123068941"/>
      <w:r>
        <w:rPr>
          <w:rFonts w:hint="eastAsia"/>
        </w:rPr>
        <w:t>二進位十位數編碼數值</w:t>
      </w:r>
      <w:bookmarkEnd w:id="196"/>
      <w:bookmarkEnd w:id="197"/>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00946852" w:rsidR="00F90046" w:rsidRDefault="000C0CB4" w:rsidP="000C0CB4">
      <w:pPr>
        <w:pStyle w:val="af5"/>
      </w:pPr>
      <w:bookmarkStart w:id="198" w:name="_Ref120718065"/>
      <w:bookmarkStart w:id="199" w:name="_Toc123065303"/>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13</w:t>
      </w:r>
      <w:r w:rsidR="00485A47">
        <w:fldChar w:fldCharType="end"/>
      </w:r>
      <w:bookmarkEnd w:id="198"/>
      <w:r>
        <w:rPr>
          <w:rFonts w:hint="eastAsia"/>
        </w:rPr>
        <w:t xml:space="preserve"> </w:t>
      </w:r>
      <w:r w:rsidRPr="000C0CB4">
        <w:rPr>
          <w:rFonts w:hint="eastAsia"/>
        </w:rPr>
        <w:t>經過特徵純粹度排序的第三特徵組。</w:t>
      </w:r>
      <w:bookmarkEnd w:id="199"/>
    </w:p>
    <w:p w14:paraId="32CC48FA" w14:textId="7A9EEC55"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306431">
        <w:rPr>
          <w:rFonts w:hint="eastAsia"/>
        </w:rPr>
        <w:t>表</w:t>
      </w:r>
      <w:r w:rsidR="00306431">
        <w:rPr>
          <w:rFonts w:hint="eastAsia"/>
        </w:rPr>
        <w:t xml:space="preserve"> </w:t>
      </w:r>
      <w:r w:rsidR="00306431">
        <w:rPr>
          <w:noProof/>
        </w:rPr>
        <w:t>3</w:t>
      </w:r>
      <w:r w:rsidR="00306431">
        <w:t>.</w:t>
      </w:r>
      <w:r w:rsidR="00306431">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306431">
        <w:rPr>
          <w:rFonts w:hint="eastAsia"/>
        </w:rPr>
        <w:t>如下</w:t>
      </w:r>
      <w:r w:rsidR="0003546D">
        <w:fldChar w:fldCharType="end"/>
      </w:r>
      <w:r w:rsidR="001A4558">
        <w:rPr>
          <w:rFonts w:hint="eastAsia"/>
        </w:rPr>
        <w:t>表所表示。</w:t>
      </w:r>
    </w:p>
    <w:p w14:paraId="1AD93ED6" w14:textId="2502BCDA" w:rsidR="000C0CB4" w:rsidRDefault="000C0CB4" w:rsidP="000C0CB4">
      <w:pPr>
        <w:pStyle w:val="af5"/>
        <w:keepNext/>
      </w:pPr>
      <w:bookmarkStart w:id="200" w:name="_Ref120718172"/>
      <w:bookmarkStart w:id="201" w:name="_Ref120718176"/>
      <w:bookmarkStart w:id="202" w:name="_Toc12306534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06431">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06431">
        <w:rPr>
          <w:noProof/>
        </w:rPr>
        <w:t>10</w:t>
      </w:r>
      <w:r w:rsidR="002C755A">
        <w:fldChar w:fldCharType="end"/>
      </w:r>
      <w:bookmarkEnd w:id="200"/>
      <w:r>
        <w:rPr>
          <w:rFonts w:hint="eastAsia"/>
        </w:rPr>
        <w:t xml:space="preserve"> </w:t>
      </w:r>
      <w:r w:rsidRPr="000C0CB4">
        <w:rPr>
          <w:rFonts w:hint="eastAsia"/>
        </w:rPr>
        <w:t>各個樣本轉換後的新數值。</w:t>
      </w:r>
      <w:bookmarkEnd w:id="201"/>
      <w:bookmarkEnd w:id="202"/>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203" w:name="_Toc122553159"/>
      <w:bookmarkStart w:id="204" w:name="_Toc123068942"/>
      <w:r>
        <w:rPr>
          <w:rFonts w:hint="eastAsia"/>
        </w:rPr>
        <w:t>二進位十位數編碼數值排名</w:t>
      </w:r>
      <w:bookmarkEnd w:id="203"/>
      <w:bookmarkEnd w:id="204"/>
    </w:p>
    <w:p w14:paraId="1D3629F3" w14:textId="61995393"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1622F2F5" w:rsidR="00FE34F0" w:rsidRDefault="0003546D" w:rsidP="0003546D">
      <w:pPr>
        <w:pStyle w:val="af5"/>
      </w:pPr>
      <w:bookmarkStart w:id="205" w:name="_Ref120718260"/>
      <w:bookmarkStart w:id="206" w:name="_Toc12306530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14</w:t>
      </w:r>
      <w:r w:rsidR="00485A47">
        <w:fldChar w:fldCharType="end"/>
      </w:r>
      <w:bookmarkEnd w:id="205"/>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6"/>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207" w:name="_Toc120651193"/>
      <w:bookmarkStart w:id="208" w:name="_Toc122553160"/>
      <w:bookmarkStart w:id="209" w:name="_Toc123068943"/>
      <w:bookmarkEnd w:id="207"/>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08"/>
      <w:bookmarkEnd w:id="209"/>
      <w:proofErr w:type="gramEnd"/>
    </w:p>
    <w:p w14:paraId="7EF3CCEA" w14:textId="621DA2A8"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59AD5BC9" w:rsidR="00135DE4" w:rsidRDefault="0003546D" w:rsidP="0003546D">
      <w:pPr>
        <w:pStyle w:val="af5"/>
      </w:pPr>
      <w:bookmarkStart w:id="210" w:name="_Ref120718368"/>
      <w:bookmarkStart w:id="211" w:name="_Toc123065305"/>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15</w:t>
      </w:r>
      <w:r w:rsidR="00485A47">
        <w:fldChar w:fldCharType="end"/>
      </w:r>
      <w:bookmarkEnd w:id="210"/>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11"/>
    </w:p>
    <w:p w14:paraId="1EDE373B" w14:textId="1A0BD0EC"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723C5791"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306431">
        <w:rPr>
          <w:rFonts w:hint="eastAsia"/>
        </w:rPr>
        <w:t>圖</w:t>
      </w:r>
      <w:r w:rsidR="00306431">
        <w:rPr>
          <w:rFonts w:hint="eastAsia"/>
        </w:rPr>
        <w:t xml:space="preserve"> </w:t>
      </w:r>
      <w:r w:rsidR="00306431">
        <w:rPr>
          <w:noProof/>
        </w:rPr>
        <w:t>3</w:t>
      </w:r>
      <w:r w:rsidR="00306431">
        <w:t>.</w:t>
      </w:r>
      <w:r w:rsidR="00306431">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285075FB" w:rsidR="00C46AD6" w:rsidRDefault="0003546D" w:rsidP="0003546D">
      <w:pPr>
        <w:pStyle w:val="af5"/>
      </w:pPr>
      <w:bookmarkStart w:id="212" w:name="_Ref120718447"/>
      <w:bookmarkStart w:id="213" w:name="_Toc12306530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16</w:t>
      </w:r>
      <w:r w:rsidR="00485A47">
        <w:fldChar w:fldCharType="end"/>
      </w:r>
      <w:bookmarkEnd w:id="212"/>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13"/>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64B49EB5" w:rsidR="00DE51D2" w:rsidRDefault="0003546D" w:rsidP="0003546D">
      <w:pPr>
        <w:pStyle w:val="af5"/>
      </w:pPr>
      <w:bookmarkStart w:id="214" w:name="_Ref120718449"/>
      <w:bookmarkStart w:id="215" w:name="_Toc12306530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17</w:t>
      </w:r>
      <w:r w:rsidR="00485A47">
        <w:fldChar w:fldCharType="end"/>
      </w:r>
      <w:bookmarkEnd w:id="214"/>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15"/>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1050AD5A" w:rsidR="00972CF5" w:rsidRDefault="0003546D" w:rsidP="0003546D">
      <w:pPr>
        <w:pStyle w:val="af5"/>
      </w:pPr>
      <w:bookmarkStart w:id="216" w:name="_Ref120718453"/>
      <w:bookmarkStart w:id="217" w:name="_Toc12306530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3</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18</w:t>
      </w:r>
      <w:r w:rsidR="00485A47">
        <w:fldChar w:fldCharType="end"/>
      </w:r>
      <w:bookmarkEnd w:id="216"/>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17"/>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rPr>
          <w:del w:id="218" w:author="Jakey Blue" w:date="2022-12-26T17:08:00Z"/>
        </w:rPr>
      </w:pPr>
      <w:bookmarkStart w:id="219" w:name="_Toc122553161"/>
      <w:del w:id="220" w:author="Jakey Blue" w:date="2022-12-26T17:08:00Z">
        <w:r>
          <w:rPr>
            <w:rFonts w:hint="eastAsia"/>
          </w:rPr>
          <w:lastRenderedPageBreak/>
          <w:delText>分類與評估指標</w:delText>
        </w:r>
        <w:bookmarkStart w:id="221" w:name="_Toc122981726"/>
        <w:bookmarkStart w:id="222" w:name="_Toc123046563"/>
        <w:bookmarkStart w:id="223" w:name="_Toc123046629"/>
        <w:bookmarkStart w:id="224" w:name="_Toc123068944"/>
        <w:bookmarkEnd w:id="219"/>
        <w:bookmarkEnd w:id="221"/>
        <w:bookmarkEnd w:id="222"/>
        <w:bookmarkEnd w:id="223"/>
        <w:bookmarkEnd w:id="224"/>
      </w:del>
    </w:p>
    <w:p w14:paraId="5A5982F8" w14:textId="63C86979" w:rsidR="00B70684" w:rsidRDefault="00D759EF" w:rsidP="00D759EF">
      <w:pPr>
        <w:rPr>
          <w:del w:id="225" w:author="Jakey Blue" w:date="2022-12-26T17:08:00Z"/>
        </w:rPr>
      </w:pPr>
      <w:commentRangeStart w:id="226"/>
      <w:commentRangeStart w:id="227"/>
      <w:del w:id="228" w:author="Jakey Blue" w:date="2022-12-26T17:08:00Z">
        <w:r>
          <w:rPr>
            <w:rFonts w:hint="eastAsia"/>
          </w:rPr>
          <w:delText>本研究所採納之實驗資料具有大樣本、</w:delText>
        </w:r>
        <w:r w:rsidR="00EA7178" w:rsidRPr="00EA7178">
          <w:rPr>
            <w:rFonts w:hint="eastAsia"/>
          </w:rPr>
          <w:delText>類別不平衡</w:delText>
        </w:r>
        <w:r>
          <w:rPr>
            <w:rFonts w:hint="eastAsia"/>
          </w:rPr>
          <w:delText>的特性</w:delText>
        </w:r>
        <w:r w:rsidR="00EC7931">
          <w:rPr>
            <w:rFonts w:hint="eastAsia"/>
          </w:rPr>
          <w:delText>，</w:delText>
        </w:r>
        <w:r>
          <w:rPr>
            <w:rFonts w:hint="eastAsia"/>
          </w:rPr>
          <w:delText>且以二元分類為目標。因此在</w:delText>
        </w:r>
        <w:r w:rsidR="00FE3925">
          <w:rPr>
            <w:rFonts w:hint="eastAsia"/>
          </w:rPr>
          <w:delText>考量了時間以及運算成本</w:delText>
        </w:r>
        <w:r>
          <w:rPr>
            <w:rFonts w:hint="eastAsia"/>
          </w:rPr>
          <w:delText>後</w:delText>
        </w:r>
        <w:r w:rsidR="00FE3925">
          <w:rPr>
            <w:rFonts w:hint="eastAsia"/>
          </w:rPr>
          <w:delText>，</w:delText>
        </w:r>
        <w:r>
          <w:rPr>
            <w:rFonts w:hint="eastAsia"/>
          </w:rPr>
          <w:delText>本研究</w:delText>
        </w:r>
        <w:r w:rsidR="00787393">
          <w:rPr>
            <w:rFonts w:hint="eastAsia"/>
          </w:rPr>
          <w:delText>採用</w:delText>
        </w:r>
        <w:r w:rsidR="00787393">
          <w:rPr>
            <w:rFonts w:hint="eastAsia"/>
          </w:rPr>
          <w:delText>L</w:delText>
        </w:r>
        <w:r w:rsidR="00787393">
          <w:delText>i</w:delText>
        </w:r>
        <w:r w:rsidR="00787393">
          <w:rPr>
            <w:rFonts w:hint="eastAsia"/>
          </w:rPr>
          <w:delText>g</w:delText>
        </w:r>
        <w:r w:rsidR="00787393">
          <w:delText>htGBM</w:delText>
        </w:r>
        <w:r w:rsidR="00D026D2">
          <w:rPr>
            <w:rFonts w:hint="eastAsia"/>
          </w:rPr>
          <w:delText>結合梯度提升決策樹</w:delText>
        </w:r>
        <w:r w:rsidR="00EF1713">
          <w:rPr>
            <w:rFonts w:hint="eastAsia"/>
          </w:rPr>
          <w:delText>建構</w:delText>
        </w:r>
        <w:r w:rsidR="00787393">
          <w:rPr>
            <w:rFonts w:hint="eastAsia"/>
          </w:rPr>
          <w:delText>分類模型，</w:delText>
        </w:r>
        <w:r w:rsidR="00FE3925">
          <w:rPr>
            <w:rFonts w:hint="eastAsia"/>
          </w:rPr>
          <w:delText>因為其具有在較短時間內並行處理</w:delText>
        </w:r>
        <w:r w:rsidR="00D026D2">
          <w:rPr>
            <w:rFonts w:hint="eastAsia"/>
          </w:rPr>
          <w:delText>、分類</w:delText>
        </w:r>
        <w:r w:rsidR="00FE3925">
          <w:rPr>
            <w:rFonts w:hint="eastAsia"/>
          </w:rPr>
          <w:delText>大量樣本資料的能力</w:delText>
        </w:r>
        <w:r>
          <w:rPr>
            <w:rFonts w:hint="eastAsia"/>
          </w:rPr>
          <w:delText>，適用於實驗資料的大樣本特性</w:delText>
        </w:r>
        <w:r w:rsidR="00FE3925">
          <w:rPr>
            <w:rFonts w:hint="eastAsia"/>
          </w:rPr>
          <w:delText>。</w:delText>
        </w:r>
        <w:r w:rsidR="00EA7178">
          <w:rPr>
            <w:rFonts w:hint="eastAsia"/>
          </w:rPr>
          <w:delText>面對</w:delText>
        </w:r>
        <w:r w:rsidR="00EA7178" w:rsidRPr="00EA7178">
          <w:rPr>
            <w:rFonts w:hint="eastAsia"/>
          </w:rPr>
          <w:delText>類別不平衡的資料</w:delText>
        </w:r>
        <w:r w:rsidR="00EA7178">
          <w:rPr>
            <w:rFonts w:hint="eastAsia"/>
          </w:rPr>
          <w:delText>時，通常無法只根據準確度進行</w:delText>
        </w:r>
        <w:r w:rsidR="00EC7931">
          <w:rPr>
            <w:rFonts w:hint="eastAsia"/>
          </w:rPr>
          <w:delText>評估，</w:delText>
        </w:r>
        <w:r>
          <w:rPr>
            <w:rFonts w:hint="eastAsia"/>
          </w:rPr>
          <w:delText>而</w:delText>
        </w:r>
        <w:r w:rsidR="00EC7931">
          <w:rPr>
            <w:rFonts w:hint="eastAsia"/>
          </w:rPr>
          <w:delText>是須計算</w:delText>
        </w:r>
        <w:r w:rsidR="00EC7931" w:rsidRPr="00EC7931">
          <w:rPr>
            <w:rFonts w:hint="eastAsia"/>
          </w:rPr>
          <w:delText>精確率</w:delText>
        </w:r>
        <w:r w:rsidR="00EC7931">
          <w:rPr>
            <w:rFonts w:hint="eastAsia"/>
          </w:rPr>
          <w:delText>以及召回率做為判斷依據，為此</w:delText>
        </w:r>
        <w:r>
          <w:rPr>
            <w:rFonts w:hint="eastAsia"/>
          </w:rPr>
          <w:delText>在評估</w:delText>
        </w:r>
        <w:r w:rsidR="0045323D">
          <w:rPr>
            <w:rFonts w:hint="eastAsia"/>
          </w:rPr>
          <w:delText>指標</w:delText>
        </w:r>
        <w:r>
          <w:rPr>
            <w:rFonts w:hint="eastAsia"/>
          </w:rPr>
          <w:delText>的部分則</w:delText>
        </w:r>
        <w:r w:rsidR="0045323D">
          <w:rPr>
            <w:rFonts w:hint="eastAsia"/>
          </w:rPr>
          <w:delText>以</w:delText>
        </w:r>
        <w:r w:rsidR="00787393">
          <w:rPr>
            <w:rFonts w:hint="eastAsia"/>
          </w:rPr>
          <w:delText>F1-score</w:delText>
        </w:r>
        <w:r w:rsidR="00787393">
          <w:rPr>
            <w:rFonts w:hint="eastAsia"/>
          </w:rPr>
          <w:delText>作為衡量標準</w:delText>
        </w:r>
        <w:r w:rsidR="006534F3">
          <w:rPr>
            <w:rFonts w:hint="eastAsia"/>
          </w:rPr>
          <w:delText>，因其能</w:delText>
        </w:r>
        <w:r w:rsidR="00EC7931">
          <w:rPr>
            <w:rFonts w:hint="eastAsia"/>
          </w:rPr>
          <w:delText>在一定限度之內，同時兼顧到</w:delText>
        </w:r>
        <w:r w:rsidR="00EC7931" w:rsidRPr="00EC7931">
          <w:rPr>
            <w:rFonts w:hint="eastAsia"/>
          </w:rPr>
          <w:delText>精確率</w:delText>
        </w:r>
        <w:r w:rsidR="00EC7931">
          <w:rPr>
            <w:rFonts w:hint="eastAsia"/>
          </w:rPr>
          <w:delText>以及召回率做為</w:delText>
        </w:r>
        <w:r w:rsidR="00EC7931" w:rsidRPr="00EA7178">
          <w:rPr>
            <w:rFonts w:hint="eastAsia"/>
          </w:rPr>
          <w:delText>類別不平衡</w:delText>
        </w:r>
        <w:r w:rsidR="00EC7931">
          <w:rPr>
            <w:rFonts w:hint="eastAsia"/>
          </w:rPr>
          <w:delText>資料集的分類成果指標。</w:delText>
        </w:r>
        <w:commentRangeEnd w:id="226"/>
        <w:r w:rsidR="00254803">
          <w:rPr>
            <w:rStyle w:val="afe"/>
          </w:rPr>
          <w:commentReference w:id="226"/>
        </w:r>
        <w:commentRangeEnd w:id="227"/>
        <w:r w:rsidR="00150FBC">
          <w:rPr>
            <w:rStyle w:val="afe"/>
          </w:rPr>
          <w:commentReference w:id="227"/>
        </w:r>
        <w:bookmarkStart w:id="229" w:name="_Toc122981727"/>
        <w:bookmarkStart w:id="230" w:name="_Toc123046564"/>
        <w:bookmarkStart w:id="231" w:name="_Toc123046630"/>
        <w:bookmarkStart w:id="232" w:name="_Toc123068945"/>
        <w:bookmarkEnd w:id="229"/>
        <w:bookmarkEnd w:id="230"/>
        <w:bookmarkEnd w:id="231"/>
        <w:bookmarkEnd w:id="232"/>
      </w:del>
    </w:p>
    <w:p w14:paraId="58AF7364" w14:textId="14A272BD" w:rsidR="00D630FD" w:rsidRPr="00B70684" w:rsidRDefault="00491B6C" w:rsidP="00D630FD">
      <w:pPr>
        <w:rPr>
          <w:del w:id="233" w:author="Jakey Blue" w:date="2022-12-26T17:08:00Z"/>
        </w:rPr>
      </w:pPr>
      <w:del w:id="234" w:author="Jakey Blue" w:date="2022-12-26T17:08:00Z">
        <w:r>
          <w:sym w:font="Wingdings" w:char="F0E8"/>
        </w:r>
        <w:r>
          <w:rPr>
            <w:rFonts w:hint="eastAsia"/>
          </w:rPr>
          <w:delText>也許移置第四章節</w:delText>
        </w:r>
        <w:r w:rsidR="00DA4E07">
          <w:rPr>
            <w:rFonts w:hint="eastAsia"/>
          </w:rPr>
          <w:delText>序</w:delText>
        </w:r>
        <w:r w:rsidR="00D630FD">
          <w:rPr>
            <w:rFonts w:hint="eastAsia"/>
          </w:rPr>
          <w:delText>？</w:delText>
        </w:r>
        <w:bookmarkStart w:id="235" w:name="_Toc122981728"/>
        <w:bookmarkStart w:id="236" w:name="_Toc123046565"/>
        <w:bookmarkStart w:id="237" w:name="_Toc123046631"/>
        <w:bookmarkStart w:id="238" w:name="_Toc123068946"/>
        <w:bookmarkEnd w:id="235"/>
        <w:bookmarkEnd w:id="236"/>
        <w:bookmarkEnd w:id="237"/>
        <w:bookmarkEnd w:id="238"/>
      </w:del>
    </w:p>
    <w:p w14:paraId="0CC1F980" w14:textId="77777777" w:rsidR="00630F00" w:rsidRDefault="00630F00" w:rsidP="00A7101D">
      <w:pPr>
        <w:rPr>
          <w:del w:id="239" w:author="Jakey Blue" w:date="2022-12-26T17:08:00Z"/>
          <w:rFonts w:cstheme="majorBidi"/>
          <w:kern w:val="52"/>
          <w:sz w:val="36"/>
          <w:szCs w:val="52"/>
        </w:rPr>
      </w:pPr>
      <w:del w:id="240" w:author="Jakey Blue" w:date="2022-12-26T17:08:00Z">
        <w:r>
          <w:br w:type="page"/>
        </w:r>
      </w:del>
    </w:p>
    <w:p w14:paraId="407CFB8B" w14:textId="05FB1785" w:rsidR="00486926" w:rsidRDefault="00A428D6" w:rsidP="00AF07DF">
      <w:pPr>
        <w:pStyle w:val="1"/>
      </w:pPr>
      <w:bookmarkStart w:id="241" w:name="_Ref120895345"/>
      <w:bookmarkStart w:id="242" w:name="_Ref120895350"/>
      <w:bookmarkStart w:id="243" w:name="_Toc122553162"/>
      <w:bookmarkStart w:id="244" w:name="_Toc123068947"/>
      <w:r>
        <w:rPr>
          <w:rFonts w:hint="eastAsia"/>
        </w:rPr>
        <w:t>第四章</w:t>
      </w:r>
      <w:r>
        <w:rPr>
          <w:rFonts w:hint="eastAsia"/>
        </w:rPr>
        <w:t xml:space="preserve"> </w:t>
      </w:r>
      <w:r w:rsidR="00486926">
        <w:rPr>
          <w:rFonts w:hint="eastAsia"/>
        </w:rPr>
        <w:t>案例研討</w:t>
      </w:r>
      <w:bookmarkEnd w:id="241"/>
      <w:bookmarkEnd w:id="242"/>
      <w:bookmarkEnd w:id="243"/>
      <w:bookmarkEnd w:id="244"/>
    </w:p>
    <w:p w14:paraId="665F11EF" w14:textId="6B48F15A" w:rsidR="00AD669B" w:rsidRDefault="00150FBC" w:rsidP="00EE3780">
      <w:ins w:id="245" w:author="Jakey Blue" w:date="2022-12-23T09:13:00Z">
        <w:r>
          <w:rPr>
            <w:rFonts w:hint="eastAsia"/>
          </w:rPr>
          <w:t>為驗證本研究提出之</w:t>
        </w:r>
        <w:r w:rsidRPr="00150FBC">
          <w:rPr>
            <w:rFonts w:hint="eastAsia"/>
          </w:rPr>
          <w:t>高維二元特徵之聚合編碼技術及分析框架</w:t>
        </w:r>
      </w:ins>
      <w:del w:id="246" w:author="Jakey Blue" w:date="2022-12-23T09:14:00Z">
        <w:r w:rsidR="005A7CA8" w:rsidDel="00150FBC">
          <w:rPr>
            <w:rFonts w:hint="eastAsia"/>
          </w:rPr>
          <w:delText>本研究</w:delText>
        </w:r>
        <w:r w:rsidR="00214620" w:rsidDel="00150FBC">
          <w:rPr>
            <w:rFonts w:hint="eastAsia"/>
          </w:rPr>
          <w:delText>探討了多種資料集。在發展</w:delText>
        </w:r>
        <w:r w:rsidR="00523916" w:rsidDel="00150FBC">
          <w:rPr>
            <w:rFonts w:hint="eastAsia"/>
          </w:rPr>
          <w:delText>實驗</w:delText>
        </w:r>
        <w:r w:rsidR="00214620" w:rsidDel="00150FBC">
          <w:rPr>
            <w:rFonts w:hint="eastAsia"/>
          </w:rPr>
          <w:delText>方法與</w:delText>
        </w:r>
        <w:r w:rsidR="00523916" w:rsidDel="00150FBC">
          <w:rPr>
            <w:rFonts w:hint="eastAsia"/>
          </w:rPr>
          <w:delText>研究</w:delText>
        </w:r>
        <w:r w:rsidR="00214620" w:rsidDel="00150FBC">
          <w:rPr>
            <w:rFonts w:hint="eastAsia"/>
          </w:rPr>
          <w:delText>架構時</w:delText>
        </w:r>
      </w:del>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ins w:id="247" w:author="Jakey Blue" w:date="2022-12-23T09:15:00Z">
        <w:r w:rsidR="00150FBC">
          <w:rPr>
            <w:rFonts w:hint="eastAsia"/>
          </w:rPr>
          <w:t>皮爾森</w:t>
        </w:r>
      </w:ins>
      <w:r w:rsidR="0015711B">
        <w:rPr>
          <w:rFonts w:hint="eastAsia"/>
        </w:rPr>
        <w:t>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0585ECD6" w:rsidR="002B3003" w:rsidRDefault="00616121" w:rsidP="002B3003">
      <w:pPr>
        <w:pStyle w:val="2"/>
      </w:pPr>
      <w:bookmarkStart w:id="248" w:name="_Toc120651196"/>
      <w:bookmarkStart w:id="249" w:name="_Ref120895369"/>
      <w:bookmarkStart w:id="250" w:name="_Toc122553163"/>
      <w:bookmarkStart w:id="251" w:name="_Toc123068948"/>
      <w:bookmarkEnd w:id="248"/>
      <w:r>
        <w:rPr>
          <w:rFonts w:hint="eastAsia"/>
        </w:rPr>
        <w:lastRenderedPageBreak/>
        <w:t>連續二元分類資料測試</w:t>
      </w:r>
      <w:bookmarkEnd w:id="249"/>
      <w:bookmarkEnd w:id="250"/>
      <w:bookmarkEnd w:id="251"/>
    </w:p>
    <w:p w14:paraId="79025569" w14:textId="37FE98B6"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2240" cy="3227460"/>
                    </a:xfrm>
                    <a:prstGeom prst="rect">
                      <a:avLst/>
                    </a:prstGeom>
                  </pic:spPr>
                </pic:pic>
              </a:graphicData>
            </a:graphic>
          </wp:inline>
        </w:drawing>
      </w:r>
    </w:p>
    <w:p w14:paraId="4C7C4D9D" w14:textId="26E0EF67" w:rsidR="004D530C" w:rsidRDefault="002C755A" w:rsidP="00B47F01">
      <w:pPr>
        <w:pStyle w:val="af5"/>
      </w:pPr>
      <w:bookmarkStart w:id="252" w:name="_Ref120719066"/>
      <w:bookmarkStart w:id="253" w:name="_Toc123065309"/>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w:t>
      </w:r>
      <w:r w:rsidR="00485A47">
        <w:fldChar w:fldCharType="end"/>
      </w:r>
      <w:bookmarkEnd w:id="252"/>
      <w:r>
        <w:rPr>
          <w:rFonts w:hint="eastAsia"/>
        </w:rPr>
        <w:t xml:space="preserve"> </w:t>
      </w:r>
      <w:r w:rsidRPr="002C755A">
        <w:rPr>
          <w:rFonts w:hint="eastAsia"/>
        </w:rPr>
        <w:t>模擬的連續二元分類資料。</w:t>
      </w:r>
      <w:bookmarkEnd w:id="253"/>
    </w:p>
    <w:p w14:paraId="6906A0E7" w14:textId="5F60D46F" w:rsidR="00E43869" w:rsidRPr="00E43869" w:rsidRDefault="00E43869" w:rsidP="00E43869">
      <w:pPr>
        <w:pStyle w:val="3"/>
      </w:pPr>
      <w:bookmarkStart w:id="254" w:name="_Toc122553164"/>
      <w:bookmarkStart w:id="255" w:name="_Toc123068949"/>
      <w:r>
        <w:rPr>
          <w:rFonts w:hint="eastAsia"/>
        </w:rPr>
        <w:lastRenderedPageBreak/>
        <w:t>資料集簡介與實驗架構</w:t>
      </w:r>
      <w:bookmarkEnd w:id="254"/>
      <w:bookmarkEnd w:id="255"/>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5861C3C7" w:rsidR="0008638C" w:rsidRDefault="002C755A" w:rsidP="002C755A">
      <w:pPr>
        <w:pStyle w:val="af5"/>
      </w:pPr>
      <w:bookmarkStart w:id="256" w:name="_Ref120719103"/>
      <w:bookmarkStart w:id="257" w:name="_Toc12306531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w:t>
      </w:r>
      <w:r w:rsidR="00485A47">
        <w:fldChar w:fldCharType="end"/>
      </w:r>
      <w:bookmarkEnd w:id="256"/>
      <w:r>
        <w:rPr>
          <w:rFonts w:hint="eastAsia"/>
        </w:rPr>
        <w:t xml:space="preserve"> </w:t>
      </w:r>
      <w:r w:rsidRPr="002C755A">
        <w:rPr>
          <w:rFonts w:hint="eastAsia"/>
        </w:rPr>
        <w:t>連續資料集下的實驗架構。</w:t>
      </w:r>
      <w:bookmarkEnd w:id="257"/>
    </w:p>
    <w:p w14:paraId="78D5BFDF" w14:textId="11498996"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3F06FC4A" w:rsidR="003221C7" w:rsidRDefault="002C755A" w:rsidP="002C755A">
      <w:pPr>
        <w:pStyle w:val="af5"/>
      </w:pPr>
      <w:bookmarkStart w:id="258" w:name="_Ref120719164"/>
      <w:bookmarkStart w:id="259" w:name="_Toc12306531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3</w:t>
      </w:r>
      <w:r w:rsidR="00485A47">
        <w:fldChar w:fldCharType="end"/>
      </w:r>
      <w:bookmarkEnd w:id="258"/>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59"/>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4C3BBD08" w:rsidR="001F4898" w:rsidRDefault="002C755A" w:rsidP="002C755A">
      <w:pPr>
        <w:pStyle w:val="af5"/>
      </w:pPr>
      <w:bookmarkStart w:id="260" w:name="_Ref120719165"/>
      <w:bookmarkStart w:id="261" w:name="_Toc12306531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4</w:t>
      </w:r>
      <w:r w:rsidR="00485A47">
        <w:fldChar w:fldCharType="end"/>
      </w:r>
      <w:bookmarkEnd w:id="260"/>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61"/>
    </w:p>
    <w:p w14:paraId="7E02DB9E" w14:textId="518E8D87"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p>
    <w:p w14:paraId="6EC5E92B" w14:textId="77777777" w:rsidR="007A487E" w:rsidRPr="007A487E" w:rsidRDefault="007A487E" w:rsidP="007A487E"/>
    <w:p w14:paraId="4811B211" w14:textId="4226BF10" w:rsidR="002C755A" w:rsidRDefault="002C755A" w:rsidP="002C755A">
      <w:pPr>
        <w:pStyle w:val="af5"/>
        <w:keepNext/>
      </w:pPr>
      <w:bookmarkStart w:id="262" w:name="_Ref120719232"/>
      <w:bookmarkStart w:id="263" w:name="_Toc12306535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6431">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6431">
        <w:rPr>
          <w:noProof/>
        </w:rPr>
        <w:t>1</w:t>
      </w:r>
      <w:r>
        <w:fldChar w:fldCharType="end"/>
      </w:r>
      <w:bookmarkEnd w:id="262"/>
      <w:r>
        <w:rPr>
          <w:rFonts w:hint="eastAsia"/>
        </w:rPr>
        <w:t xml:space="preserve"> </w:t>
      </w:r>
      <w:r w:rsidRPr="002C755A">
        <w:rPr>
          <w:rFonts w:hint="eastAsia"/>
        </w:rPr>
        <w:t>二元化後的特徵資料。</w:t>
      </w:r>
      <w:bookmarkEnd w:id="263"/>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624C3903" w:rsidR="002C755A" w:rsidRDefault="002C755A" w:rsidP="002C755A">
      <w:pPr>
        <w:pStyle w:val="af5"/>
        <w:keepNext/>
      </w:pPr>
      <w:bookmarkStart w:id="264" w:name="_Ref120719234"/>
      <w:bookmarkStart w:id="265" w:name="_Toc12306535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6431">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6431">
        <w:rPr>
          <w:noProof/>
        </w:rPr>
        <w:t>2</w:t>
      </w:r>
      <w:r>
        <w:fldChar w:fldCharType="end"/>
      </w:r>
      <w:bookmarkEnd w:id="264"/>
      <w:r>
        <w:rPr>
          <w:rFonts w:hint="eastAsia"/>
        </w:rPr>
        <w:t xml:space="preserve"> </w:t>
      </w:r>
      <w:r w:rsidRPr="002C755A">
        <w:rPr>
          <w:rFonts w:hint="eastAsia"/>
        </w:rPr>
        <w:t>類別化後的特徵資料。</w:t>
      </w:r>
      <w:bookmarkEnd w:id="265"/>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091B2212"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306431">
        <w:rPr>
          <w:rFonts w:hint="eastAsia"/>
        </w:rPr>
        <w:t>表</w:t>
      </w:r>
      <w:r w:rsidR="00306431">
        <w:rPr>
          <w:rFonts w:hint="eastAsia"/>
        </w:rPr>
        <w:t xml:space="preserve"> </w:t>
      </w:r>
      <w:r w:rsidR="00306431">
        <w:rPr>
          <w:noProof/>
        </w:rPr>
        <w:t>4</w:t>
      </w:r>
      <w:r w:rsidR="00306431">
        <w:t>.</w:t>
      </w:r>
      <w:r w:rsidR="00306431">
        <w:rPr>
          <w:noProof/>
        </w:rPr>
        <w:t>1</w:t>
      </w:r>
      <w:r>
        <w:fldChar w:fldCharType="end"/>
      </w:r>
      <w:r>
        <w:rPr>
          <w:rFonts w:hint="eastAsia"/>
        </w:rPr>
        <w:t>所呈現，原先三個維度的連續資料經由二元化之後，便產生了</w:t>
      </w:r>
      <w:del w:id="266" w:author="Jakey Blue" w:date="2022-12-23T09:49:00Z">
        <w:r w:rsidDel="00333E83">
          <w:rPr>
            <w:rFonts w:hint="eastAsia"/>
          </w:rPr>
          <w:delText>具有</w:delText>
        </w:r>
      </w:del>
      <w:r>
        <w:rPr>
          <w:rFonts w:hint="eastAsia"/>
        </w:rPr>
        <w:t>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306431">
        <w:rPr>
          <w:rFonts w:hint="eastAsia"/>
        </w:rPr>
        <w:t>表</w:t>
      </w:r>
      <w:r w:rsidR="00306431">
        <w:rPr>
          <w:rFonts w:hint="eastAsia"/>
        </w:rPr>
        <w:t xml:space="preserve"> </w:t>
      </w:r>
      <w:r w:rsidR="00306431">
        <w:rPr>
          <w:noProof/>
        </w:rPr>
        <w:t>4</w:t>
      </w:r>
      <w:r w:rsidR="00306431">
        <w:t>.</w:t>
      </w:r>
      <w:r w:rsidR="00306431">
        <w:rPr>
          <w:noProof/>
        </w:rPr>
        <w:t>2</w:t>
      </w:r>
      <w:r>
        <w:fldChar w:fldCharType="end"/>
      </w:r>
      <w:r>
        <w:rPr>
          <w:rFonts w:hint="eastAsia"/>
        </w:rPr>
        <w:t>所示。此兩種資料乃為一體</w:t>
      </w:r>
      <w:proofErr w:type="gramStart"/>
      <w:r>
        <w:rPr>
          <w:rFonts w:hint="eastAsia"/>
        </w:rPr>
        <w:t>兩面，</w:t>
      </w:r>
      <w:proofErr w:type="gramEnd"/>
      <w:r>
        <w:rPr>
          <w:rFonts w:hint="eastAsia"/>
        </w:rPr>
        <w:t>僅僅在</w:t>
      </w:r>
      <w:del w:id="267" w:author="Jakey Blue" w:date="2022-12-23T09:49:00Z">
        <w:r w:rsidDel="00333E83">
          <w:rPr>
            <w:rFonts w:hint="eastAsia"/>
          </w:rPr>
          <w:delText>表現</w:delText>
        </w:r>
      </w:del>
      <w:ins w:id="268" w:author="Jakey Blue" w:date="2022-12-23T09:49:00Z">
        <w:r w:rsidR="00333E83">
          <w:rPr>
            <w:rFonts w:hint="eastAsia"/>
          </w:rPr>
          <w:t>呈現</w:t>
        </w:r>
      </w:ins>
      <w:r>
        <w:rPr>
          <w:rFonts w:hint="eastAsia"/>
        </w:rPr>
        <w:t>方式上有所差異，但其本質代表的資料</w:t>
      </w:r>
      <w:del w:id="269" w:author="Jakey Blue" w:date="2022-12-23T09:50:00Z">
        <w:r w:rsidDel="00333E83">
          <w:rPr>
            <w:rFonts w:hint="eastAsia"/>
          </w:rPr>
          <w:delText>性</w:delText>
        </w:r>
      </w:del>
      <w:r>
        <w:rPr>
          <w:rFonts w:hint="eastAsia"/>
        </w:rPr>
        <w:t>質實</w:t>
      </w:r>
      <w:del w:id="270" w:author="Jakey Blue" w:date="2022-12-23T09:50:00Z">
        <w:r w:rsidDel="00333E83">
          <w:rPr>
            <w:rFonts w:hint="eastAsia"/>
          </w:rPr>
          <w:delText>為相同</w:delText>
        </w:r>
      </w:del>
      <w:ins w:id="271" w:author="Jakey Blue" w:date="2022-12-23T09:50:00Z">
        <w:r w:rsidR="00333E83">
          <w:rPr>
            <w:rFonts w:hint="eastAsia"/>
          </w:rPr>
          <w:t>無異</w:t>
        </w:r>
      </w:ins>
      <w:r>
        <w:rPr>
          <w:rFonts w:hint="eastAsia"/>
        </w:rPr>
        <w:t>；類似於原始類別資料，</w:t>
      </w:r>
      <w:proofErr w:type="gramStart"/>
      <w:r>
        <w:rPr>
          <w:rFonts w:hint="eastAsia"/>
        </w:rPr>
        <w:t>之於獨熱編碼</w:t>
      </w:r>
      <w:proofErr w:type="gramEnd"/>
      <w:r>
        <w:rPr>
          <w:rFonts w:hint="eastAsia"/>
        </w:rPr>
        <w:t>轉換出的二元資料。</w:t>
      </w:r>
    </w:p>
    <w:p w14:paraId="493BB340" w14:textId="77777777" w:rsidR="007A487E" w:rsidRPr="007A487E" w:rsidRDefault="007A487E" w:rsidP="007A487E"/>
    <w:p w14:paraId="2239DE67" w14:textId="2115C79F" w:rsidR="003B5B17" w:rsidRDefault="003B5B17">
      <w:pPr>
        <w:spacing w:line="240" w:lineRule="auto"/>
        <w:ind w:firstLine="0"/>
        <w:jc w:val="left"/>
      </w:pPr>
      <w:r>
        <w:br w:type="page"/>
      </w:r>
    </w:p>
    <w:p w14:paraId="7AD36B5B" w14:textId="4E7FCCEC" w:rsidR="00764AA4" w:rsidRPr="00764AA4" w:rsidRDefault="00597FBC" w:rsidP="00764AA4">
      <w:pPr>
        <w:pStyle w:val="3"/>
      </w:pPr>
      <w:bookmarkStart w:id="272" w:name="_Toc122553165"/>
      <w:bookmarkStart w:id="273" w:name="_Toc123068950"/>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72"/>
      <w:bookmarkEnd w:id="273"/>
    </w:p>
    <w:p w14:paraId="0AEF3566" w14:textId="4BAA2DE7" w:rsidR="00E43869" w:rsidDel="00333E83" w:rsidRDefault="00E4098F" w:rsidP="001D6011">
      <w:pPr>
        <w:rPr>
          <w:del w:id="274" w:author="Jakey Blue" w:date="2022-12-23T09:51:00Z"/>
        </w:rPr>
      </w:pPr>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196F82F0" w:rsidR="007F492E" w:rsidRDefault="007F492E">
      <w:pPr>
        <w:pPrChange w:id="275" w:author="Jakey Blue" w:date="2022-12-23T09:51:00Z">
          <w:pPr>
            <w:spacing w:line="240" w:lineRule="auto"/>
            <w:ind w:firstLine="0"/>
            <w:jc w:val="left"/>
          </w:pPr>
        </w:pPrChange>
      </w:pPr>
      <w:del w:id="276" w:author="Jakey Blue" w:date="2022-12-23T09:51:00Z">
        <w:r w:rsidDel="00333E83">
          <w:br w:type="page"/>
        </w:r>
      </w:del>
    </w:p>
    <w:p w14:paraId="4F1C96F8" w14:textId="23D4468F" w:rsidR="00764AA4" w:rsidRDefault="009646D6" w:rsidP="00764AA4">
      <w:pPr>
        <w:pStyle w:val="4"/>
      </w:pPr>
      <w:r>
        <w:rPr>
          <w:rFonts w:hint="eastAsia"/>
        </w:rPr>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1157F07A" w:rsidR="00A70836" w:rsidRDefault="002C755A" w:rsidP="002C755A">
      <w:pPr>
        <w:pStyle w:val="af5"/>
      </w:pPr>
      <w:bookmarkStart w:id="277" w:name="_Toc123065313"/>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5</w:t>
      </w:r>
      <w:r w:rsidR="00485A47">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277"/>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1D58D468" w:rsidR="00C85D6F" w:rsidRDefault="002C755A" w:rsidP="002C755A">
      <w:pPr>
        <w:pStyle w:val="af5"/>
      </w:pPr>
      <w:bookmarkStart w:id="278" w:name="_Ref120719547"/>
      <w:bookmarkStart w:id="279" w:name="_Toc12306531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6</w:t>
      </w:r>
      <w:r w:rsidR="00485A47">
        <w:fldChar w:fldCharType="end"/>
      </w:r>
      <w:bookmarkEnd w:id="278"/>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279"/>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2B23242A" w:rsidR="00C85D6F" w:rsidRDefault="002C755A" w:rsidP="002C755A">
      <w:pPr>
        <w:pStyle w:val="af5"/>
      </w:pPr>
      <w:bookmarkStart w:id="280" w:name="_Ref120719546"/>
      <w:bookmarkStart w:id="281" w:name="_Toc123065315"/>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7</w:t>
      </w:r>
      <w:r w:rsidR="00485A47">
        <w:fldChar w:fldCharType="end"/>
      </w:r>
      <w:bookmarkEnd w:id="280"/>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81"/>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12647A41" w:rsidR="00620259" w:rsidRDefault="00724E1B" w:rsidP="008832D2">
      <w:pPr>
        <w:pStyle w:val="af5"/>
      </w:pPr>
      <w:bookmarkStart w:id="282" w:name="_Toc12306531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8</w:t>
      </w:r>
      <w:r w:rsidR="00485A47">
        <w:fldChar w:fldCharType="end"/>
      </w:r>
      <w:r>
        <w:rPr>
          <w:rFonts w:hint="eastAsia"/>
        </w:rPr>
        <w:t xml:space="preserve"> </w:t>
      </w:r>
      <w:r>
        <w:rPr>
          <w:rFonts w:hint="eastAsia"/>
        </w:rPr>
        <w:t>連續資料集二的資料分布</w:t>
      </w:r>
      <w:r w:rsidR="008F633D">
        <w:rPr>
          <w:rFonts w:hint="eastAsia"/>
        </w:rPr>
        <w:t>。</w:t>
      </w:r>
      <w:bookmarkEnd w:id="282"/>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12508C4D" w:rsidR="00BC4174" w:rsidRDefault="00BC4174" w:rsidP="008832D2">
      <w:pPr>
        <w:pStyle w:val="af5"/>
      </w:pPr>
      <w:bookmarkStart w:id="283" w:name="_Ref120056089"/>
      <w:bookmarkStart w:id="284" w:name="_Toc12306531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9</w:t>
      </w:r>
      <w:r w:rsidR="00485A47">
        <w:fldChar w:fldCharType="end"/>
      </w:r>
      <w:bookmarkEnd w:id="283"/>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84"/>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00190A75" w:rsidR="00BC4174" w:rsidRPr="00BC4174" w:rsidRDefault="00CA48D6" w:rsidP="008832D2">
      <w:pPr>
        <w:pStyle w:val="af5"/>
      </w:pPr>
      <w:bookmarkStart w:id="285" w:name="_Ref120052525"/>
      <w:bookmarkStart w:id="286" w:name="_Toc12306531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10</w:t>
      </w:r>
      <w:r w:rsidR="00485A47">
        <w:fldChar w:fldCharType="end"/>
      </w:r>
      <w:bookmarkEnd w:id="285"/>
      <w:r>
        <w:rPr>
          <w:rFonts w:hint="eastAsia"/>
        </w:rPr>
        <w:t xml:space="preserve"> </w:t>
      </w:r>
      <w:r>
        <w:rPr>
          <w:rFonts w:hint="eastAsia"/>
        </w:rPr>
        <w:t>連續資料集二中，不同編碼方式所得數值資料的平均分類成績</w:t>
      </w:r>
      <w:r w:rsidR="008F633D">
        <w:rPr>
          <w:rFonts w:hint="eastAsia"/>
        </w:rPr>
        <w:t>。</w:t>
      </w:r>
      <w:bookmarkEnd w:id="286"/>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08C8A37B" w:rsidR="00620259" w:rsidRDefault="00724E1B" w:rsidP="008832D2">
      <w:pPr>
        <w:pStyle w:val="af5"/>
      </w:pPr>
      <w:bookmarkStart w:id="287" w:name="_Toc123065319"/>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11</w:t>
      </w:r>
      <w:r w:rsidR="00485A47">
        <w:fldChar w:fldCharType="end"/>
      </w:r>
      <w:r>
        <w:rPr>
          <w:rFonts w:hint="eastAsia"/>
        </w:rPr>
        <w:t xml:space="preserve"> </w:t>
      </w:r>
      <w:r>
        <w:rPr>
          <w:rFonts w:hint="eastAsia"/>
        </w:rPr>
        <w:t>連續資料集三的資料分布</w:t>
      </w:r>
      <w:r w:rsidR="008F633D">
        <w:rPr>
          <w:rFonts w:hint="eastAsia"/>
        </w:rPr>
        <w:t>。</w:t>
      </w:r>
      <w:bookmarkEnd w:id="287"/>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78E14E50" w:rsidR="0001191E" w:rsidRDefault="00D2113A" w:rsidP="008832D2">
      <w:pPr>
        <w:pStyle w:val="af5"/>
      </w:pPr>
      <w:bookmarkStart w:id="288" w:name="_Ref120056091"/>
      <w:bookmarkStart w:id="289" w:name="_Toc12306532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12</w:t>
      </w:r>
      <w:r w:rsidR="00485A47">
        <w:fldChar w:fldCharType="end"/>
      </w:r>
      <w:bookmarkEnd w:id="288"/>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89"/>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220C1C92" w:rsidR="0001191E" w:rsidRPr="0001191E" w:rsidRDefault="00D2113A" w:rsidP="008832D2">
      <w:pPr>
        <w:pStyle w:val="af5"/>
      </w:pPr>
      <w:bookmarkStart w:id="290" w:name="_Ref120052527"/>
      <w:bookmarkStart w:id="291" w:name="_Toc12306532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13</w:t>
      </w:r>
      <w:r w:rsidR="00485A47">
        <w:fldChar w:fldCharType="end"/>
      </w:r>
      <w:bookmarkEnd w:id="290"/>
      <w:r>
        <w:rPr>
          <w:rFonts w:hint="eastAsia"/>
        </w:rPr>
        <w:t xml:space="preserve"> </w:t>
      </w:r>
      <w:r>
        <w:rPr>
          <w:rFonts w:hint="eastAsia"/>
        </w:rPr>
        <w:t>連續資料集三中，不同編碼方式所得數值資料的平均分類成績</w:t>
      </w:r>
      <w:r w:rsidR="008F633D">
        <w:rPr>
          <w:rFonts w:hint="eastAsia"/>
        </w:rPr>
        <w:t>。</w:t>
      </w:r>
      <w:bookmarkEnd w:id="291"/>
    </w:p>
    <w:p w14:paraId="67881446" w14:textId="07A7A979" w:rsidR="00D667E7" w:rsidRDefault="00D667E7" w:rsidP="00D667E7">
      <w:pPr>
        <w:pStyle w:val="3"/>
      </w:pPr>
      <w:bookmarkStart w:id="292" w:name="_Toc122553166"/>
      <w:bookmarkStart w:id="293" w:name="_Toc123068951"/>
      <w:r>
        <w:rPr>
          <w:rFonts w:hint="eastAsia"/>
        </w:rPr>
        <w:t>分類結果評比</w:t>
      </w:r>
      <w:r w:rsidR="006616BE">
        <w:rPr>
          <w:rFonts w:hint="eastAsia"/>
        </w:rPr>
        <w:t>與歸納</w:t>
      </w:r>
      <w:bookmarkEnd w:id="292"/>
      <w:bookmarkEnd w:id="293"/>
    </w:p>
    <w:p w14:paraId="1DE8146A" w14:textId="772C980C"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lastRenderedPageBreak/>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01717EA2"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4A892DFE"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306431">
        <w:rPr>
          <w:rFonts w:hint="eastAsia"/>
        </w:rPr>
        <w:t>圖</w:t>
      </w:r>
      <w:r w:rsidR="00306431">
        <w:rPr>
          <w:rFonts w:hint="eastAsia"/>
        </w:rPr>
        <w:t xml:space="preserve"> </w:t>
      </w:r>
      <w:r w:rsidR="00306431">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306431">
        <w:rPr>
          <w:rFonts w:hint="eastAsia"/>
        </w:rPr>
        <w:t>圖</w:t>
      </w:r>
      <w:r w:rsidR="00306431">
        <w:rPr>
          <w:rFonts w:hint="eastAsia"/>
        </w:rPr>
        <w:t xml:space="preserve"> </w:t>
      </w:r>
      <w:r w:rsidR="00306431">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306431">
        <w:rPr>
          <w:rFonts w:hint="eastAsia"/>
        </w:rPr>
        <w:t>圖</w:t>
      </w:r>
      <w:r w:rsidR="00306431">
        <w:rPr>
          <w:rFonts w:hint="eastAsia"/>
        </w:rPr>
        <w:t xml:space="preserve"> </w:t>
      </w:r>
      <w:r w:rsidR="00306431">
        <w:rPr>
          <w:noProof/>
        </w:rPr>
        <w:t>2</w:t>
      </w:r>
      <w:r w:rsidR="00306431">
        <w:t>.</w:t>
      </w:r>
      <w:r w:rsidR="00306431">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294" w:name="_Toc120651201"/>
      <w:bookmarkStart w:id="295" w:name="_Toc120651202"/>
      <w:bookmarkStart w:id="296" w:name="_Toc120651203"/>
      <w:bookmarkEnd w:id="294"/>
      <w:bookmarkEnd w:id="295"/>
      <w:bookmarkEnd w:id="296"/>
      <w:r>
        <w:rPr>
          <w:rFonts w:hint="eastAsia"/>
        </w:rPr>
        <w:lastRenderedPageBreak/>
        <w:t xml:space="preserve"> </w:t>
      </w:r>
      <w:bookmarkStart w:id="297" w:name="_Toc122553167"/>
      <w:bookmarkStart w:id="298" w:name="_Toc123068952"/>
      <w:r>
        <w:rPr>
          <w:rFonts w:hint="eastAsia"/>
        </w:rPr>
        <w:t>UCI</w:t>
      </w:r>
      <w:r>
        <w:rPr>
          <w:rFonts w:hint="eastAsia"/>
        </w:rPr>
        <w:t>資料集</w:t>
      </w:r>
      <w:bookmarkEnd w:id="297"/>
      <w:bookmarkEnd w:id="298"/>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13CA169F" w:rsidR="00B24781" w:rsidRDefault="001A32A9" w:rsidP="001A32A9">
      <w:pPr>
        <w:pStyle w:val="3"/>
      </w:pPr>
      <w:bookmarkStart w:id="299" w:name="_Toc122553168"/>
      <w:bookmarkStart w:id="300" w:name="_Toc123068953"/>
      <w:r>
        <w:rPr>
          <w:rFonts w:hint="eastAsia"/>
        </w:rPr>
        <w:t>資料集簡介與實驗架構</w:t>
      </w:r>
      <w:bookmarkEnd w:id="299"/>
      <w:bookmarkEnd w:id="300"/>
    </w:p>
    <w:p w14:paraId="755A8663" w14:textId="77777777" w:rsidR="00693203" w:rsidRDefault="00750521" w:rsidP="00693203">
      <w:pPr>
        <w:pStyle w:val="aa"/>
        <w:keepNext/>
      </w:pPr>
      <w:commentRangeStart w:id="301"/>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commentRangeEnd w:id="301"/>
      <w:r w:rsidR="00254803">
        <w:rPr>
          <w:rStyle w:val="afe"/>
        </w:rPr>
        <w:commentReference w:id="301"/>
      </w:r>
    </w:p>
    <w:p w14:paraId="4AD28B28" w14:textId="5463908F" w:rsidR="00750521" w:rsidRDefault="00693203" w:rsidP="00693203">
      <w:pPr>
        <w:pStyle w:val="af5"/>
      </w:pPr>
      <w:bookmarkStart w:id="302" w:name="_Toc12306532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14</w:t>
      </w:r>
      <w:r w:rsidR="00485A47">
        <w:fldChar w:fldCharType="end"/>
      </w:r>
      <w:r>
        <w:rPr>
          <w:rFonts w:hint="eastAsia"/>
        </w:rPr>
        <w:t xml:space="preserve"> UCI</w:t>
      </w:r>
      <w:r>
        <w:rPr>
          <w:rFonts w:hint="eastAsia"/>
        </w:rPr>
        <w:t>網站上的二手車輛車況評估資料集。</w:t>
      </w:r>
      <w:bookmarkEnd w:id="302"/>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2306AB8E" w:rsidR="001A32A9" w:rsidRDefault="00750521" w:rsidP="00750521">
      <w:pPr>
        <w:pStyle w:val="af5"/>
      </w:pPr>
      <w:bookmarkStart w:id="303" w:name="_Ref121498435"/>
      <w:bookmarkStart w:id="304" w:name="_Toc123065323"/>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15</w:t>
      </w:r>
      <w:r w:rsidR="00485A47">
        <w:fldChar w:fldCharType="end"/>
      </w:r>
      <w:bookmarkEnd w:id="303"/>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304"/>
    </w:p>
    <w:p w14:paraId="5AE86109" w14:textId="4181B428"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3DCDF7B0" w:rsidR="001A32A9" w:rsidRDefault="001A32A9" w:rsidP="001A32A9">
      <w:pPr>
        <w:pStyle w:val="3"/>
      </w:pPr>
      <w:bookmarkStart w:id="305" w:name="_Toc122553169"/>
      <w:bookmarkStart w:id="306" w:name="_Toc123068954"/>
      <w:r>
        <w:rPr>
          <w:rFonts w:hint="eastAsia"/>
        </w:rPr>
        <w:lastRenderedPageBreak/>
        <w:t>分類結果評比與歸納</w:t>
      </w:r>
      <w:bookmarkEnd w:id="305"/>
      <w:bookmarkEnd w:id="306"/>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65CDD162" w:rsidR="004F565C" w:rsidRPr="004F565C" w:rsidRDefault="004F565C" w:rsidP="004F565C">
      <w:pPr>
        <w:pStyle w:val="af5"/>
      </w:pPr>
      <w:bookmarkStart w:id="307" w:name="_Ref121511698"/>
      <w:bookmarkStart w:id="308" w:name="_Toc123065324"/>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16</w:t>
      </w:r>
      <w:r w:rsidR="00485A47">
        <w:fldChar w:fldCharType="end"/>
      </w:r>
      <w:bookmarkEnd w:id="307"/>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308"/>
    </w:p>
    <w:p w14:paraId="450542A9" w14:textId="565EE9FC"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309" w:name="_Toc120651205"/>
      <w:bookmarkStart w:id="310" w:name="_Toc122553170"/>
      <w:bookmarkStart w:id="311" w:name="_Toc123068955"/>
      <w:bookmarkEnd w:id="309"/>
      <w:r>
        <w:rPr>
          <w:rFonts w:hint="eastAsia"/>
        </w:rPr>
        <w:lastRenderedPageBreak/>
        <w:t>Ka</w:t>
      </w:r>
      <w:r>
        <w:t>ggle</w:t>
      </w:r>
      <w:r>
        <w:rPr>
          <w:rFonts w:hint="eastAsia"/>
        </w:rPr>
        <w:t>資料集</w:t>
      </w:r>
      <w:bookmarkEnd w:id="310"/>
      <w:bookmarkEnd w:id="311"/>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312" w:name="_Toc122553171"/>
      <w:bookmarkStart w:id="313" w:name="_Toc123068956"/>
      <w:r>
        <w:rPr>
          <w:rFonts w:hint="eastAsia"/>
        </w:rPr>
        <w:t>資料集簡介與實驗架構</w:t>
      </w:r>
      <w:bookmarkEnd w:id="312"/>
      <w:bookmarkEnd w:id="313"/>
    </w:p>
    <w:p w14:paraId="62FD8B3A" w14:textId="77777777" w:rsidR="00693203" w:rsidRDefault="008F6B24" w:rsidP="00693203">
      <w:pPr>
        <w:pStyle w:val="aa"/>
        <w:keepNext/>
      </w:pPr>
      <w:commentRangeStart w:id="314"/>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commentRangeEnd w:id="314"/>
      <w:r w:rsidR="0098426E">
        <w:rPr>
          <w:rStyle w:val="afe"/>
        </w:rPr>
        <w:commentReference w:id="314"/>
      </w:r>
    </w:p>
    <w:p w14:paraId="0EF698E1" w14:textId="6776F300" w:rsidR="004F0E9A" w:rsidRDefault="00693203" w:rsidP="00693203">
      <w:pPr>
        <w:pStyle w:val="af5"/>
      </w:pPr>
      <w:bookmarkStart w:id="315" w:name="_Toc123065325"/>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17</w:t>
      </w:r>
      <w:r w:rsidR="00485A47">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315"/>
    </w:p>
    <w:p w14:paraId="02DC4256" w14:textId="44936515" w:rsidR="004568A7" w:rsidRDefault="005A1083" w:rsidP="00EE3780">
      <w:r>
        <w:rPr>
          <w:rFonts w:hint="eastAsia"/>
        </w:rPr>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08B309E7" w:rsidR="001F2BF7" w:rsidRDefault="001F2BF7" w:rsidP="001F2BF7">
      <w:pPr>
        <w:pStyle w:val="af5"/>
      </w:pPr>
      <w:bookmarkStart w:id="316" w:name="_Ref121142922"/>
      <w:bookmarkStart w:id="317" w:name="_Toc123065326"/>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18</w:t>
      </w:r>
      <w:r w:rsidR="00485A47">
        <w:fldChar w:fldCharType="end"/>
      </w:r>
      <w:bookmarkEnd w:id="316"/>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17"/>
    </w:p>
    <w:p w14:paraId="49BA144D" w14:textId="393CAD06"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322295D6" w:rsidR="004F0E9A" w:rsidRDefault="004F0E9A" w:rsidP="004F0E9A">
      <w:pPr>
        <w:pStyle w:val="3"/>
      </w:pPr>
      <w:bookmarkStart w:id="318" w:name="_Toc122553172"/>
      <w:bookmarkStart w:id="319" w:name="_Toc123068957"/>
      <w:r>
        <w:rPr>
          <w:rFonts w:hint="eastAsia"/>
        </w:rPr>
        <w:lastRenderedPageBreak/>
        <w:t>分類結果評比與歸納</w:t>
      </w:r>
      <w:bookmarkEnd w:id="318"/>
      <w:bookmarkEnd w:id="319"/>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2F66536A" w:rsidR="00047D49" w:rsidRPr="00EE3780" w:rsidRDefault="00047D49" w:rsidP="00047D49">
      <w:pPr>
        <w:pStyle w:val="af5"/>
      </w:pPr>
      <w:bookmarkStart w:id="320" w:name="_Ref121144581"/>
      <w:bookmarkStart w:id="321" w:name="_Toc123065327"/>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19</w:t>
      </w:r>
      <w:r w:rsidR="00485A47">
        <w:fldChar w:fldCharType="end"/>
      </w:r>
      <w:bookmarkEnd w:id="320"/>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21"/>
    </w:p>
    <w:p w14:paraId="54BB3260" w14:textId="2D9F961F"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5AE3D5A5" w:rsidR="005B62D6" w:rsidRDefault="00DC1A1E" w:rsidP="00DC1A1E">
      <w:pPr>
        <w:pStyle w:val="af5"/>
      </w:pPr>
      <w:bookmarkStart w:id="322" w:name="_Ref121237755"/>
      <w:bookmarkStart w:id="323" w:name="_Toc123065328"/>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4</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20</w:t>
      </w:r>
      <w:r w:rsidR="00485A47">
        <w:fldChar w:fldCharType="end"/>
      </w:r>
      <w:bookmarkEnd w:id="322"/>
      <w:r>
        <w:rPr>
          <w:rFonts w:hint="eastAsia"/>
        </w:rPr>
        <w:t xml:space="preserve"> </w:t>
      </w:r>
      <w:r>
        <w:rPr>
          <w:rFonts w:hint="eastAsia"/>
        </w:rPr>
        <w:t>面對無法類別化的二元特徵資料時，所能使用的數值編碼方式。</w:t>
      </w:r>
      <w:bookmarkEnd w:id="323"/>
    </w:p>
    <w:p w14:paraId="0EA069B5" w14:textId="061A25A5"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306431">
        <w:rPr>
          <w:rFonts w:hint="eastAsia"/>
        </w:rPr>
        <w:t>圖</w:t>
      </w:r>
      <w:r w:rsidR="00306431">
        <w:rPr>
          <w:rFonts w:hint="eastAsia"/>
        </w:rPr>
        <w:t xml:space="preserve"> </w:t>
      </w:r>
      <w:r w:rsidR="00306431">
        <w:rPr>
          <w:noProof/>
        </w:rPr>
        <w:t>4</w:t>
      </w:r>
      <w:r w:rsidR="00306431">
        <w:t>.</w:t>
      </w:r>
      <w:r w:rsidR="00306431">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076C05E3" w:rsidR="00B772F2" w:rsidRDefault="00327112" w:rsidP="00B772F2">
      <w:pPr>
        <w:pStyle w:val="2"/>
      </w:pPr>
      <w:bookmarkStart w:id="324" w:name="_Toc123068958"/>
      <w:r>
        <w:rPr>
          <w:rFonts w:hint="eastAsia"/>
        </w:rPr>
        <w:lastRenderedPageBreak/>
        <w:t>以</w:t>
      </w:r>
      <w:r w:rsidR="00B772F2">
        <w:rPr>
          <w:rFonts w:hint="eastAsia"/>
        </w:rPr>
        <w:t>階層</w:t>
      </w:r>
      <w:proofErr w:type="gramStart"/>
      <w:r w:rsidR="00B772F2">
        <w:rPr>
          <w:rFonts w:hint="eastAsia"/>
        </w:rPr>
        <w:t>分群</w:t>
      </w:r>
      <w:r w:rsidR="00B85DFD" w:rsidRPr="00B85DFD">
        <w:rPr>
          <w:rFonts w:hint="eastAsia"/>
        </w:rPr>
        <w:t>法</w:t>
      </w:r>
      <w:r>
        <w:rPr>
          <w:rFonts w:hint="eastAsia"/>
        </w:rPr>
        <w:t>還原</w:t>
      </w:r>
      <w:proofErr w:type="gramEnd"/>
      <w:r w:rsidR="00B772F2">
        <w:rPr>
          <w:rFonts w:hint="eastAsia"/>
        </w:rPr>
        <w:t>群組</w:t>
      </w:r>
      <w:bookmarkEnd w:id="324"/>
      <w:r>
        <w:rPr>
          <w:rFonts w:hint="eastAsia"/>
        </w:rPr>
        <w:t>資訊</w:t>
      </w:r>
    </w:p>
    <w:p w14:paraId="4C6AF005" w14:textId="77777777" w:rsidR="00941899" w:rsidRPr="00941899" w:rsidRDefault="00941899" w:rsidP="00941899"/>
    <w:p w14:paraId="27A4E240" w14:textId="5A6E8C2A" w:rsidR="00BE1109" w:rsidRDefault="00941899" w:rsidP="00941899">
      <w:pPr>
        <w:pStyle w:val="3"/>
      </w:pPr>
      <w:bookmarkStart w:id="325" w:name="_Toc123068959"/>
      <w:r>
        <w:rPr>
          <w:rFonts w:hint="eastAsia"/>
        </w:rPr>
        <w:t>以歐式距離群組</w:t>
      </w:r>
      <w:bookmarkEnd w:id="325"/>
    </w:p>
    <w:p w14:paraId="5E03FACD" w14:textId="77777777" w:rsidR="00337CD6" w:rsidRPr="00337CD6" w:rsidRDefault="00337CD6" w:rsidP="00337CD6"/>
    <w:p w14:paraId="47491F49" w14:textId="77777777" w:rsidR="00337CD6" w:rsidRPr="00941899" w:rsidRDefault="00337CD6" w:rsidP="00337CD6">
      <w:pPr>
        <w:pStyle w:val="3"/>
      </w:pPr>
      <w:bookmarkStart w:id="326" w:name="_Toc123068960"/>
      <w:bookmarkStart w:id="327" w:name="_Toc122553173"/>
      <w:bookmarkStart w:id="328" w:name="_Toc123068961"/>
      <w:r>
        <w:rPr>
          <w:rFonts w:hint="eastAsia"/>
        </w:rPr>
        <w:t>以相關性群組</w:t>
      </w:r>
      <w:bookmarkEnd w:id="326"/>
    </w:p>
    <w:p w14:paraId="5B421DC4" w14:textId="77777777" w:rsidR="00337CD6" w:rsidRPr="00941899" w:rsidRDefault="00337CD6" w:rsidP="00337CD6">
      <w:bookmarkStart w:id="329" w:name="_GoBack"/>
      <w:bookmarkEnd w:id="329"/>
    </w:p>
    <w:p w14:paraId="127CD7C6" w14:textId="77777777" w:rsidR="00337CD6" w:rsidRDefault="00337CD6" w:rsidP="00337CD6">
      <w:pPr>
        <w:spacing w:line="240" w:lineRule="auto"/>
      </w:pPr>
      <w:r>
        <w:br w:type="page"/>
      </w:r>
    </w:p>
    <w:p w14:paraId="3BB67773" w14:textId="3BBE4819" w:rsidR="00486926" w:rsidRDefault="00A428D6" w:rsidP="00AF07DF">
      <w:pPr>
        <w:pStyle w:val="1"/>
      </w:pPr>
      <w:r>
        <w:rPr>
          <w:rFonts w:hint="eastAsia"/>
        </w:rPr>
        <w:lastRenderedPageBreak/>
        <w:t>第五章</w:t>
      </w:r>
      <w:r>
        <w:rPr>
          <w:rFonts w:hint="eastAsia"/>
        </w:rPr>
        <w:t xml:space="preserve"> </w:t>
      </w:r>
      <w:r w:rsidR="00486926">
        <w:rPr>
          <w:rFonts w:hint="eastAsia"/>
        </w:rPr>
        <w:t>結論與建議</w:t>
      </w:r>
      <w:bookmarkEnd w:id="327"/>
      <w:bookmarkEnd w:id="328"/>
    </w:p>
    <w:p w14:paraId="0DE0AF8B" w14:textId="1EDA912B" w:rsidR="00EA5ED7" w:rsidRPr="00EA5ED7" w:rsidRDefault="00EA5ED7" w:rsidP="00EA5ED7">
      <w:pPr>
        <w:pStyle w:val="2"/>
      </w:pPr>
      <w:bookmarkStart w:id="330" w:name="_Toc122553174"/>
      <w:bookmarkStart w:id="331" w:name="_Toc123068962"/>
      <w:r>
        <w:rPr>
          <w:rFonts w:hint="eastAsia"/>
        </w:rPr>
        <w:t>研究</w:t>
      </w:r>
      <w:r w:rsidR="00B275E9">
        <w:rPr>
          <w:rFonts w:hint="eastAsia"/>
        </w:rPr>
        <w:t>成果</w:t>
      </w:r>
      <w:bookmarkEnd w:id="330"/>
      <w:bookmarkEnd w:id="331"/>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w:t>
      </w:r>
      <w:proofErr w:type="gramStart"/>
      <w:r w:rsidR="003A289F">
        <w:rPr>
          <w:rFonts w:hint="eastAsia"/>
        </w:rPr>
        <w:t>縮減高維度</w:t>
      </w:r>
      <w:proofErr w:type="gramEnd"/>
      <w:r w:rsidR="003A289F">
        <w:rPr>
          <w:rFonts w:hint="eastAsia"/>
        </w:rPr>
        <w:t>二元資料維度至</w:t>
      </w:r>
      <w:proofErr w:type="gramStart"/>
      <w:r w:rsidR="003A289F">
        <w:rPr>
          <w:rFonts w:hint="eastAsia"/>
        </w:rPr>
        <w:t>較低維</w:t>
      </w:r>
      <w:proofErr w:type="gramEnd"/>
      <w:r w:rsidR="003A289F">
        <w:rPr>
          <w:rFonts w:hint="eastAsia"/>
        </w:rPr>
        <w:t>度的數值資料；而後由特徵組內的排序，得以提升編碼後數值資料集的分類成績；最終，藉由二進位十位數編碼，將同一群組內的複數二元特徵轉換成為單一數值特徵。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0"/>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1"/>
                          <a:stretch>
                            <a:fillRect/>
                          </a:stretch>
                        </pic:blipFill>
                        <pic:spPr>
                          <a:xfrm>
                            <a:off x="0" y="0"/>
                            <a:ext cx="2520000" cy="2520000"/>
                          </a:xfrm>
                          <a:prstGeom prst="rect">
                            <a:avLst/>
                          </a:prstGeom>
                        </pic:spPr>
                      </pic:pic>
                    </a:graphicData>
                  </a:graphic>
                </wp:inline>
              </w:drawing>
            </w:r>
          </w:p>
        </w:tc>
      </w:tr>
    </w:tbl>
    <w:p w14:paraId="2BE1AD74" w14:textId="6E2EFD1A" w:rsidR="002F1CB4" w:rsidRDefault="002F1CB4">
      <w:pPr>
        <w:pStyle w:val="af5"/>
      </w:pPr>
      <w:bookmarkStart w:id="332" w:name="_Ref122545350"/>
      <w:bookmarkStart w:id="333" w:name="_Toc123065329"/>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5</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1</w:t>
      </w:r>
      <w:r w:rsidR="00485A47">
        <w:fldChar w:fldCharType="end"/>
      </w:r>
      <w:bookmarkEnd w:id="332"/>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bookmarkEnd w:id="333"/>
      <w:r w:rsidR="00051F09">
        <w:rPr>
          <w:rFonts w:hint="eastAsia"/>
        </w:rPr>
        <w:t>。</w:t>
      </w:r>
    </w:p>
    <w:p w14:paraId="1D5ABBE8" w14:textId="32190C1E"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306431">
        <w:rPr>
          <w:rFonts w:hint="eastAsia"/>
        </w:rPr>
        <w:t>圖</w:t>
      </w:r>
      <w:r w:rsidR="00306431">
        <w:rPr>
          <w:rFonts w:hint="eastAsia"/>
        </w:rPr>
        <w:t xml:space="preserve"> </w:t>
      </w:r>
      <w:r w:rsidR="00306431">
        <w:rPr>
          <w:noProof/>
        </w:rPr>
        <w:t>5</w:t>
      </w:r>
      <w:r w:rsidR="00306431">
        <w:t>.</w:t>
      </w:r>
      <w:r w:rsidR="00306431">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proofErr w:type="gramStart"/>
      <w:r>
        <w:rPr>
          <w:rFonts w:hint="eastAsia"/>
        </w:rPr>
        <w:t>作為</w:t>
      </w:r>
      <w:r w:rsidR="00807A5A">
        <w:rPr>
          <w:rFonts w:hint="eastAsia"/>
        </w:rPr>
        <w:t>高維度</w:t>
      </w:r>
      <w:proofErr w:type="gramEnd"/>
      <w:r w:rsidR="00807A5A">
        <w:rPr>
          <w:rFonts w:hint="eastAsia"/>
        </w:rPr>
        <w:t>二元資料</w:t>
      </w:r>
      <w:proofErr w:type="gramStart"/>
      <w:r w:rsidR="00807A5A">
        <w:rPr>
          <w:rFonts w:hint="eastAsia"/>
        </w:rPr>
        <w:t>的降維方</w:t>
      </w:r>
      <w:proofErr w:type="gramEnd"/>
      <w:r w:rsidR="00807A5A">
        <w:rPr>
          <w:rFonts w:hint="eastAsia"/>
        </w:rPr>
        <w:t>法：</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3B80698D" w:rsidR="009950BD" w:rsidRPr="009950BD" w:rsidRDefault="00EA5ED7" w:rsidP="009950BD">
      <w:pPr>
        <w:pStyle w:val="2"/>
      </w:pPr>
      <w:bookmarkStart w:id="334" w:name="_Toc122553175"/>
      <w:bookmarkStart w:id="335" w:name="_Toc123068963"/>
      <w:r>
        <w:rPr>
          <w:rFonts w:hint="eastAsia"/>
        </w:rPr>
        <w:lastRenderedPageBreak/>
        <w:t>未來研究方向</w:t>
      </w:r>
      <w:bookmarkEnd w:id="334"/>
      <w:bookmarkEnd w:id="335"/>
    </w:p>
    <w:p w14:paraId="0048AD2D" w14:textId="4F5E46C6"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306431">
        <w:rPr>
          <w:rFonts w:hint="eastAsia"/>
        </w:rPr>
        <w:t>圖</w:t>
      </w:r>
      <w:r w:rsidR="00306431">
        <w:rPr>
          <w:rFonts w:hint="eastAsia"/>
        </w:rPr>
        <w:t xml:space="preserve"> </w:t>
      </w:r>
      <w:r w:rsidR="00306431">
        <w:rPr>
          <w:noProof/>
        </w:rPr>
        <w:t>5</w:t>
      </w:r>
      <w:r w:rsidR="00306431">
        <w:t>.</w:t>
      </w:r>
      <w:r w:rsidR="00306431">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1CF7B498" w:rsidR="00897E95" w:rsidRDefault="005B58AC" w:rsidP="005B58AC">
      <w:pPr>
        <w:pStyle w:val="af5"/>
      </w:pPr>
      <w:bookmarkStart w:id="336" w:name="_Ref122553052"/>
      <w:bookmarkStart w:id="337" w:name="_Toc123065330"/>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5</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2</w:t>
      </w:r>
      <w:r w:rsidR="00485A47">
        <w:fldChar w:fldCharType="end"/>
      </w:r>
      <w:bookmarkEnd w:id="336"/>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bookmarkEnd w:id="337"/>
      <w:r w:rsidR="00051F09">
        <w:rPr>
          <w:rFonts w:hint="eastAsia"/>
        </w:rPr>
        <w:t>。</w:t>
      </w:r>
    </w:p>
    <w:p w14:paraId="5DD331C3" w14:textId="3429C62B"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del w:id="338" w:author="Jakey Blue" w:date="2022-12-23T09:53:00Z">
        <w:r w:rsidR="00396D39" w:rsidDel="00333E83">
          <w:rPr>
            <w:rFonts w:hint="eastAsia"/>
          </w:rPr>
          <w:delText>群組</w:delText>
        </w:r>
      </w:del>
      <w:ins w:id="339" w:author="Jakey Blue" w:date="2022-12-23T09:53:00Z">
        <w:r w:rsidR="00333E83">
          <w:rPr>
            <w:rFonts w:hint="eastAsia"/>
          </w:rPr>
          <w:t>針對</w:t>
        </w:r>
      </w:ins>
      <w:r w:rsidR="00396D39">
        <w:rPr>
          <w:rFonts w:hint="eastAsia"/>
        </w:rPr>
        <w:t>二元特徵</w:t>
      </w:r>
      <w:ins w:id="340" w:author="Jakey Blue" w:date="2022-12-23T09:53:00Z">
        <w:r w:rsidR="00333E83">
          <w:rPr>
            <w:rFonts w:hint="eastAsia"/>
          </w:rPr>
          <w:t>分群</w:t>
        </w:r>
      </w:ins>
      <w:r w:rsidR="00396D39">
        <w:rPr>
          <w:rFonts w:hint="eastAsia"/>
        </w:rPr>
        <w:t>，並</w:t>
      </w:r>
      <w:r w:rsidR="00B8238C">
        <w:rPr>
          <w:rFonts w:hint="eastAsia"/>
        </w:rPr>
        <w:t>採</w:t>
      </w:r>
      <w:r w:rsidR="00396D39">
        <w:rPr>
          <w:rFonts w:hint="eastAsia"/>
        </w:rPr>
        <w:t>用特徵純粹度排序之後，產生</w:t>
      </w:r>
      <w:ins w:id="341" w:author="Jakey Blue" w:date="2022-12-23T09:53:00Z">
        <w:r w:rsidR="00333E83">
          <w:rPr>
            <w:rFonts w:hint="eastAsia"/>
          </w:rPr>
          <w:t>之類</w:t>
        </w:r>
      </w:ins>
      <w:r w:rsidR="00396D39">
        <w:rPr>
          <w:rFonts w:hint="eastAsia"/>
        </w:rPr>
        <w:t>數值資料往往在分類</w:t>
      </w:r>
      <w:ins w:id="342" w:author="Jakey Blue" w:date="2022-12-23T09:53:00Z">
        <w:r w:rsidR="00333E83">
          <w:rPr>
            <w:rFonts w:hint="eastAsia"/>
          </w:rPr>
          <w:t>表現</w:t>
        </w:r>
      </w:ins>
      <w:del w:id="343" w:author="Jakey Blue" w:date="2022-12-23T09:53:00Z">
        <w:r w:rsidR="00396D39" w:rsidDel="00333E83">
          <w:rPr>
            <w:rFonts w:hint="eastAsia"/>
          </w:rPr>
          <w:delText>成績上有著不</w:delText>
        </w:r>
        <w:r w:rsidR="00B8238C" w:rsidDel="00333E83">
          <w:rPr>
            <w:rFonts w:hint="eastAsia"/>
          </w:rPr>
          <w:delText>俗</w:delText>
        </w:r>
        <w:r w:rsidR="00396D39" w:rsidDel="00333E83">
          <w:rPr>
            <w:rFonts w:hint="eastAsia"/>
          </w:rPr>
          <w:delText>的表現，且</w:delText>
        </w:r>
      </w:del>
      <w:r w:rsidR="00396D39">
        <w:rPr>
          <w:rFonts w:hint="eastAsia"/>
        </w:rPr>
        <w:t>能與目標編碼相互比較；然</w:t>
      </w:r>
      <w:del w:id="344" w:author="Jakey Blue" w:date="2022-12-23T09:54:00Z">
        <w:r w:rsidR="00396D39" w:rsidDel="00333E83">
          <w:rPr>
            <w:rFonts w:hint="eastAsia"/>
          </w:rPr>
          <w:delText>而，</w:delText>
        </w:r>
      </w:del>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ins w:id="345" w:author="Jakey Blue" w:date="2022-12-23T09:54:00Z">
        <w:r w:rsidR="00333E83">
          <w:rPr>
            <w:rFonts w:hint="eastAsia"/>
          </w:rPr>
          <w:t>由</w:t>
        </w:r>
      </w:ins>
      <w:del w:id="346" w:author="Jakey Blue" w:date="2022-12-23T09:54:00Z">
        <w:r w:rsidR="00F57FB8" w:rsidDel="00333E83">
          <w:rPr>
            <w:rFonts w:hint="eastAsia"/>
          </w:rPr>
          <w:delText>觀察</w:delText>
        </w:r>
      </w:del>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306431">
        <w:rPr>
          <w:rFonts w:hint="eastAsia"/>
        </w:rPr>
        <w:t>圖</w:t>
      </w:r>
      <w:r w:rsidR="00306431">
        <w:rPr>
          <w:rFonts w:hint="eastAsia"/>
        </w:rPr>
        <w:t xml:space="preserve"> </w:t>
      </w:r>
      <w:r w:rsidR="00306431">
        <w:rPr>
          <w:noProof/>
        </w:rPr>
        <w:t>5</w:t>
      </w:r>
      <w:r w:rsidR="00306431">
        <w:t>.</w:t>
      </w:r>
      <w:r w:rsidR="00306431">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306431">
        <w:rPr>
          <w:rFonts w:hint="eastAsia"/>
        </w:rPr>
        <w:t>圖</w:t>
      </w:r>
      <w:r w:rsidR="00306431">
        <w:rPr>
          <w:rFonts w:hint="eastAsia"/>
        </w:rPr>
        <w:t xml:space="preserve"> </w:t>
      </w:r>
      <w:r w:rsidR="00306431">
        <w:rPr>
          <w:noProof/>
        </w:rPr>
        <w:t>5</w:t>
      </w:r>
      <w:r w:rsidR="00306431">
        <w:t>.</w:t>
      </w:r>
      <w:r w:rsidR="00306431">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4"/>
                          <a:stretch>
                            <a:fillRect/>
                          </a:stretch>
                        </pic:blipFill>
                        <pic:spPr>
                          <a:xfrm>
                            <a:off x="0" y="0"/>
                            <a:ext cx="5040000" cy="4680000"/>
                          </a:xfrm>
                          <a:prstGeom prst="rect">
                            <a:avLst/>
                          </a:prstGeom>
                        </pic:spPr>
                      </pic:pic>
                    </a:graphicData>
                  </a:graphic>
                </wp:inline>
              </w:drawing>
            </w:r>
          </w:p>
          <w:p w14:paraId="082A23F9" w14:textId="0CBFFD61" w:rsidR="0050467C" w:rsidRDefault="00D456EA" w:rsidP="00D456EA">
            <w:pPr>
              <w:pStyle w:val="af5"/>
            </w:pPr>
            <w:bookmarkStart w:id="347" w:name="_Ref122549226"/>
            <w:bookmarkStart w:id="348" w:name="_Toc123065331"/>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5</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3</w:t>
            </w:r>
            <w:r w:rsidR="00485A47">
              <w:fldChar w:fldCharType="end"/>
            </w:r>
            <w:bookmarkEnd w:id="347"/>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48"/>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5"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4C85722B" w:rsidR="00D456EA" w:rsidRPr="00D456EA" w:rsidRDefault="00D456EA" w:rsidP="00D456EA">
      <w:pPr>
        <w:pStyle w:val="af5"/>
      </w:pPr>
      <w:bookmarkStart w:id="349" w:name="_Ref122549227"/>
      <w:bookmarkStart w:id="350" w:name="_Toc123065332"/>
      <w:r>
        <w:rPr>
          <w:rFonts w:hint="eastAsia"/>
        </w:rPr>
        <w:t>圖</w:t>
      </w:r>
      <w:r>
        <w:rPr>
          <w:rFonts w:hint="eastAsia"/>
        </w:rPr>
        <w:t xml:space="preserve"> </w:t>
      </w:r>
      <w:r w:rsidR="00485A47">
        <w:fldChar w:fldCharType="begin"/>
      </w:r>
      <w:r w:rsidR="00485A47">
        <w:instrText xml:space="preserve"> </w:instrText>
      </w:r>
      <w:r w:rsidR="00485A47">
        <w:rPr>
          <w:rFonts w:hint="eastAsia"/>
        </w:rPr>
        <w:instrText>STYLEREF 1 \s</w:instrText>
      </w:r>
      <w:r w:rsidR="00485A47">
        <w:instrText xml:space="preserve"> </w:instrText>
      </w:r>
      <w:r w:rsidR="00485A47">
        <w:fldChar w:fldCharType="separate"/>
      </w:r>
      <w:r w:rsidR="00306431">
        <w:rPr>
          <w:noProof/>
        </w:rPr>
        <w:t>5</w:t>
      </w:r>
      <w:r w:rsidR="00485A47">
        <w:fldChar w:fldCharType="end"/>
      </w:r>
      <w:r w:rsidR="00485A47">
        <w:t>.</w:t>
      </w:r>
      <w:r w:rsidR="00485A47">
        <w:fldChar w:fldCharType="begin"/>
      </w:r>
      <w:r w:rsidR="00485A47">
        <w:instrText xml:space="preserve"> </w:instrText>
      </w:r>
      <w:r w:rsidR="00485A47">
        <w:rPr>
          <w:rFonts w:hint="eastAsia"/>
        </w:rPr>
        <w:instrText xml:space="preserve">SEQ </w:instrText>
      </w:r>
      <w:r w:rsidR="00485A47">
        <w:rPr>
          <w:rFonts w:hint="eastAsia"/>
        </w:rPr>
        <w:instrText>圖</w:instrText>
      </w:r>
      <w:r w:rsidR="00485A47">
        <w:rPr>
          <w:rFonts w:hint="eastAsia"/>
        </w:rPr>
        <w:instrText xml:space="preserve"> \* ARABIC \s 1</w:instrText>
      </w:r>
      <w:r w:rsidR="00485A47">
        <w:instrText xml:space="preserve"> </w:instrText>
      </w:r>
      <w:r w:rsidR="00485A47">
        <w:fldChar w:fldCharType="separate"/>
      </w:r>
      <w:r w:rsidR="00306431">
        <w:rPr>
          <w:noProof/>
        </w:rPr>
        <w:t>4</w:t>
      </w:r>
      <w:r w:rsidR="00485A47">
        <w:fldChar w:fldCharType="end"/>
      </w:r>
      <w:bookmarkEnd w:id="349"/>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bookmarkEnd w:id="350"/>
      <w:r w:rsidR="00051F09">
        <w:rPr>
          <w:rFonts w:hint="eastAsia"/>
        </w:rPr>
        <w:t>。</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351" w:name="_Toc122553176"/>
      <w:bookmarkStart w:id="352" w:name="_Toc123068964"/>
      <w:commentRangeStart w:id="353"/>
      <w:r>
        <w:rPr>
          <w:rFonts w:hint="eastAsia"/>
        </w:rPr>
        <w:lastRenderedPageBreak/>
        <w:t>參考文獻列表</w:t>
      </w:r>
      <w:bookmarkEnd w:id="351"/>
      <w:commentRangeEnd w:id="353"/>
      <w:r w:rsidR="00F70230">
        <w:rPr>
          <w:rStyle w:val="afe"/>
          <w:rFonts w:cstheme="minorBidi"/>
          <w:b w:val="0"/>
          <w:bCs w:val="0"/>
          <w:kern w:val="2"/>
        </w:rPr>
        <w:commentReference w:id="353"/>
      </w:r>
      <w:bookmarkEnd w:id="352"/>
    </w:p>
    <w:p w14:paraId="2659270D" w14:textId="77777777" w:rsidR="00485A47" w:rsidRPr="00485A47" w:rsidRDefault="00FE4628" w:rsidP="00485A47">
      <w:pPr>
        <w:pStyle w:val="EndNoteBibliography"/>
        <w:ind w:left="720" w:hanging="720"/>
      </w:pPr>
      <w:r>
        <w:fldChar w:fldCharType="begin"/>
      </w:r>
      <w:r>
        <w:instrText xml:space="preserve"> ADDIN EN.REFLIST </w:instrText>
      </w:r>
      <w:r>
        <w:fldChar w:fldCharType="separate"/>
      </w:r>
      <w:r w:rsidR="00485A47" w:rsidRPr="00485A47">
        <w:t xml:space="preserve">Abdi, H., &amp; Williams, L. J. (2010). Principal component analysis. </w:t>
      </w:r>
      <w:r w:rsidR="00485A47" w:rsidRPr="00485A47">
        <w:rPr>
          <w:i/>
        </w:rPr>
        <w:t>Wiley interdisciplinary reviews: computational statistics</w:t>
      </w:r>
      <w:r w:rsidR="00485A47" w:rsidRPr="00485A47">
        <w:t>,</w:t>
      </w:r>
      <w:r w:rsidR="00485A47" w:rsidRPr="00485A47">
        <w:rPr>
          <w:i/>
        </w:rPr>
        <w:t xml:space="preserve"> 2</w:t>
      </w:r>
      <w:r w:rsidR="00485A47" w:rsidRPr="00485A47">
        <w:t xml:space="preserve">(4), 433-459. </w:t>
      </w:r>
    </w:p>
    <w:p w14:paraId="45E5624B" w14:textId="77777777" w:rsidR="00485A47" w:rsidRPr="00485A47" w:rsidRDefault="00485A47" w:rsidP="00485A47">
      <w:pPr>
        <w:pStyle w:val="EndNoteBibliography"/>
        <w:ind w:left="720" w:hanging="720"/>
      </w:pPr>
      <w:r w:rsidRPr="00485A47">
        <w:t xml:space="preserve">Ankerst, M., Breunig, M. M., Kriegel, H.-P., &amp; Sander, J. (1999). OPTICS: Ordering points to identify the clustering structure. </w:t>
      </w:r>
      <w:r w:rsidRPr="00485A47">
        <w:rPr>
          <w:i/>
        </w:rPr>
        <w:t>ACM Sigmod record</w:t>
      </w:r>
      <w:r w:rsidRPr="00485A47">
        <w:t>,</w:t>
      </w:r>
      <w:r w:rsidRPr="00485A47">
        <w:rPr>
          <w:i/>
        </w:rPr>
        <w:t xml:space="preserve"> 28</w:t>
      </w:r>
      <w:r w:rsidRPr="00485A47">
        <w:t xml:space="preserve">(2), 49-60. </w:t>
      </w:r>
    </w:p>
    <w:p w14:paraId="5E49CF30" w14:textId="77777777" w:rsidR="00485A47" w:rsidRPr="00485A47" w:rsidRDefault="00485A47" w:rsidP="00485A47">
      <w:pPr>
        <w:pStyle w:val="EndNoteBibliography"/>
        <w:ind w:left="720" w:hanging="720"/>
      </w:pPr>
      <w:r w:rsidRPr="00485A47">
        <w:t xml:space="preserve">Banfield, J. D., &amp; Raftery, A. E. (1993). Model-based Gaussian and non-Gaussian clustering. </w:t>
      </w:r>
      <w:r w:rsidRPr="00485A47">
        <w:rPr>
          <w:i/>
        </w:rPr>
        <w:t>Biometrics</w:t>
      </w:r>
      <w:r w:rsidRPr="00485A47">
        <w:t xml:space="preserve">, 803-821. </w:t>
      </w:r>
    </w:p>
    <w:p w14:paraId="4B5F49BE" w14:textId="77777777" w:rsidR="00485A47" w:rsidRPr="00485A47" w:rsidRDefault="00485A47" w:rsidP="00485A47">
      <w:pPr>
        <w:pStyle w:val="EndNoteBibliography"/>
        <w:ind w:left="720" w:hanging="720"/>
      </w:pPr>
      <w:r w:rsidRPr="00485A47">
        <w:t xml:space="preserve">Behrens, J. T. (1997). Principles and procedures of exploratory data analysis. </w:t>
      </w:r>
      <w:r w:rsidRPr="00485A47">
        <w:rPr>
          <w:i/>
        </w:rPr>
        <w:t>Psychological Methods</w:t>
      </w:r>
      <w:r w:rsidRPr="00485A47">
        <w:t>,</w:t>
      </w:r>
      <w:r w:rsidRPr="00485A47">
        <w:rPr>
          <w:i/>
        </w:rPr>
        <w:t xml:space="preserve"> 2</w:t>
      </w:r>
      <w:r w:rsidRPr="00485A47">
        <w:t xml:space="preserve">(2), 131. </w:t>
      </w:r>
    </w:p>
    <w:p w14:paraId="1B95EDFE" w14:textId="77777777" w:rsidR="00485A47" w:rsidRPr="00485A47" w:rsidRDefault="00485A47" w:rsidP="00485A47">
      <w:pPr>
        <w:pStyle w:val="EndNoteBibliography"/>
        <w:ind w:left="720" w:hanging="720"/>
      </w:pPr>
      <w:r w:rsidRPr="00485A47">
        <w:t xml:space="preserve">Breiman, L. (2001). Random forests. </w:t>
      </w:r>
      <w:r w:rsidRPr="00485A47">
        <w:rPr>
          <w:i/>
        </w:rPr>
        <w:t>Machine learning</w:t>
      </w:r>
      <w:r w:rsidRPr="00485A47">
        <w:t>,</w:t>
      </w:r>
      <w:r w:rsidRPr="00485A47">
        <w:rPr>
          <w:i/>
        </w:rPr>
        <w:t xml:space="preserve"> 45</w:t>
      </w:r>
      <w:r w:rsidRPr="00485A47">
        <w:t xml:space="preserve">(1), 5-32. </w:t>
      </w:r>
    </w:p>
    <w:p w14:paraId="1B16E7C8" w14:textId="77777777" w:rsidR="00485A47" w:rsidRPr="00485A47" w:rsidRDefault="00485A47" w:rsidP="00485A47">
      <w:pPr>
        <w:pStyle w:val="EndNoteBibliography"/>
        <w:ind w:left="720" w:hanging="720"/>
      </w:pPr>
      <w:r w:rsidRPr="00485A47">
        <w:t xml:space="preserve">Chen, T., &amp; Guestrin, C. (2016). Xgboost: A scalable tree boosting system. Proceedings of the 22nd acm sigkdd international conference on knowledge discovery and data mining, </w:t>
      </w:r>
    </w:p>
    <w:p w14:paraId="5780CF6D" w14:textId="77777777" w:rsidR="00485A47" w:rsidRPr="00485A47" w:rsidRDefault="00485A47" w:rsidP="00485A47">
      <w:pPr>
        <w:pStyle w:val="EndNoteBibliography"/>
        <w:ind w:left="720" w:hanging="720"/>
      </w:pPr>
      <w:r w:rsidRPr="00485A47">
        <w:t xml:space="preserve">Chou, P., Ortega, R. B., &amp; Borriello, G. (1995). Interface co-synthesis techniques for embedded systems. Proceedings of IEEE International Conference on Computer Aided Design (ICCAD), </w:t>
      </w:r>
    </w:p>
    <w:p w14:paraId="7970DE13" w14:textId="77777777" w:rsidR="00485A47" w:rsidRPr="00485A47" w:rsidRDefault="00485A47" w:rsidP="00485A47">
      <w:pPr>
        <w:pStyle w:val="EndNoteBibliography"/>
        <w:ind w:left="720" w:hanging="720"/>
      </w:pPr>
      <w:r w:rsidRPr="00485A47">
        <w:t xml:space="preserve">De Nooy, W., Mrvar, A., &amp; Batagelj, V. (2018). </w:t>
      </w:r>
      <w:r w:rsidRPr="00485A47">
        <w:rPr>
          <w:i/>
        </w:rPr>
        <w:t>Exploratory social network analysis with Pajek: Revised and expanded edition for updated software</w:t>
      </w:r>
      <w:r w:rsidRPr="00485A47">
        <w:t xml:space="preserve"> (Vol. 46). Cambridge university press. </w:t>
      </w:r>
    </w:p>
    <w:p w14:paraId="651ABF4C" w14:textId="77777777" w:rsidR="00485A47" w:rsidRPr="00485A47" w:rsidRDefault="00485A47" w:rsidP="00485A47">
      <w:pPr>
        <w:pStyle w:val="EndNoteBibliography"/>
        <w:ind w:left="720" w:hanging="720"/>
      </w:pPr>
      <w:r w:rsidRPr="00485A47">
        <w:t xml:space="preserve">Dorogush, A. V., Ershov, V., &amp; Gulin, A. (2018). CatBoost: gradient boosting with categorical features support. </w:t>
      </w:r>
      <w:r w:rsidRPr="00485A47">
        <w:rPr>
          <w:i/>
        </w:rPr>
        <w:t>arXiv preprint arXiv:1810.11363</w:t>
      </w:r>
      <w:r w:rsidRPr="00485A47">
        <w:t xml:space="preserve">. </w:t>
      </w:r>
    </w:p>
    <w:p w14:paraId="30BD6DC4" w14:textId="77777777" w:rsidR="00485A47" w:rsidRPr="00485A47" w:rsidRDefault="00485A47" w:rsidP="00485A47">
      <w:pPr>
        <w:pStyle w:val="EndNoteBibliography"/>
        <w:ind w:left="720" w:hanging="720"/>
      </w:pPr>
      <w:r w:rsidRPr="00485A47">
        <w:t xml:space="preserve">Efron, B., &amp; Tibshirani, R. J. (1994). </w:t>
      </w:r>
      <w:r w:rsidRPr="00485A47">
        <w:rPr>
          <w:i/>
        </w:rPr>
        <w:t>An introduction to the bootstrap</w:t>
      </w:r>
      <w:r w:rsidRPr="00485A47">
        <w:t xml:space="preserve">. CRC press. </w:t>
      </w:r>
    </w:p>
    <w:p w14:paraId="2D28F787" w14:textId="77777777" w:rsidR="00485A47" w:rsidRPr="00485A47" w:rsidRDefault="00485A47" w:rsidP="00485A47">
      <w:pPr>
        <w:pStyle w:val="EndNoteBibliography"/>
        <w:ind w:left="720" w:hanging="720"/>
      </w:pPr>
      <w:r w:rsidRPr="00485A47">
        <w:t xml:space="preserve">Ester, M., Kriegel, H.-P., Sander, J., &amp; Xu, X. (1996). A density-based algorithm for discovering clusters in large spatial databases with noise. kdd, </w:t>
      </w:r>
    </w:p>
    <w:p w14:paraId="59227335" w14:textId="77777777" w:rsidR="00485A47" w:rsidRPr="00485A47" w:rsidRDefault="00485A47" w:rsidP="00485A47">
      <w:pPr>
        <w:pStyle w:val="EndNoteBibliography"/>
        <w:ind w:left="720" w:hanging="720"/>
      </w:pPr>
      <w:r w:rsidRPr="00485A47">
        <w:t xml:space="preserve">Faskowitz, J., Yan, X., Zuo, X.-N., &amp; Sporns, O. (2018). Weighted stochastic block models of the human connectome across the life span. </w:t>
      </w:r>
      <w:r w:rsidRPr="00485A47">
        <w:rPr>
          <w:i/>
        </w:rPr>
        <w:t>Scientific reports</w:t>
      </w:r>
      <w:r w:rsidRPr="00485A47">
        <w:t>,</w:t>
      </w:r>
      <w:r w:rsidRPr="00485A47">
        <w:rPr>
          <w:i/>
        </w:rPr>
        <w:t xml:space="preserve"> 8</w:t>
      </w:r>
      <w:r w:rsidRPr="00485A47">
        <w:t xml:space="preserve">(1), 1-16. </w:t>
      </w:r>
    </w:p>
    <w:p w14:paraId="421D7896" w14:textId="77777777" w:rsidR="00485A47" w:rsidRPr="00485A47" w:rsidRDefault="00485A47" w:rsidP="00485A47">
      <w:pPr>
        <w:pStyle w:val="EndNoteBibliography"/>
        <w:ind w:left="720" w:hanging="720"/>
      </w:pPr>
      <w:r w:rsidRPr="00485A47">
        <w:t xml:space="preserve">Freund, Y., &amp; Schapire, R. E. (1996). Experiments with a new boosting algorithm. icml, </w:t>
      </w:r>
    </w:p>
    <w:p w14:paraId="678431A9" w14:textId="77777777" w:rsidR="00485A47" w:rsidRPr="00485A47" w:rsidRDefault="00485A47" w:rsidP="00485A47">
      <w:pPr>
        <w:pStyle w:val="EndNoteBibliography"/>
        <w:ind w:left="720" w:hanging="720"/>
      </w:pPr>
      <w:r w:rsidRPr="00485A47">
        <w:t xml:space="preserve">Friedman, J. H. (2001). Greedy function approximation: a gradient boosting machine. </w:t>
      </w:r>
      <w:r w:rsidRPr="00485A47">
        <w:rPr>
          <w:i/>
        </w:rPr>
        <w:t>Annals of statistics</w:t>
      </w:r>
      <w:r w:rsidRPr="00485A47">
        <w:t xml:space="preserve">, 1189-1232. </w:t>
      </w:r>
    </w:p>
    <w:p w14:paraId="175A97B1" w14:textId="77777777" w:rsidR="00485A47" w:rsidRPr="00485A47" w:rsidRDefault="00485A47" w:rsidP="00485A47">
      <w:pPr>
        <w:pStyle w:val="EndNoteBibliography"/>
        <w:ind w:left="720" w:hanging="720"/>
      </w:pPr>
      <w:r w:rsidRPr="00485A47">
        <w:t xml:space="preserve">Garavaglia, S., &amp; Sharma, A. (1998). A smart guide to dummy variables: Four applications and a macro. Proceedings of the northeast SAS users group conference, </w:t>
      </w:r>
    </w:p>
    <w:p w14:paraId="2C92BB6C" w14:textId="77777777" w:rsidR="00485A47" w:rsidRPr="00485A47" w:rsidRDefault="00485A47" w:rsidP="00485A47">
      <w:pPr>
        <w:pStyle w:val="EndNoteBibliography"/>
        <w:ind w:left="720" w:hanging="720"/>
      </w:pPr>
      <w:r w:rsidRPr="00485A47">
        <w:t xml:space="preserve">García, S., Luengo, J., &amp; Herrera, F. (2015). </w:t>
      </w:r>
      <w:r w:rsidRPr="00485A47">
        <w:rPr>
          <w:i/>
        </w:rPr>
        <w:t>Data preprocessing in data mining</w:t>
      </w:r>
      <w:r w:rsidRPr="00485A47">
        <w:t xml:space="preserve"> (Vol. 72). Springer. </w:t>
      </w:r>
    </w:p>
    <w:p w14:paraId="19BA7F28" w14:textId="77777777" w:rsidR="00485A47" w:rsidRPr="00485A47" w:rsidRDefault="00485A47" w:rsidP="00485A47">
      <w:pPr>
        <w:pStyle w:val="EndNoteBibliography"/>
        <w:ind w:left="720" w:hanging="720"/>
      </w:pPr>
      <w:r w:rsidRPr="00485A47">
        <w:t xml:space="preserve">Hall, M. A. (1999). </w:t>
      </w:r>
      <w:r w:rsidRPr="00485A47">
        <w:rPr>
          <w:i/>
        </w:rPr>
        <w:t>Correlation-based feature selection for machine learning</w:t>
      </w:r>
      <w:r w:rsidRPr="00485A47">
        <w:t xml:space="preserve"> The University of Waikato]. </w:t>
      </w:r>
    </w:p>
    <w:p w14:paraId="4BE08EA9" w14:textId="77777777" w:rsidR="00485A47" w:rsidRPr="00485A47" w:rsidRDefault="00485A47" w:rsidP="00485A47">
      <w:pPr>
        <w:pStyle w:val="EndNoteBibliography"/>
        <w:ind w:left="720" w:hanging="720"/>
      </w:pPr>
      <w:r w:rsidRPr="00485A47">
        <w:t xml:space="preserve">Hall, M. A., &amp; Smith, L. A. (1999). Feature selection for machine learning: comparing a </w:t>
      </w:r>
      <w:r w:rsidRPr="00485A47">
        <w:lastRenderedPageBreak/>
        <w:t xml:space="preserve">correlation-based filter approach to the wrapper. FLAIRS conference, </w:t>
      </w:r>
    </w:p>
    <w:p w14:paraId="2A261BF6" w14:textId="77777777" w:rsidR="00485A47" w:rsidRPr="00485A47" w:rsidRDefault="00485A47" w:rsidP="00485A47">
      <w:pPr>
        <w:pStyle w:val="EndNoteBibliography"/>
        <w:ind w:left="720" w:hanging="720"/>
      </w:pPr>
      <w:r w:rsidRPr="00485A47">
        <w:t xml:space="preserve">Hartigan, J. A., &amp; Wong, M. A. (1979). Algorithm AS 136: A k-means clustering algorithm. </w:t>
      </w:r>
      <w:r w:rsidRPr="00485A47">
        <w:rPr>
          <w:i/>
        </w:rPr>
        <w:t>Journal of the royal statistical society. series c (applied statistics)</w:t>
      </w:r>
      <w:r w:rsidRPr="00485A47">
        <w:t>,</w:t>
      </w:r>
      <w:r w:rsidRPr="00485A47">
        <w:rPr>
          <w:i/>
        </w:rPr>
        <w:t xml:space="preserve"> 28</w:t>
      </w:r>
      <w:r w:rsidRPr="00485A47">
        <w:t xml:space="preserve">(1), 100-108. </w:t>
      </w:r>
    </w:p>
    <w:p w14:paraId="3A6DC4D8" w14:textId="77777777" w:rsidR="00485A47" w:rsidRPr="00485A47" w:rsidRDefault="00485A47" w:rsidP="00485A47">
      <w:pPr>
        <w:pStyle w:val="EndNoteBibliography"/>
        <w:ind w:left="720" w:hanging="720"/>
      </w:pPr>
      <w:r w:rsidRPr="00485A47">
        <w:t xml:space="preserve">Hira, Z. M., &amp; Gillies, D. F. (2015). A review of feature selection and feature extraction methods applied on microarray data. </w:t>
      </w:r>
      <w:r w:rsidRPr="00485A47">
        <w:rPr>
          <w:i/>
        </w:rPr>
        <w:t>Advances in bioinformatics</w:t>
      </w:r>
      <w:r w:rsidRPr="00485A47">
        <w:t>,</w:t>
      </w:r>
      <w:r w:rsidRPr="00485A47">
        <w:rPr>
          <w:i/>
        </w:rPr>
        <w:t xml:space="preserve"> 2015</w:t>
      </w:r>
      <w:r w:rsidRPr="00485A47">
        <w:t xml:space="preserve">. </w:t>
      </w:r>
    </w:p>
    <w:p w14:paraId="2C1AA425" w14:textId="77777777" w:rsidR="00485A47" w:rsidRPr="00485A47" w:rsidRDefault="00485A47" w:rsidP="00485A47">
      <w:pPr>
        <w:pStyle w:val="EndNoteBibliography"/>
        <w:ind w:left="720" w:hanging="720"/>
      </w:pPr>
      <w:r w:rsidRPr="00485A47">
        <w:t xml:space="preserve">Johnson, S. C. (1967). Hierarchical clustering schemes. </w:t>
      </w:r>
      <w:r w:rsidRPr="00485A47">
        <w:rPr>
          <w:i/>
        </w:rPr>
        <w:t>Psychometrika</w:t>
      </w:r>
      <w:r w:rsidRPr="00485A47">
        <w:t>,</w:t>
      </w:r>
      <w:r w:rsidRPr="00485A47">
        <w:rPr>
          <w:i/>
        </w:rPr>
        <w:t xml:space="preserve"> 32</w:t>
      </w:r>
      <w:r w:rsidRPr="00485A47">
        <w:t xml:space="preserve">(3), 241-254. </w:t>
      </w:r>
    </w:p>
    <w:p w14:paraId="500B9BA2" w14:textId="77777777" w:rsidR="00485A47" w:rsidRPr="00485A47" w:rsidRDefault="00485A47" w:rsidP="00485A47">
      <w:pPr>
        <w:pStyle w:val="EndNoteBibliography"/>
        <w:ind w:left="720" w:hanging="720"/>
      </w:pPr>
      <w:r w:rsidRPr="00485A47">
        <w:t xml:space="preserve">Köppen, M. (2000). The curse of dimensionality. 5th online world conference on soft computing in industrial applications (WSC5), </w:t>
      </w:r>
    </w:p>
    <w:p w14:paraId="793C5357" w14:textId="77777777" w:rsidR="00485A47" w:rsidRPr="00485A47" w:rsidRDefault="00485A47" w:rsidP="00485A47">
      <w:pPr>
        <w:pStyle w:val="EndNoteBibliography"/>
        <w:ind w:left="720" w:hanging="720"/>
      </w:pPr>
      <w:r w:rsidRPr="00485A47">
        <w:t xml:space="preserve">Ke, G., Meng, Q., Finley, T., Wang, T., Chen, W., Ma, W., Ye, Q., &amp; Liu, T.-Y. (2017). Lightgbm: A highly efficient gradient boosting decision tree. </w:t>
      </w:r>
      <w:r w:rsidRPr="00485A47">
        <w:rPr>
          <w:i/>
        </w:rPr>
        <w:t>Advances in neural information processing systems</w:t>
      </w:r>
      <w:r w:rsidRPr="00485A47">
        <w:t>,</w:t>
      </w:r>
      <w:r w:rsidRPr="00485A47">
        <w:rPr>
          <w:i/>
        </w:rPr>
        <w:t xml:space="preserve"> 30</w:t>
      </w:r>
      <w:r w:rsidRPr="00485A47">
        <w:t xml:space="preserve">. </w:t>
      </w:r>
    </w:p>
    <w:p w14:paraId="199322A3" w14:textId="77777777" w:rsidR="00485A47" w:rsidRPr="00485A47" w:rsidRDefault="00485A47" w:rsidP="00485A47">
      <w:pPr>
        <w:pStyle w:val="EndNoteBibliography"/>
        <w:ind w:left="720" w:hanging="720"/>
      </w:pPr>
      <w:r w:rsidRPr="00485A47">
        <w:t xml:space="preserve">Liu, X., Zhu, X.-H., Qiu, P., &amp; Chen, W. (2012). A correlation-matrix-based hierarchical clustering method for functional connectivity analysis. </w:t>
      </w:r>
      <w:r w:rsidRPr="00485A47">
        <w:rPr>
          <w:i/>
        </w:rPr>
        <w:t>Journal of neuroscience methods</w:t>
      </w:r>
      <w:r w:rsidRPr="00485A47">
        <w:t>,</w:t>
      </w:r>
      <w:r w:rsidRPr="00485A47">
        <w:rPr>
          <w:i/>
        </w:rPr>
        <w:t xml:space="preserve"> 211</w:t>
      </w:r>
      <w:r w:rsidRPr="00485A47">
        <w:t xml:space="preserve">(1), 94-102. </w:t>
      </w:r>
    </w:p>
    <w:p w14:paraId="110E7B6B" w14:textId="77777777" w:rsidR="00485A47" w:rsidRPr="00485A47" w:rsidRDefault="00485A47" w:rsidP="00485A47">
      <w:pPr>
        <w:pStyle w:val="EndNoteBibliography"/>
        <w:ind w:left="720" w:hanging="720"/>
      </w:pPr>
      <w:r w:rsidRPr="00485A47">
        <w:t xml:space="preserve">Lorrain, F., &amp; White, H. C. (1971). Structural equivalence of individuals in social networks. </w:t>
      </w:r>
      <w:r w:rsidRPr="00485A47">
        <w:rPr>
          <w:i/>
        </w:rPr>
        <w:t>The Journal of mathematical sociology</w:t>
      </w:r>
      <w:r w:rsidRPr="00485A47">
        <w:t>,</w:t>
      </w:r>
      <w:r w:rsidRPr="00485A47">
        <w:rPr>
          <w:i/>
        </w:rPr>
        <w:t xml:space="preserve"> 1</w:t>
      </w:r>
      <w:r w:rsidRPr="00485A47">
        <w:t xml:space="preserve">(1), 49-80. </w:t>
      </w:r>
    </w:p>
    <w:p w14:paraId="68C88D0A" w14:textId="77777777" w:rsidR="00485A47" w:rsidRPr="00485A47" w:rsidRDefault="00485A47" w:rsidP="00485A47">
      <w:pPr>
        <w:pStyle w:val="EndNoteBibliography"/>
        <w:ind w:left="720" w:hanging="720"/>
      </w:pPr>
      <w:r w:rsidRPr="00485A47">
        <w:t xml:space="preserve">Micci-Barreca, D. (2001). A preprocessing scheme for high-cardinality categorical attributes in classification and prediction problems. </w:t>
      </w:r>
      <w:r w:rsidRPr="00485A47">
        <w:rPr>
          <w:i/>
        </w:rPr>
        <w:t>ACM SIGKDD Explorations Newsletter</w:t>
      </w:r>
      <w:r w:rsidRPr="00485A47">
        <w:t>,</w:t>
      </w:r>
      <w:r w:rsidRPr="00485A47">
        <w:rPr>
          <w:i/>
        </w:rPr>
        <w:t xml:space="preserve"> 3</w:t>
      </w:r>
      <w:r w:rsidRPr="00485A47">
        <w:t xml:space="preserve">(1), 27-32. </w:t>
      </w:r>
    </w:p>
    <w:p w14:paraId="54D60951" w14:textId="77777777" w:rsidR="00485A47" w:rsidRPr="00485A47" w:rsidRDefault="00485A47" w:rsidP="00485A47">
      <w:pPr>
        <w:pStyle w:val="EndNoteBibliography"/>
        <w:ind w:left="720" w:hanging="720"/>
      </w:pPr>
      <w:r w:rsidRPr="00485A47">
        <w:t xml:space="preserve">Mistry, S., Fattah, S. M. M., &amp; Bouguettaya, A. (2021). Sequential learning-based IaaS composition. </w:t>
      </w:r>
      <w:r w:rsidRPr="00485A47">
        <w:rPr>
          <w:i/>
        </w:rPr>
        <w:t>ACM Transactions on the Web (TWEB)</w:t>
      </w:r>
      <w:r w:rsidRPr="00485A47">
        <w:t>,</w:t>
      </w:r>
      <w:r w:rsidRPr="00485A47">
        <w:rPr>
          <w:i/>
        </w:rPr>
        <w:t xml:space="preserve"> 15</w:t>
      </w:r>
      <w:r w:rsidRPr="00485A47">
        <w:t xml:space="preserve">(3), 1-37. </w:t>
      </w:r>
    </w:p>
    <w:p w14:paraId="60291AD9" w14:textId="76FCC854" w:rsidR="00485A47" w:rsidRPr="00485A47" w:rsidRDefault="00485A47" w:rsidP="00485A47">
      <w:pPr>
        <w:pStyle w:val="EndNoteBibliography"/>
        <w:ind w:left="720" w:hanging="720"/>
      </w:pPr>
      <w:r w:rsidRPr="00485A47">
        <w:t xml:space="preserve">Pearson, K. (1901). LIII. On lines and planes of closest fit to systems of points in space. </w:t>
      </w:r>
      <w:r w:rsidRPr="00485A47">
        <w:rPr>
          <w:i/>
        </w:rPr>
        <w:t>The London, Edinburgh, and Dublin Philosophical Magazine and Journal of Science</w:t>
      </w:r>
      <w:r w:rsidRPr="00485A47">
        <w:t>,</w:t>
      </w:r>
      <w:r w:rsidRPr="00485A47">
        <w:rPr>
          <w:i/>
        </w:rPr>
        <w:t xml:space="preserve"> 2</w:t>
      </w:r>
      <w:r w:rsidRPr="00485A47">
        <w:t xml:space="preserve">(11), 559-572. </w:t>
      </w:r>
      <w:hyperlink r:id="rId97" w:history="1">
        <w:r w:rsidRPr="00485A47">
          <w:rPr>
            <w:rStyle w:val="af1"/>
          </w:rPr>
          <w:t>https://doi.org/10.1080/14786440109462720</w:t>
        </w:r>
      </w:hyperlink>
      <w:r w:rsidRPr="00485A47">
        <w:t xml:space="preserve"> </w:t>
      </w:r>
    </w:p>
    <w:p w14:paraId="757A7A3E" w14:textId="77777777" w:rsidR="00485A47" w:rsidRPr="00485A47" w:rsidRDefault="00485A47" w:rsidP="00485A47">
      <w:pPr>
        <w:pStyle w:val="EndNoteBibliography"/>
        <w:ind w:left="720" w:hanging="720"/>
      </w:pPr>
      <w:r w:rsidRPr="00485A47">
        <w:t xml:space="preserve">Potdar, K., Pardawala, T. S., &amp; Pai, C. D. (2017). A comparative study of categorical variable encoding techniques for neural network classifiers. </w:t>
      </w:r>
      <w:r w:rsidRPr="00485A47">
        <w:rPr>
          <w:i/>
        </w:rPr>
        <w:t>International journal of computer applications</w:t>
      </w:r>
      <w:r w:rsidRPr="00485A47">
        <w:t>,</w:t>
      </w:r>
      <w:r w:rsidRPr="00485A47">
        <w:rPr>
          <w:i/>
        </w:rPr>
        <w:t xml:space="preserve"> 175</w:t>
      </w:r>
      <w:r w:rsidRPr="00485A47">
        <w:t xml:space="preserve">(4), 7-9. </w:t>
      </w:r>
    </w:p>
    <w:p w14:paraId="2E84C535" w14:textId="77777777" w:rsidR="00485A47" w:rsidRPr="00485A47" w:rsidRDefault="00485A47" w:rsidP="00485A47">
      <w:pPr>
        <w:pStyle w:val="EndNoteBibliography"/>
        <w:ind w:left="720" w:hanging="720"/>
      </w:pPr>
      <w:r w:rsidRPr="00485A47">
        <w:t xml:space="preserve">Rhys, H. (2020). </w:t>
      </w:r>
      <w:r w:rsidRPr="00485A47">
        <w:rPr>
          <w:i/>
        </w:rPr>
        <w:t>Machine Learning with R, the tidyverse, and mlr</w:t>
      </w:r>
      <w:r w:rsidRPr="00485A47">
        <w:t xml:space="preserve">. Simon and Schuster. </w:t>
      </w:r>
    </w:p>
    <w:p w14:paraId="0E86D55C" w14:textId="77777777" w:rsidR="00485A47" w:rsidRPr="00485A47" w:rsidRDefault="00485A47" w:rsidP="00485A47">
      <w:pPr>
        <w:pStyle w:val="EndNoteBibliography"/>
        <w:ind w:left="720" w:hanging="720"/>
      </w:pPr>
      <w:r w:rsidRPr="00485A47">
        <w:t xml:space="preserve">Roweis, S. T., &amp; Saul, L. K. (2000). Nonlinear dimensionality reduction by locally linear embedding. </w:t>
      </w:r>
      <w:r w:rsidRPr="00485A47">
        <w:rPr>
          <w:i/>
        </w:rPr>
        <w:t>Science</w:t>
      </w:r>
      <w:r w:rsidRPr="00485A47">
        <w:t>,</w:t>
      </w:r>
      <w:r w:rsidRPr="00485A47">
        <w:rPr>
          <w:i/>
        </w:rPr>
        <w:t xml:space="preserve"> 290</w:t>
      </w:r>
      <w:r w:rsidRPr="00485A47">
        <w:t xml:space="preserve">(5500), 2323-2326. </w:t>
      </w:r>
    </w:p>
    <w:p w14:paraId="75A1E13E" w14:textId="77777777" w:rsidR="00485A47" w:rsidRPr="00485A47" w:rsidRDefault="00485A47" w:rsidP="00485A47">
      <w:pPr>
        <w:pStyle w:val="EndNoteBibliography"/>
        <w:ind w:left="720" w:hanging="720"/>
      </w:pPr>
      <w:r w:rsidRPr="00485A47">
        <w:t xml:space="preserve">Song, Y.-Y., &amp; Ying, L. (2015). Decision tree methods: applications for classification and prediction. </w:t>
      </w:r>
      <w:r w:rsidRPr="00485A47">
        <w:rPr>
          <w:i/>
        </w:rPr>
        <w:t>Shanghai archives of psychiatry</w:t>
      </w:r>
      <w:r w:rsidRPr="00485A47">
        <w:t>,</w:t>
      </w:r>
      <w:r w:rsidRPr="00485A47">
        <w:rPr>
          <w:i/>
        </w:rPr>
        <w:t xml:space="preserve"> 27</w:t>
      </w:r>
      <w:r w:rsidRPr="00485A47">
        <w:t xml:space="preserve">(2), 130. </w:t>
      </w:r>
    </w:p>
    <w:p w14:paraId="7BAB87F9" w14:textId="5CE12ED1" w:rsidR="00485A47" w:rsidRPr="00485A47" w:rsidRDefault="00485A47" w:rsidP="00485A47">
      <w:pPr>
        <w:pStyle w:val="EndNoteBibliography"/>
        <w:ind w:left="720" w:hanging="720"/>
      </w:pPr>
      <w:r w:rsidRPr="00485A47">
        <w:t xml:space="preserve">Spruyt, V. (2014). </w:t>
      </w:r>
      <w:r w:rsidRPr="00485A47">
        <w:rPr>
          <w:i/>
        </w:rPr>
        <w:t>The Curse of Dimensionality in classification</w:t>
      </w:r>
      <w:r w:rsidRPr="00485A47">
        <w:t xml:space="preserve">. </w:t>
      </w:r>
      <w:hyperlink r:id="rId98" w:history="1">
        <w:r w:rsidRPr="00485A47">
          <w:rPr>
            <w:rStyle w:val="af1"/>
          </w:rPr>
          <w:t>https://www.visiondummy.com/2014/04/curse-dimensionality-affect-classification/</w:t>
        </w:r>
      </w:hyperlink>
    </w:p>
    <w:p w14:paraId="5CD4506B" w14:textId="77777777" w:rsidR="00485A47" w:rsidRPr="00485A47" w:rsidRDefault="00485A47" w:rsidP="00485A47">
      <w:pPr>
        <w:pStyle w:val="EndNoteBibliography"/>
        <w:ind w:left="720" w:hanging="720"/>
      </w:pPr>
      <w:r w:rsidRPr="00485A47">
        <w:t xml:space="preserve">Stevens, S. S. (1946). On the theory of scales of measurement. </w:t>
      </w:r>
      <w:r w:rsidRPr="00485A47">
        <w:rPr>
          <w:i/>
        </w:rPr>
        <w:t>Science</w:t>
      </w:r>
      <w:r w:rsidRPr="00485A47">
        <w:t>,</w:t>
      </w:r>
      <w:r w:rsidRPr="00485A47">
        <w:rPr>
          <w:i/>
        </w:rPr>
        <w:t xml:space="preserve"> 103</w:t>
      </w:r>
      <w:r w:rsidRPr="00485A47">
        <w:t xml:space="preserve">(2684), 677-680. </w:t>
      </w:r>
    </w:p>
    <w:p w14:paraId="126A8578" w14:textId="77777777" w:rsidR="00485A47" w:rsidRPr="00485A47" w:rsidRDefault="00485A47" w:rsidP="00485A47">
      <w:pPr>
        <w:pStyle w:val="EndNoteBibliography"/>
        <w:ind w:left="720" w:hanging="720"/>
      </w:pPr>
      <w:r w:rsidRPr="00485A47">
        <w:t xml:space="preserve">Tang, J., Alelyani, S., &amp; Liu, H. (2014). Feature selection for classification: A review. </w:t>
      </w:r>
      <w:r w:rsidRPr="00485A47">
        <w:rPr>
          <w:i/>
        </w:rPr>
        <w:lastRenderedPageBreak/>
        <w:t>Data classification: Algorithms and applications</w:t>
      </w:r>
      <w:r w:rsidRPr="00485A47">
        <w:t xml:space="preserve">, 37. </w:t>
      </w:r>
    </w:p>
    <w:p w14:paraId="0AC6ED19" w14:textId="77777777" w:rsidR="00485A47" w:rsidRPr="00485A47" w:rsidRDefault="00485A47" w:rsidP="00485A47">
      <w:pPr>
        <w:pStyle w:val="EndNoteBibliography"/>
        <w:ind w:left="720" w:hanging="720"/>
      </w:pPr>
      <w:r w:rsidRPr="00485A47">
        <w:t xml:space="preserve">Tatsuoka, M. M., &amp; Tiedeman, D. V. (1954). Chapter iv: Discriminant analysis. </w:t>
      </w:r>
      <w:r w:rsidRPr="00485A47">
        <w:rPr>
          <w:i/>
        </w:rPr>
        <w:t>Review of Educational Research</w:t>
      </w:r>
      <w:r w:rsidRPr="00485A47">
        <w:t>,</w:t>
      </w:r>
      <w:r w:rsidRPr="00485A47">
        <w:rPr>
          <w:i/>
        </w:rPr>
        <w:t xml:space="preserve"> 24</w:t>
      </w:r>
      <w:r w:rsidRPr="00485A47">
        <w:t xml:space="preserve">(5), 402-420. </w:t>
      </w:r>
    </w:p>
    <w:p w14:paraId="0741FDD9" w14:textId="77777777" w:rsidR="00485A47" w:rsidRPr="00485A47" w:rsidRDefault="00485A47" w:rsidP="00485A47">
      <w:pPr>
        <w:pStyle w:val="EndNoteBibliography"/>
        <w:ind w:left="720" w:hanging="720"/>
      </w:pPr>
      <w:r w:rsidRPr="00485A47">
        <w:t xml:space="preserve">Torgerson, W. S. (1952). Multidimensional scaling: I. Theory and method. </w:t>
      </w:r>
      <w:r w:rsidRPr="00485A47">
        <w:rPr>
          <w:i/>
        </w:rPr>
        <w:t>Psychometrika</w:t>
      </w:r>
      <w:r w:rsidRPr="00485A47">
        <w:t>,</w:t>
      </w:r>
      <w:r w:rsidRPr="00485A47">
        <w:rPr>
          <w:i/>
        </w:rPr>
        <w:t xml:space="preserve"> 17</w:t>
      </w:r>
      <w:r w:rsidRPr="00485A47">
        <w:t xml:space="preserve">(4), 401-419. </w:t>
      </w:r>
    </w:p>
    <w:p w14:paraId="2633D3A9" w14:textId="77777777" w:rsidR="00485A47" w:rsidRPr="00485A47" w:rsidRDefault="00485A47" w:rsidP="00485A47">
      <w:pPr>
        <w:pStyle w:val="EndNoteBibliography"/>
        <w:ind w:left="720" w:hanging="720"/>
      </w:pPr>
      <w:r w:rsidRPr="00485A47">
        <w:t xml:space="preserve">Tukey, J. W. (1977). </w:t>
      </w:r>
      <w:r w:rsidRPr="00485A47">
        <w:rPr>
          <w:i/>
        </w:rPr>
        <w:t>Exploratory data analysis</w:t>
      </w:r>
      <w:r w:rsidRPr="00485A47">
        <w:t xml:space="preserve"> (Vol. 2). Reading, MA. </w:t>
      </w:r>
    </w:p>
    <w:p w14:paraId="1A94CEAD" w14:textId="77777777" w:rsidR="00485A47" w:rsidRPr="00485A47" w:rsidRDefault="00485A47" w:rsidP="00485A47">
      <w:pPr>
        <w:pStyle w:val="EndNoteBibliography"/>
        <w:ind w:left="720" w:hanging="720"/>
      </w:pPr>
      <w:r w:rsidRPr="00485A47">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25452C5B" w14:textId="77777777" w:rsidR="00485A47" w:rsidRPr="00485A47" w:rsidRDefault="00485A47" w:rsidP="00485A47">
      <w:pPr>
        <w:pStyle w:val="EndNoteBibliography"/>
        <w:ind w:left="720" w:hanging="720"/>
      </w:pPr>
      <w:r w:rsidRPr="00485A47">
        <w:t xml:space="preserve">Van der Maaten, L., &amp; Hinton, G. (2008). Visualizing data using t-SNE. </w:t>
      </w:r>
      <w:r w:rsidRPr="00485A47">
        <w:rPr>
          <w:i/>
        </w:rPr>
        <w:t>Journal of machine learning research</w:t>
      </w:r>
      <w:r w:rsidRPr="00485A47">
        <w:t>,</w:t>
      </w:r>
      <w:r w:rsidRPr="00485A47">
        <w:rPr>
          <w:i/>
        </w:rPr>
        <w:t xml:space="preserve"> 9</w:t>
      </w:r>
      <w:r w:rsidRPr="00485A47">
        <w:t xml:space="preserve">(11). </w:t>
      </w:r>
    </w:p>
    <w:p w14:paraId="06582253" w14:textId="77777777" w:rsidR="00485A47" w:rsidRPr="00485A47" w:rsidRDefault="00485A47" w:rsidP="00485A47">
      <w:pPr>
        <w:pStyle w:val="EndNoteBibliography"/>
        <w:ind w:left="720" w:hanging="720"/>
      </w:pPr>
      <w:r w:rsidRPr="00485A47">
        <w:t xml:space="preserve">Verleysen, M., &amp; François, D. (2005). The curse of dimensionality in data mining and time series prediction. International work-conference on artificial neural networks, </w:t>
      </w:r>
    </w:p>
    <w:p w14:paraId="1804C3D4" w14:textId="77777777" w:rsidR="00485A47" w:rsidRPr="00485A47" w:rsidRDefault="00485A47" w:rsidP="00485A47">
      <w:pPr>
        <w:pStyle w:val="EndNoteBibliography"/>
        <w:ind w:left="720" w:hanging="720"/>
      </w:pPr>
      <w:r w:rsidRPr="00485A47">
        <w:t xml:space="preserve">Walter, S. D., Feinstein, A. R., &amp; Wells, C. K. (1987). Coding ordinal independent variables in multiple regression analyses. </w:t>
      </w:r>
      <w:r w:rsidRPr="00485A47">
        <w:rPr>
          <w:i/>
        </w:rPr>
        <w:t>American Journal of Epidemiology</w:t>
      </w:r>
      <w:r w:rsidRPr="00485A47">
        <w:t>,</w:t>
      </w:r>
      <w:r w:rsidRPr="00485A47">
        <w:rPr>
          <w:i/>
        </w:rPr>
        <w:t xml:space="preserve"> 125</w:t>
      </w:r>
      <w:r w:rsidRPr="00485A47">
        <w:t xml:space="preserve">(2), 319-323. </w:t>
      </w:r>
    </w:p>
    <w:p w14:paraId="5D745776" w14:textId="7E29789B"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354" w:name="_Toc122553177"/>
      <w:bookmarkStart w:id="355" w:name="_Toc123068965"/>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354"/>
      <w:bookmarkEnd w:id="355"/>
    </w:p>
    <w:p w14:paraId="56F3F03B" w14:textId="77777777" w:rsidR="000E3074" w:rsidRPr="000E3074" w:rsidRDefault="000E3074" w:rsidP="000E3074"/>
    <w:sectPr w:rsidR="000E3074" w:rsidRPr="000E3074" w:rsidSect="001C456D">
      <w:footerReference w:type="default" r:id="rId99"/>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6" w:author="TerryYang" w:date="2022-12-21T22:13:00Z" w:initials="T">
    <w:p w14:paraId="64D3DD95" w14:textId="7C447F74" w:rsidR="00327112" w:rsidRDefault="00327112">
      <w:pPr>
        <w:pStyle w:val="aff"/>
      </w:pPr>
      <w:r>
        <w:rPr>
          <w:rStyle w:val="afe"/>
        </w:rPr>
        <w:annotationRef/>
      </w:r>
      <w:r>
        <w:rPr>
          <w:rFonts w:hint="eastAsia"/>
        </w:rPr>
        <w:t>移置第四章節序</w:t>
      </w:r>
    </w:p>
  </w:comment>
  <w:comment w:id="227" w:author="Jakey Blue" w:date="2022-12-23T09:12:00Z" w:initials="JB">
    <w:p w14:paraId="7CE27E3D" w14:textId="77777777" w:rsidR="00327112" w:rsidRDefault="00327112" w:rsidP="00E000F8">
      <w:pPr>
        <w:pStyle w:val="aff"/>
        <w:ind w:firstLine="0"/>
      </w:pPr>
      <w:r>
        <w:rPr>
          <w:rStyle w:val="afe"/>
        </w:rPr>
        <w:annotationRef/>
      </w:r>
      <w:r>
        <w:t>OK</w:t>
      </w:r>
    </w:p>
  </w:comment>
  <w:comment w:id="301" w:author="TerryYang" w:date="2022-12-21T22:13:00Z" w:initials="T">
    <w:p w14:paraId="5673D624" w14:textId="2E9ABF1B" w:rsidR="00327112" w:rsidRDefault="00327112">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314" w:author="TerryYang" w:date="2022-12-21T22:15:00Z" w:initials="T">
    <w:p w14:paraId="1594C385" w14:textId="4A6D1085" w:rsidR="00327112" w:rsidRDefault="00327112">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353" w:author="Jakey Blue" w:date="2022-12-23T10:48:00Z" w:initials="JB">
    <w:p w14:paraId="4A28147F" w14:textId="77777777" w:rsidR="00327112" w:rsidRDefault="00327112" w:rsidP="00B17852">
      <w:pPr>
        <w:pStyle w:val="aff"/>
        <w:ind w:firstLine="0"/>
      </w:pPr>
      <w:r>
        <w:rPr>
          <w:rStyle w:val="afe"/>
        </w:rPr>
        <w:annotationRef/>
      </w:r>
      <w:r>
        <w:t>Missing some?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D3DD95" w15:done="0"/>
  <w15:commentEx w15:paraId="7CE27E3D" w15:paraIdParent="64D3DD95" w15:done="0"/>
  <w15:commentEx w15:paraId="5673D624" w15:done="0"/>
  <w15:commentEx w15:paraId="1594C385" w15:done="0"/>
  <w15:commentEx w15:paraId="4A2814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005F9" w16cex:dateUtc="2022-12-23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3DD95" w16cid:durableId="274E0388"/>
  <w16cid:commentId w16cid:paraId="7CE27E3D" w16cid:durableId="274FEF8A"/>
  <w16cid:commentId w16cid:paraId="5673D624" w16cid:durableId="274E03A5"/>
  <w16cid:commentId w16cid:paraId="1594C385" w16cid:durableId="274E03F8"/>
  <w16cid:commentId w16cid:paraId="4A28147F" w16cid:durableId="27500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137A3" w14:textId="77777777" w:rsidR="001D0FD0" w:rsidRDefault="001D0FD0" w:rsidP="00052E2E">
      <w:pPr>
        <w:spacing w:line="240" w:lineRule="auto"/>
      </w:pPr>
      <w:r>
        <w:separator/>
      </w:r>
    </w:p>
  </w:endnote>
  <w:endnote w:type="continuationSeparator" w:id="0">
    <w:p w14:paraId="69CF92E9" w14:textId="77777777" w:rsidR="001D0FD0" w:rsidRDefault="001D0FD0" w:rsidP="00052E2E">
      <w:pPr>
        <w:spacing w:line="240" w:lineRule="auto"/>
      </w:pPr>
      <w:r>
        <w:continuationSeparator/>
      </w:r>
    </w:p>
  </w:endnote>
  <w:endnote w:type="continuationNotice" w:id="1">
    <w:p w14:paraId="5446B1DB" w14:textId="77777777" w:rsidR="001D0FD0" w:rsidRDefault="001D0F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327112" w:rsidRDefault="00327112"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327112" w:rsidRDefault="00327112"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0D23A" w14:textId="77777777" w:rsidR="001D0FD0" w:rsidRDefault="001D0FD0" w:rsidP="00052E2E">
      <w:pPr>
        <w:spacing w:line="240" w:lineRule="auto"/>
      </w:pPr>
      <w:r>
        <w:separator/>
      </w:r>
    </w:p>
  </w:footnote>
  <w:footnote w:type="continuationSeparator" w:id="0">
    <w:p w14:paraId="25D01DA9" w14:textId="77777777" w:rsidR="001D0FD0" w:rsidRDefault="001D0FD0" w:rsidP="00052E2E">
      <w:pPr>
        <w:spacing w:line="240" w:lineRule="auto"/>
      </w:pPr>
      <w:r>
        <w:continuationSeparator/>
      </w:r>
    </w:p>
  </w:footnote>
  <w:footnote w:type="continuationNotice" w:id="1">
    <w:p w14:paraId="16D7627F" w14:textId="77777777" w:rsidR="001D0FD0" w:rsidRDefault="001D0FD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gFAMEM/Dgt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74C3"/>
    <w:rsid w:val="00017B2A"/>
    <w:rsid w:val="00021DB3"/>
    <w:rsid w:val="00021E2C"/>
    <w:rsid w:val="0002373B"/>
    <w:rsid w:val="00023CFD"/>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681C"/>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26D3"/>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13DC"/>
    <w:rsid w:val="001C1801"/>
    <w:rsid w:val="001C2C45"/>
    <w:rsid w:val="001C35AE"/>
    <w:rsid w:val="001C456D"/>
    <w:rsid w:val="001C4AC5"/>
    <w:rsid w:val="001C5BCF"/>
    <w:rsid w:val="001C5EB0"/>
    <w:rsid w:val="001C62CC"/>
    <w:rsid w:val="001C654B"/>
    <w:rsid w:val="001D0FD0"/>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0BD2"/>
    <w:rsid w:val="00281E14"/>
    <w:rsid w:val="002827B5"/>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3093"/>
    <w:rsid w:val="002F3E98"/>
    <w:rsid w:val="002F4266"/>
    <w:rsid w:val="002F4BB2"/>
    <w:rsid w:val="002F6171"/>
    <w:rsid w:val="002F7FFB"/>
    <w:rsid w:val="00300767"/>
    <w:rsid w:val="00301C1A"/>
    <w:rsid w:val="00301D7B"/>
    <w:rsid w:val="003021EF"/>
    <w:rsid w:val="00306431"/>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4D1"/>
    <w:rsid w:val="00481CF2"/>
    <w:rsid w:val="00481EF1"/>
    <w:rsid w:val="004839D1"/>
    <w:rsid w:val="00483CD9"/>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85B"/>
    <w:rsid w:val="004A495F"/>
    <w:rsid w:val="004A4D93"/>
    <w:rsid w:val="004A5B82"/>
    <w:rsid w:val="004A5C2D"/>
    <w:rsid w:val="004B39FD"/>
    <w:rsid w:val="004B4A72"/>
    <w:rsid w:val="004B4E70"/>
    <w:rsid w:val="004C287A"/>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562E"/>
    <w:rsid w:val="005A5FCE"/>
    <w:rsid w:val="005A673E"/>
    <w:rsid w:val="005A7CA8"/>
    <w:rsid w:val="005B296F"/>
    <w:rsid w:val="005B36FD"/>
    <w:rsid w:val="005B48DC"/>
    <w:rsid w:val="005B58AC"/>
    <w:rsid w:val="005B62D6"/>
    <w:rsid w:val="005B6879"/>
    <w:rsid w:val="005B6D22"/>
    <w:rsid w:val="005B7613"/>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601E"/>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D99"/>
    <w:rsid w:val="00845F41"/>
    <w:rsid w:val="008469D6"/>
    <w:rsid w:val="00846B62"/>
    <w:rsid w:val="00846CA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7398"/>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3AF6"/>
    <w:rsid w:val="00913E00"/>
    <w:rsid w:val="00914E56"/>
    <w:rsid w:val="00914FBC"/>
    <w:rsid w:val="0091560B"/>
    <w:rsid w:val="00916605"/>
    <w:rsid w:val="009204FB"/>
    <w:rsid w:val="00920DC1"/>
    <w:rsid w:val="00921A16"/>
    <w:rsid w:val="00922E06"/>
    <w:rsid w:val="00927031"/>
    <w:rsid w:val="00927D97"/>
    <w:rsid w:val="00931B56"/>
    <w:rsid w:val="009320BB"/>
    <w:rsid w:val="0093523C"/>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CA"/>
    <w:rsid w:val="009729CB"/>
    <w:rsid w:val="00972CF5"/>
    <w:rsid w:val="00972D40"/>
    <w:rsid w:val="00973E15"/>
    <w:rsid w:val="0097773B"/>
    <w:rsid w:val="00977792"/>
    <w:rsid w:val="00980398"/>
    <w:rsid w:val="0098426E"/>
    <w:rsid w:val="00984B5D"/>
    <w:rsid w:val="00984F6C"/>
    <w:rsid w:val="00986696"/>
    <w:rsid w:val="0098695E"/>
    <w:rsid w:val="00987A3E"/>
    <w:rsid w:val="00987FF5"/>
    <w:rsid w:val="00990593"/>
    <w:rsid w:val="00991110"/>
    <w:rsid w:val="00993689"/>
    <w:rsid w:val="009940C9"/>
    <w:rsid w:val="00994FCD"/>
    <w:rsid w:val="009950BD"/>
    <w:rsid w:val="009968C9"/>
    <w:rsid w:val="009A0301"/>
    <w:rsid w:val="009A0FAD"/>
    <w:rsid w:val="009A1A31"/>
    <w:rsid w:val="009A2AE2"/>
    <w:rsid w:val="009A43C1"/>
    <w:rsid w:val="009A447B"/>
    <w:rsid w:val="009A4747"/>
    <w:rsid w:val="009A732D"/>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6757"/>
    <w:rsid w:val="009D01F7"/>
    <w:rsid w:val="009D09E5"/>
    <w:rsid w:val="009D204D"/>
    <w:rsid w:val="009D572C"/>
    <w:rsid w:val="009D606D"/>
    <w:rsid w:val="009D61B0"/>
    <w:rsid w:val="009D6FDB"/>
    <w:rsid w:val="009D716E"/>
    <w:rsid w:val="009D7A85"/>
    <w:rsid w:val="009E1641"/>
    <w:rsid w:val="009E1B65"/>
    <w:rsid w:val="009E32FD"/>
    <w:rsid w:val="009E649B"/>
    <w:rsid w:val="009F112C"/>
    <w:rsid w:val="009F62E2"/>
    <w:rsid w:val="009F6C9B"/>
    <w:rsid w:val="009F7638"/>
    <w:rsid w:val="00A0053B"/>
    <w:rsid w:val="00A01460"/>
    <w:rsid w:val="00A01E8D"/>
    <w:rsid w:val="00A01F2A"/>
    <w:rsid w:val="00A0333E"/>
    <w:rsid w:val="00A038EB"/>
    <w:rsid w:val="00A049AF"/>
    <w:rsid w:val="00A05A34"/>
    <w:rsid w:val="00A06E05"/>
    <w:rsid w:val="00A07313"/>
    <w:rsid w:val="00A075E8"/>
    <w:rsid w:val="00A07A85"/>
    <w:rsid w:val="00A12A18"/>
    <w:rsid w:val="00A133D4"/>
    <w:rsid w:val="00A13949"/>
    <w:rsid w:val="00A14026"/>
    <w:rsid w:val="00A14CD0"/>
    <w:rsid w:val="00A17540"/>
    <w:rsid w:val="00A17CA8"/>
    <w:rsid w:val="00A20025"/>
    <w:rsid w:val="00A22D6F"/>
    <w:rsid w:val="00A22D9B"/>
    <w:rsid w:val="00A239DF"/>
    <w:rsid w:val="00A26F3B"/>
    <w:rsid w:val="00A27DDE"/>
    <w:rsid w:val="00A303C1"/>
    <w:rsid w:val="00A32152"/>
    <w:rsid w:val="00A32E98"/>
    <w:rsid w:val="00A34369"/>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5505"/>
    <w:rsid w:val="00AF69D8"/>
    <w:rsid w:val="00AF76E8"/>
    <w:rsid w:val="00B006FB"/>
    <w:rsid w:val="00B011A8"/>
    <w:rsid w:val="00B01298"/>
    <w:rsid w:val="00B02D79"/>
    <w:rsid w:val="00B033F1"/>
    <w:rsid w:val="00B06564"/>
    <w:rsid w:val="00B07ADA"/>
    <w:rsid w:val="00B10B63"/>
    <w:rsid w:val="00B113A6"/>
    <w:rsid w:val="00B13F66"/>
    <w:rsid w:val="00B144F8"/>
    <w:rsid w:val="00B17852"/>
    <w:rsid w:val="00B17A05"/>
    <w:rsid w:val="00B17B13"/>
    <w:rsid w:val="00B17DA7"/>
    <w:rsid w:val="00B204B5"/>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65E9"/>
    <w:rsid w:val="00B4767F"/>
    <w:rsid w:val="00B47F01"/>
    <w:rsid w:val="00B5216B"/>
    <w:rsid w:val="00B5290F"/>
    <w:rsid w:val="00B5486B"/>
    <w:rsid w:val="00B54E14"/>
    <w:rsid w:val="00B553EF"/>
    <w:rsid w:val="00B55A9E"/>
    <w:rsid w:val="00B5716A"/>
    <w:rsid w:val="00B57EC7"/>
    <w:rsid w:val="00B60C82"/>
    <w:rsid w:val="00B615A1"/>
    <w:rsid w:val="00B62E1C"/>
    <w:rsid w:val="00B63EB9"/>
    <w:rsid w:val="00B64639"/>
    <w:rsid w:val="00B64C1C"/>
    <w:rsid w:val="00B64C90"/>
    <w:rsid w:val="00B66214"/>
    <w:rsid w:val="00B67759"/>
    <w:rsid w:val="00B70102"/>
    <w:rsid w:val="00B7029E"/>
    <w:rsid w:val="00B70684"/>
    <w:rsid w:val="00B70F9D"/>
    <w:rsid w:val="00B7129C"/>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1786"/>
    <w:rsid w:val="00B92ACF"/>
    <w:rsid w:val="00B93E0C"/>
    <w:rsid w:val="00B9404C"/>
    <w:rsid w:val="00B94160"/>
    <w:rsid w:val="00B94757"/>
    <w:rsid w:val="00B963BD"/>
    <w:rsid w:val="00B97F8C"/>
    <w:rsid w:val="00BA0738"/>
    <w:rsid w:val="00BA08A2"/>
    <w:rsid w:val="00BA2606"/>
    <w:rsid w:val="00BA31E8"/>
    <w:rsid w:val="00BA46AD"/>
    <w:rsid w:val="00BA6735"/>
    <w:rsid w:val="00BB0245"/>
    <w:rsid w:val="00BB0F85"/>
    <w:rsid w:val="00BB1636"/>
    <w:rsid w:val="00BB1989"/>
    <w:rsid w:val="00BB2314"/>
    <w:rsid w:val="00BB3B18"/>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40FA"/>
    <w:rsid w:val="00CA48D6"/>
    <w:rsid w:val="00CA78AF"/>
    <w:rsid w:val="00CB0C99"/>
    <w:rsid w:val="00CB0F24"/>
    <w:rsid w:val="00CB212C"/>
    <w:rsid w:val="00CB2888"/>
    <w:rsid w:val="00CB2A18"/>
    <w:rsid w:val="00CB7D65"/>
    <w:rsid w:val="00CB7EDF"/>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381A"/>
    <w:rsid w:val="00D23F8D"/>
    <w:rsid w:val="00D247D5"/>
    <w:rsid w:val="00D24EFC"/>
    <w:rsid w:val="00D27305"/>
    <w:rsid w:val="00D27B87"/>
    <w:rsid w:val="00D3001F"/>
    <w:rsid w:val="00D30307"/>
    <w:rsid w:val="00D30788"/>
    <w:rsid w:val="00D318B5"/>
    <w:rsid w:val="00D32820"/>
    <w:rsid w:val="00D32E33"/>
    <w:rsid w:val="00D33826"/>
    <w:rsid w:val="00D33DFB"/>
    <w:rsid w:val="00D344DF"/>
    <w:rsid w:val="00D35209"/>
    <w:rsid w:val="00D3521D"/>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8CC"/>
    <w:rsid w:val="00DA4E07"/>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6728"/>
    <w:rsid w:val="00EA7178"/>
    <w:rsid w:val="00EA71AB"/>
    <w:rsid w:val="00EA729C"/>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microsoft.com/office/2016/09/relationships/commentsIds" Target="commentsIds.xml"/><Relationship Id="rId103" Type="http://schemas.microsoft.com/office/2018/08/relationships/commentsExtensible" Target="commentsExtensi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comments" Target="comments.xm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hyperlink" Target="https://doi.org/10.1080/14786440109462720"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microsoft.com/office/2011/relationships/commentsExtended" Target="commentsExtended.xml"/><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www.visiondummy.com/2014/04/curse-dimensionality-affect-classification/" TargetMode="Externa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0A1E6-2173-44D2-A769-69480C77F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95</Pages>
  <Words>16207</Words>
  <Characters>92384</Characters>
  <Application>Microsoft Office Word</Application>
  <DocSecurity>0</DocSecurity>
  <Lines>769</Lines>
  <Paragraphs>216</Paragraphs>
  <ScaleCrop>false</ScaleCrop>
  <Company/>
  <LinksUpToDate>false</LinksUpToDate>
  <CharactersWithSpaces>108375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131</cp:revision>
  <cp:lastPrinted>2022-12-21T14:16:00Z</cp:lastPrinted>
  <dcterms:created xsi:type="dcterms:W3CDTF">2022-12-26T09:09:00Z</dcterms:created>
  <dcterms:modified xsi:type="dcterms:W3CDTF">2022-12-28T01:39:00Z</dcterms:modified>
</cp:coreProperties>
</file>