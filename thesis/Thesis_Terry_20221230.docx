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42C99" w14:textId="77777777" w:rsidR="00486926" w:rsidRPr="00717B13" w:rsidRDefault="00486926" w:rsidP="00616155">
      <w:pPr>
        <w:snapToGrid w:val="0"/>
        <w:ind w:left="480" w:hanging="480"/>
        <w:jc w:val="center"/>
        <w:rPr>
          <w:rFonts w:hAnsi="標楷體"/>
          <w:sz w:val="36"/>
          <w:szCs w:val="36"/>
        </w:rPr>
      </w:pPr>
      <w:bookmarkStart w:id="0" w:name="_Hlk119598159"/>
      <w:bookmarkEnd w:id="0"/>
      <w:r w:rsidRPr="00717B13">
        <w:rPr>
          <w:rFonts w:hAnsi="標楷體"/>
          <w:sz w:val="36"/>
          <w:szCs w:val="36"/>
        </w:rPr>
        <w:t>國立</w:t>
      </w:r>
      <w:r w:rsidRPr="00717B13">
        <w:rPr>
          <w:rFonts w:hAnsi="標楷體" w:hint="eastAsia"/>
          <w:sz w:val="36"/>
          <w:szCs w:val="36"/>
        </w:rPr>
        <w:t>臺</w:t>
      </w:r>
      <w:r w:rsidRPr="00717B13">
        <w:rPr>
          <w:rFonts w:hAnsi="標楷體"/>
          <w:sz w:val="36"/>
          <w:szCs w:val="36"/>
        </w:rPr>
        <w:t>灣大學</w:t>
      </w:r>
      <w:r>
        <w:rPr>
          <w:rFonts w:hAnsi="標楷體" w:hint="eastAsia"/>
          <w:sz w:val="36"/>
          <w:szCs w:val="36"/>
        </w:rPr>
        <w:t>工學院工業</w:t>
      </w:r>
      <w:r w:rsidRPr="00717B13">
        <w:rPr>
          <w:rFonts w:hAnsi="標楷體" w:hint="eastAsia"/>
          <w:sz w:val="36"/>
          <w:szCs w:val="36"/>
        </w:rPr>
        <w:t>工程</w:t>
      </w:r>
      <w:r w:rsidRPr="00717B13">
        <w:rPr>
          <w:rFonts w:hAnsi="標楷體"/>
          <w:sz w:val="36"/>
          <w:szCs w:val="36"/>
        </w:rPr>
        <w:t>學</w:t>
      </w:r>
      <w:r>
        <w:rPr>
          <w:rFonts w:hAnsi="標楷體" w:hint="eastAsia"/>
          <w:sz w:val="36"/>
          <w:szCs w:val="36"/>
        </w:rPr>
        <w:t>研究所</w:t>
      </w:r>
    </w:p>
    <w:p w14:paraId="27AFC1D9" w14:textId="77777777" w:rsidR="00486926" w:rsidRPr="00717B13" w:rsidRDefault="00486926" w:rsidP="000573FD">
      <w:pPr>
        <w:snapToGrid w:val="0"/>
        <w:ind w:firstLine="0"/>
        <w:jc w:val="center"/>
        <w:rPr>
          <w:sz w:val="36"/>
          <w:szCs w:val="36"/>
        </w:rPr>
      </w:pPr>
      <w:r w:rsidRPr="00717B13">
        <w:rPr>
          <w:rFonts w:hAnsi="標楷體"/>
          <w:sz w:val="36"/>
          <w:szCs w:val="36"/>
        </w:rPr>
        <w:t>碩士論文</w:t>
      </w:r>
    </w:p>
    <w:p w14:paraId="1CAC7AA0" w14:textId="77777777" w:rsidR="00486926" w:rsidRPr="0090616C" w:rsidRDefault="00486926" w:rsidP="000573FD">
      <w:pPr>
        <w:snapToGrid w:val="0"/>
        <w:ind w:firstLine="0"/>
        <w:jc w:val="center"/>
        <w:rPr>
          <w:rFonts w:hAnsi="標楷體"/>
          <w:sz w:val="28"/>
          <w:szCs w:val="28"/>
        </w:rPr>
      </w:pPr>
      <w:r w:rsidRPr="0090616C">
        <w:rPr>
          <w:rFonts w:hAnsi="標楷體"/>
          <w:sz w:val="28"/>
          <w:szCs w:val="28"/>
        </w:rPr>
        <w:t>Institute</w:t>
      </w:r>
      <w:r w:rsidRPr="0090616C">
        <w:rPr>
          <w:rFonts w:hAnsi="標楷體" w:hint="eastAsia"/>
          <w:sz w:val="28"/>
          <w:szCs w:val="28"/>
        </w:rPr>
        <w:t xml:space="preserve"> of </w:t>
      </w:r>
      <w:r w:rsidRPr="0090616C">
        <w:rPr>
          <w:rFonts w:hAnsi="標楷體"/>
          <w:sz w:val="28"/>
          <w:szCs w:val="28"/>
        </w:rPr>
        <w:t>Industrial</w:t>
      </w:r>
      <w:r w:rsidRPr="0090616C">
        <w:rPr>
          <w:rFonts w:hAnsi="標楷體" w:hint="eastAsia"/>
          <w:sz w:val="28"/>
          <w:szCs w:val="28"/>
        </w:rPr>
        <w:t xml:space="preserve"> Engineering</w:t>
      </w:r>
    </w:p>
    <w:p w14:paraId="1FE908F8" w14:textId="77777777" w:rsidR="00486926" w:rsidRPr="0090616C" w:rsidRDefault="00486926" w:rsidP="000573FD">
      <w:pPr>
        <w:snapToGrid w:val="0"/>
        <w:ind w:firstLine="0"/>
        <w:jc w:val="center"/>
        <w:rPr>
          <w:rFonts w:hAnsi="標楷體"/>
          <w:sz w:val="28"/>
          <w:szCs w:val="28"/>
        </w:rPr>
      </w:pPr>
      <w:r w:rsidRPr="0090616C">
        <w:rPr>
          <w:rFonts w:hAnsi="標楷體" w:hint="eastAsia"/>
          <w:sz w:val="28"/>
          <w:szCs w:val="28"/>
        </w:rPr>
        <w:t>College of Engineering</w:t>
      </w:r>
    </w:p>
    <w:p w14:paraId="4A09D873" w14:textId="77777777" w:rsidR="00486926" w:rsidRPr="00717B13" w:rsidRDefault="00486926" w:rsidP="000573FD">
      <w:pPr>
        <w:snapToGrid w:val="0"/>
        <w:ind w:firstLine="0"/>
        <w:jc w:val="center"/>
        <w:rPr>
          <w:rFonts w:hAnsi="標楷體"/>
          <w:sz w:val="32"/>
          <w:szCs w:val="32"/>
        </w:rPr>
      </w:pPr>
      <w:r w:rsidRPr="00717B13">
        <w:rPr>
          <w:rFonts w:hAnsi="標楷體" w:hint="eastAsia"/>
          <w:sz w:val="32"/>
          <w:szCs w:val="32"/>
        </w:rPr>
        <w:t>National Taiwan University</w:t>
      </w:r>
    </w:p>
    <w:p w14:paraId="76C1A31E" w14:textId="77777777" w:rsidR="00486926" w:rsidRPr="00E54481" w:rsidRDefault="00486926" w:rsidP="000573FD">
      <w:pPr>
        <w:snapToGrid w:val="0"/>
        <w:ind w:firstLine="0"/>
        <w:jc w:val="center"/>
        <w:rPr>
          <w:rFonts w:hAnsi="標楷體"/>
          <w:sz w:val="32"/>
          <w:szCs w:val="32"/>
        </w:rPr>
      </w:pPr>
      <w:r>
        <w:rPr>
          <w:rFonts w:hAnsi="標楷體" w:hint="eastAsia"/>
          <w:sz w:val="32"/>
          <w:szCs w:val="32"/>
        </w:rPr>
        <w:t>M</w:t>
      </w:r>
      <w:r w:rsidRPr="00E54481">
        <w:rPr>
          <w:rFonts w:hAnsi="標楷體"/>
          <w:sz w:val="32"/>
          <w:szCs w:val="32"/>
        </w:rPr>
        <w:t xml:space="preserve">aster </w:t>
      </w:r>
      <w:r>
        <w:rPr>
          <w:rFonts w:hAnsi="標楷體" w:hint="eastAsia"/>
          <w:sz w:val="32"/>
          <w:szCs w:val="32"/>
        </w:rPr>
        <w:t>T</w:t>
      </w:r>
      <w:r w:rsidRPr="00E54481">
        <w:rPr>
          <w:rFonts w:hAnsi="標楷體"/>
          <w:sz w:val="32"/>
          <w:szCs w:val="32"/>
        </w:rPr>
        <w:t>hesis</w:t>
      </w:r>
    </w:p>
    <w:p w14:paraId="7D9BB2F3" w14:textId="77777777" w:rsidR="00486926" w:rsidRDefault="00486926" w:rsidP="008105E2">
      <w:pPr>
        <w:snapToGrid w:val="0"/>
        <w:ind w:firstLine="0"/>
        <w:jc w:val="center"/>
        <w:rPr>
          <w:rFonts w:hAnsi="標楷體"/>
          <w:sz w:val="36"/>
          <w:szCs w:val="36"/>
        </w:rPr>
      </w:pPr>
    </w:p>
    <w:p w14:paraId="326339D4" w14:textId="15896927" w:rsidR="00486926" w:rsidRPr="00387766" w:rsidRDefault="003B6C65" w:rsidP="000573FD">
      <w:pPr>
        <w:snapToGrid w:val="0"/>
        <w:ind w:firstLine="0"/>
        <w:jc w:val="center"/>
        <w:rPr>
          <w:rFonts w:ascii="標楷體" w:hAnsi="標楷體"/>
        </w:rPr>
      </w:pPr>
      <w:r>
        <w:rPr>
          <w:rFonts w:hAnsi="標楷體" w:hint="eastAsia"/>
          <w:sz w:val="36"/>
          <w:szCs w:val="36"/>
        </w:rPr>
        <w:t>發展</w:t>
      </w:r>
      <w:r w:rsidR="003B1EF8">
        <w:rPr>
          <w:rFonts w:hAnsi="標楷體" w:hint="eastAsia"/>
          <w:sz w:val="36"/>
          <w:szCs w:val="36"/>
        </w:rPr>
        <w:t>二元變數</w:t>
      </w:r>
      <w:r>
        <w:rPr>
          <w:rFonts w:hAnsi="標楷體" w:hint="eastAsia"/>
          <w:sz w:val="36"/>
          <w:szCs w:val="36"/>
        </w:rPr>
        <w:t>之監督與非監督式編碼架構以</w:t>
      </w:r>
      <w:r w:rsidR="003B1EF8">
        <w:rPr>
          <w:rFonts w:hAnsi="標楷體" w:hint="eastAsia"/>
          <w:sz w:val="36"/>
          <w:szCs w:val="36"/>
        </w:rPr>
        <w:t>提升</w:t>
      </w:r>
      <w:r>
        <w:rPr>
          <w:rFonts w:hAnsi="標楷體" w:hint="eastAsia"/>
          <w:sz w:val="36"/>
          <w:szCs w:val="36"/>
        </w:rPr>
        <w:t>模型</w:t>
      </w:r>
      <w:r w:rsidR="003B1EF8">
        <w:rPr>
          <w:rFonts w:hAnsi="標楷體" w:hint="eastAsia"/>
          <w:sz w:val="36"/>
          <w:szCs w:val="36"/>
        </w:rPr>
        <w:t>預測表現</w:t>
      </w:r>
    </w:p>
    <w:p w14:paraId="6E27D484" w14:textId="067A2EE0" w:rsidR="00486926" w:rsidRDefault="002C72F5" w:rsidP="003B1EF8">
      <w:pPr>
        <w:snapToGrid w:val="0"/>
        <w:ind w:firstLine="0"/>
        <w:jc w:val="center"/>
        <w:rPr>
          <w:rFonts w:hAnsi="標楷體"/>
          <w:sz w:val="36"/>
          <w:szCs w:val="36"/>
        </w:rPr>
      </w:pPr>
      <w:r w:rsidRPr="002C72F5">
        <w:rPr>
          <w:rFonts w:hAnsi="標楷體"/>
          <w:sz w:val="36"/>
          <w:szCs w:val="36"/>
        </w:rPr>
        <w:t xml:space="preserve">Supervised </w:t>
      </w:r>
      <w:r>
        <w:rPr>
          <w:rFonts w:hAnsi="標楷體"/>
          <w:sz w:val="36"/>
          <w:szCs w:val="36"/>
        </w:rPr>
        <w:t>and</w:t>
      </w:r>
      <w:r w:rsidRPr="002C72F5">
        <w:rPr>
          <w:rFonts w:hAnsi="標楷體"/>
          <w:sz w:val="36"/>
          <w:szCs w:val="36"/>
        </w:rPr>
        <w:t xml:space="preserve"> Unsupervised Encoding Schemes of Binary Variables for Prediction Performance Enhancement</w:t>
      </w:r>
    </w:p>
    <w:p w14:paraId="0910D094" w14:textId="77777777" w:rsidR="00486926" w:rsidRDefault="00486926" w:rsidP="00FB0C70">
      <w:pPr>
        <w:snapToGrid w:val="0"/>
        <w:ind w:firstLine="0"/>
        <w:jc w:val="center"/>
        <w:rPr>
          <w:rFonts w:hAnsi="標楷體"/>
          <w:sz w:val="36"/>
          <w:szCs w:val="36"/>
        </w:rPr>
      </w:pPr>
    </w:p>
    <w:p w14:paraId="651E84B9" w14:textId="203C1A11" w:rsidR="00486926" w:rsidRPr="006A34E6" w:rsidRDefault="003B1EF8" w:rsidP="000573FD">
      <w:pPr>
        <w:snapToGrid w:val="0"/>
        <w:ind w:firstLine="0"/>
        <w:jc w:val="center"/>
        <w:rPr>
          <w:rFonts w:hAnsi="標楷體"/>
          <w:sz w:val="36"/>
          <w:szCs w:val="36"/>
        </w:rPr>
      </w:pPr>
      <w:r>
        <w:rPr>
          <w:rFonts w:hAnsi="標楷體" w:hint="eastAsia"/>
          <w:sz w:val="36"/>
          <w:szCs w:val="36"/>
        </w:rPr>
        <w:t>楊雲皓</w:t>
      </w:r>
    </w:p>
    <w:p w14:paraId="5ED68792" w14:textId="4124F71F" w:rsidR="00486926" w:rsidRPr="006A34E6" w:rsidRDefault="003B1EF8" w:rsidP="000573FD">
      <w:pPr>
        <w:snapToGrid w:val="0"/>
        <w:ind w:firstLine="0"/>
        <w:jc w:val="center"/>
        <w:rPr>
          <w:rFonts w:hAnsi="標楷體"/>
          <w:sz w:val="36"/>
          <w:szCs w:val="36"/>
        </w:rPr>
      </w:pPr>
      <w:r>
        <w:rPr>
          <w:rFonts w:hAnsi="標楷體" w:hint="eastAsia"/>
          <w:sz w:val="36"/>
          <w:szCs w:val="36"/>
        </w:rPr>
        <w:t>Yu</w:t>
      </w:r>
      <w:r>
        <w:rPr>
          <w:rFonts w:hAnsi="標楷體"/>
          <w:sz w:val="36"/>
          <w:szCs w:val="36"/>
        </w:rPr>
        <w:t xml:space="preserve">n-Hao </w:t>
      </w:r>
      <w:r>
        <w:rPr>
          <w:rFonts w:hAnsi="標楷體" w:hint="eastAsia"/>
          <w:sz w:val="36"/>
          <w:szCs w:val="36"/>
        </w:rPr>
        <w:t>Ya</w:t>
      </w:r>
      <w:r>
        <w:rPr>
          <w:rFonts w:hAnsi="標楷體"/>
          <w:sz w:val="36"/>
          <w:szCs w:val="36"/>
        </w:rPr>
        <w:t>ng</w:t>
      </w:r>
    </w:p>
    <w:p w14:paraId="671BC820" w14:textId="77777777" w:rsidR="00486926" w:rsidRPr="001A481C" w:rsidRDefault="00486926" w:rsidP="00486926">
      <w:pPr>
        <w:snapToGrid w:val="0"/>
        <w:jc w:val="center"/>
        <w:rPr>
          <w:rFonts w:hAnsi="標楷體"/>
          <w:sz w:val="36"/>
          <w:szCs w:val="36"/>
        </w:rPr>
      </w:pPr>
    </w:p>
    <w:p w14:paraId="2FD95688" w14:textId="77777777" w:rsidR="00486926" w:rsidRDefault="00486926" w:rsidP="000573FD">
      <w:pPr>
        <w:snapToGrid w:val="0"/>
        <w:ind w:firstLine="0"/>
        <w:jc w:val="center"/>
        <w:rPr>
          <w:rFonts w:hAnsi="標楷體"/>
          <w:sz w:val="36"/>
          <w:szCs w:val="36"/>
        </w:rPr>
      </w:pPr>
      <w:r w:rsidRPr="004B7B02">
        <w:rPr>
          <w:rFonts w:hAnsi="標楷體"/>
          <w:sz w:val="36"/>
          <w:szCs w:val="36"/>
        </w:rPr>
        <w:t>指導教授：</w:t>
      </w:r>
      <w:r>
        <w:rPr>
          <w:rFonts w:hAnsi="標楷體" w:hint="eastAsia"/>
          <w:sz w:val="36"/>
          <w:szCs w:val="36"/>
        </w:rPr>
        <w:t>藍俊宏</w:t>
      </w:r>
      <w:r>
        <w:rPr>
          <w:rFonts w:hAnsi="標楷體" w:hint="eastAsia"/>
          <w:sz w:val="36"/>
          <w:szCs w:val="36"/>
        </w:rPr>
        <w:t xml:space="preserve"> </w:t>
      </w:r>
      <w:r w:rsidRPr="004B7B02">
        <w:rPr>
          <w:rFonts w:hAnsi="標楷體"/>
          <w:sz w:val="36"/>
          <w:szCs w:val="36"/>
        </w:rPr>
        <w:t>博士</w:t>
      </w:r>
    </w:p>
    <w:p w14:paraId="3FD97041" w14:textId="77777777" w:rsidR="00486926" w:rsidRDefault="00486926" w:rsidP="000573FD">
      <w:pPr>
        <w:snapToGrid w:val="0"/>
        <w:ind w:firstLine="0"/>
        <w:jc w:val="center"/>
        <w:rPr>
          <w:rFonts w:hAnsi="標楷體"/>
          <w:sz w:val="36"/>
          <w:szCs w:val="36"/>
        </w:rPr>
      </w:pPr>
      <w:r>
        <w:rPr>
          <w:rFonts w:hAnsi="標楷體" w:hint="eastAsia"/>
          <w:sz w:val="36"/>
          <w:szCs w:val="36"/>
        </w:rPr>
        <w:t xml:space="preserve">Advisor: </w:t>
      </w:r>
      <w:proofErr w:type="spellStart"/>
      <w:r>
        <w:rPr>
          <w:rFonts w:hAnsi="標楷體" w:hint="eastAsia"/>
          <w:sz w:val="36"/>
          <w:szCs w:val="36"/>
        </w:rPr>
        <w:t>J</w:t>
      </w:r>
      <w:r>
        <w:rPr>
          <w:rFonts w:hAnsi="標楷體"/>
          <w:sz w:val="36"/>
          <w:szCs w:val="36"/>
        </w:rPr>
        <w:t>akey</w:t>
      </w:r>
      <w:proofErr w:type="spellEnd"/>
      <w:r>
        <w:rPr>
          <w:rFonts w:hAnsi="標楷體"/>
          <w:sz w:val="36"/>
          <w:szCs w:val="36"/>
        </w:rPr>
        <w:t xml:space="preserve"> Blue</w:t>
      </w:r>
      <w:r>
        <w:rPr>
          <w:rFonts w:hAnsi="標楷體" w:hint="eastAsia"/>
          <w:sz w:val="36"/>
          <w:szCs w:val="36"/>
        </w:rPr>
        <w:t>, Ph.D.</w:t>
      </w:r>
    </w:p>
    <w:p w14:paraId="13B44715" w14:textId="77777777" w:rsidR="00486926" w:rsidRDefault="00486926" w:rsidP="00486926">
      <w:pPr>
        <w:snapToGrid w:val="0"/>
        <w:jc w:val="center"/>
        <w:rPr>
          <w:sz w:val="36"/>
          <w:szCs w:val="36"/>
        </w:rPr>
      </w:pPr>
    </w:p>
    <w:p w14:paraId="06179F77" w14:textId="5ED38444" w:rsidR="00486926" w:rsidRDefault="00486926" w:rsidP="000573FD">
      <w:pPr>
        <w:snapToGrid w:val="0"/>
        <w:ind w:firstLine="0"/>
        <w:jc w:val="center"/>
        <w:rPr>
          <w:rFonts w:hAnsi="標楷體"/>
          <w:sz w:val="36"/>
          <w:szCs w:val="36"/>
        </w:rPr>
      </w:pPr>
      <w:r w:rsidRPr="004B7B02">
        <w:rPr>
          <w:rFonts w:hAnsi="標楷體"/>
          <w:sz w:val="36"/>
          <w:szCs w:val="36"/>
        </w:rPr>
        <w:t>中華民國</w:t>
      </w:r>
      <w:r w:rsidR="00364BCA">
        <w:rPr>
          <w:rFonts w:hAnsi="標楷體"/>
          <w:sz w:val="36"/>
          <w:szCs w:val="36"/>
        </w:rPr>
        <w:t>112</w:t>
      </w:r>
      <w:r w:rsidRPr="004B7B02">
        <w:rPr>
          <w:rFonts w:hAnsi="標楷體"/>
          <w:sz w:val="36"/>
          <w:szCs w:val="36"/>
        </w:rPr>
        <w:t>年</w:t>
      </w:r>
      <w:r w:rsidR="00364BCA">
        <w:rPr>
          <w:rFonts w:hAnsi="標楷體"/>
          <w:sz w:val="36"/>
          <w:szCs w:val="36"/>
        </w:rPr>
        <w:t>01</w:t>
      </w:r>
      <w:r w:rsidRPr="004B7B02">
        <w:rPr>
          <w:rFonts w:hAnsi="標楷體"/>
          <w:sz w:val="36"/>
          <w:szCs w:val="36"/>
        </w:rPr>
        <w:t>月</w:t>
      </w:r>
    </w:p>
    <w:p w14:paraId="534D397F" w14:textId="38F9151A" w:rsidR="00486926" w:rsidRDefault="00364BCA" w:rsidP="000573FD">
      <w:pPr>
        <w:snapToGrid w:val="0"/>
        <w:ind w:firstLine="0"/>
        <w:jc w:val="center"/>
        <w:rPr>
          <w:rFonts w:hAnsi="標楷體"/>
          <w:sz w:val="36"/>
          <w:szCs w:val="36"/>
        </w:rPr>
      </w:pPr>
      <w:r>
        <w:rPr>
          <w:rFonts w:hAnsi="標楷體"/>
          <w:sz w:val="36"/>
          <w:szCs w:val="36"/>
        </w:rPr>
        <w:t>January</w:t>
      </w:r>
      <w:r w:rsidR="00486926">
        <w:rPr>
          <w:rFonts w:hAnsi="標楷體"/>
          <w:sz w:val="36"/>
          <w:szCs w:val="36"/>
        </w:rPr>
        <w:t xml:space="preserve">, </w:t>
      </w:r>
      <w:r>
        <w:rPr>
          <w:rFonts w:hAnsi="標楷體"/>
          <w:sz w:val="36"/>
          <w:szCs w:val="36"/>
        </w:rPr>
        <w:t>2023</w:t>
      </w:r>
    </w:p>
    <w:p w14:paraId="54A3AFDA" w14:textId="77777777" w:rsidR="00052E2E" w:rsidRDefault="00052E2E" w:rsidP="00486926">
      <w:pPr>
        <w:snapToGrid w:val="0"/>
        <w:jc w:val="center"/>
      </w:pPr>
    </w:p>
    <w:p w14:paraId="269E1B8F" w14:textId="77777777" w:rsidR="00486926" w:rsidRDefault="00486926">
      <w:pPr>
        <w:sectPr w:rsidR="00486926" w:rsidSect="00B80D9E">
          <w:footerReference w:type="default" r:id="rId8"/>
          <w:pgSz w:w="11906" w:h="16838" w:code="9"/>
          <w:pgMar w:top="2268" w:right="1701" w:bottom="1701" w:left="1701" w:header="720" w:footer="720" w:gutter="0"/>
          <w:cols w:space="720"/>
          <w:titlePg/>
          <w:docGrid w:type="lines" w:linePitch="360"/>
        </w:sectPr>
      </w:pPr>
    </w:p>
    <w:p w14:paraId="1A93FCDE" w14:textId="1474436E" w:rsidR="009056A5" w:rsidRDefault="009056A5" w:rsidP="006836C9">
      <w:pPr>
        <w:pStyle w:val="1"/>
        <w:numPr>
          <w:ilvl w:val="0"/>
          <w:numId w:val="0"/>
        </w:numPr>
      </w:pPr>
      <w:bookmarkStart w:id="1" w:name="_Toc122553120"/>
      <w:bookmarkStart w:id="2" w:name="_Toc123328421"/>
      <w:r>
        <w:rPr>
          <w:rFonts w:hint="eastAsia"/>
        </w:rPr>
        <w:lastRenderedPageBreak/>
        <w:t>摘要</w:t>
      </w:r>
      <w:bookmarkEnd w:id="1"/>
      <w:bookmarkEnd w:id="2"/>
    </w:p>
    <w:p w14:paraId="3A5881CD" w14:textId="2C82069B" w:rsidR="009056A5" w:rsidRDefault="005E5C3C" w:rsidP="009056A5">
      <w:r>
        <w:rPr>
          <w:rFonts w:hint="eastAsia"/>
        </w:rPr>
        <w:t>人工智慧、機器學習與</w:t>
      </w:r>
      <w:r w:rsidR="00DC1676">
        <w:rPr>
          <w:rFonts w:hint="eastAsia"/>
        </w:rPr>
        <w:t>深度</w:t>
      </w:r>
      <w:r>
        <w:rPr>
          <w:rFonts w:hint="eastAsia"/>
        </w:rPr>
        <w:t>學習在近年來被廣泛的應用於</w:t>
      </w:r>
      <w:r w:rsidR="003B4692">
        <w:rPr>
          <w:rFonts w:hint="eastAsia"/>
        </w:rPr>
        <w:t>各行各業</w:t>
      </w:r>
      <w:r w:rsidR="00D32E33">
        <w:rPr>
          <w:rFonts w:hint="eastAsia"/>
        </w:rPr>
        <w:t>，</w:t>
      </w:r>
      <w:r>
        <w:rPr>
          <w:rFonts w:hint="eastAsia"/>
        </w:rPr>
        <w:t>不論是</w:t>
      </w:r>
      <w:r w:rsidR="00DC1676">
        <w:rPr>
          <w:rFonts w:hint="eastAsia"/>
        </w:rPr>
        <w:t>影像辨識</w:t>
      </w:r>
      <w:r w:rsidR="00154A64">
        <w:rPr>
          <w:rFonts w:hint="eastAsia"/>
        </w:rPr>
        <w:t>或</w:t>
      </w:r>
      <w:r w:rsidR="00DC1676">
        <w:rPr>
          <w:rFonts w:hint="eastAsia"/>
        </w:rPr>
        <w:t>自然語言處理</w:t>
      </w:r>
      <w:r w:rsidR="00D1213C">
        <w:rPr>
          <w:rFonts w:hint="eastAsia"/>
        </w:rPr>
        <w:t>的發展</w:t>
      </w:r>
      <w:r w:rsidR="00D32E33">
        <w:rPr>
          <w:rFonts w:hint="eastAsia"/>
        </w:rPr>
        <w:t>，</w:t>
      </w:r>
      <w:r w:rsidR="0022024F">
        <w:rPr>
          <w:rFonts w:hint="eastAsia"/>
        </w:rPr>
        <w:t>遍及製造業、金融業、市場銷售、與影像醫學辨識</w:t>
      </w:r>
      <w:r w:rsidR="003B4692">
        <w:rPr>
          <w:rFonts w:hint="eastAsia"/>
        </w:rPr>
        <w:t>等</w:t>
      </w:r>
      <w:r w:rsidR="00DC1676">
        <w:rPr>
          <w:rFonts w:hint="eastAsia"/>
        </w:rPr>
        <w:t>領域</w:t>
      </w:r>
      <w:r w:rsidR="0022024F">
        <w:rPr>
          <w:rFonts w:hint="eastAsia"/>
        </w:rPr>
        <w:t>，</w:t>
      </w:r>
      <w:r w:rsidR="00E43D2C">
        <w:rPr>
          <w:rFonts w:hint="eastAsia"/>
        </w:rPr>
        <w:t>實作者</w:t>
      </w:r>
      <w:r w:rsidR="0022024F">
        <w:rPr>
          <w:rFonts w:hint="eastAsia"/>
        </w:rPr>
        <w:t>前仆後繼地設法將機器</w:t>
      </w:r>
      <w:r w:rsidR="00E43D2C">
        <w:rPr>
          <w:rFonts w:hint="eastAsia"/>
        </w:rPr>
        <w:t>與深度</w:t>
      </w:r>
      <w:r w:rsidR="0022024F">
        <w:rPr>
          <w:rFonts w:hint="eastAsia"/>
        </w:rPr>
        <w:t>學習應用於</w:t>
      </w:r>
      <w:r w:rsidR="00E43D2C">
        <w:rPr>
          <w:rFonts w:hint="eastAsia"/>
        </w:rPr>
        <w:t>實際的</w:t>
      </w:r>
      <w:r w:rsidR="0022024F">
        <w:rPr>
          <w:rFonts w:hint="eastAsia"/>
        </w:rPr>
        <w:t>問題上，</w:t>
      </w:r>
      <w:r w:rsidR="00F865F6">
        <w:rPr>
          <w:rFonts w:hint="eastAsia"/>
        </w:rPr>
        <w:t>以</w:t>
      </w:r>
      <w:r w:rsidR="0022024F">
        <w:rPr>
          <w:rFonts w:hint="eastAsia"/>
        </w:rPr>
        <w:t>提升日常工作的效率與準確度。然而，機器學習的模型表現並不端看模型建置的技巧與超參數的調教與設置，資料的前處理與編碼方式對於模型表現也有著極為深遠的影響。例如，</w:t>
      </w:r>
      <w:r w:rsidR="00C8435D">
        <w:rPr>
          <w:rFonts w:hint="eastAsia"/>
        </w:rPr>
        <w:t>在</w:t>
      </w:r>
      <w:r w:rsidR="0022024F">
        <w:rPr>
          <w:rFonts w:hint="eastAsia"/>
        </w:rPr>
        <w:t>處理</w:t>
      </w:r>
      <w:r w:rsidR="00C86427">
        <w:rPr>
          <w:rFonts w:hint="eastAsia"/>
        </w:rPr>
        <w:t>含有字串的</w:t>
      </w:r>
      <w:r w:rsidR="0022024F">
        <w:rPr>
          <w:rFonts w:hint="eastAsia"/>
        </w:rPr>
        <w:t>類別</w:t>
      </w:r>
      <w:r w:rsidR="0017709F">
        <w:rPr>
          <w:rFonts w:hint="eastAsia"/>
        </w:rPr>
        <w:t>變數</w:t>
      </w:r>
      <w:r w:rsidR="0022024F">
        <w:rPr>
          <w:rFonts w:hint="eastAsia"/>
        </w:rPr>
        <w:t>時，</w:t>
      </w:r>
      <w:r w:rsidR="00C8435D">
        <w:rPr>
          <w:rFonts w:hint="eastAsia"/>
        </w:rPr>
        <w:t>我們</w:t>
      </w:r>
      <w:r w:rsidR="00A40C79">
        <w:rPr>
          <w:rFonts w:hint="eastAsia"/>
        </w:rPr>
        <w:t>往往</w:t>
      </w:r>
      <w:r w:rsidR="003C62B1">
        <w:rPr>
          <w:rFonts w:hint="eastAsia"/>
        </w:rPr>
        <w:t>將</w:t>
      </w:r>
      <w:r w:rsidR="009D61B0">
        <w:rPr>
          <w:rFonts w:hint="eastAsia"/>
        </w:rPr>
        <w:t>單一</w:t>
      </w:r>
      <w:r w:rsidR="003C62B1">
        <w:rPr>
          <w:rFonts w:hint="eastAsia"/>
        </w:rPr>
        <w:t>類別</w:t>
      </w:r>
      <w:r w:rsidR="00530154">
        <w:rPr>
          <w:rFonts w:hint="eastAsia"/>
        </w:rPr>
        <w:t>變數</w:t>
      </w:r>
      <w:r w:rsidR="0017709F">
        <w:rPr>
          <w:rFonts w:hint="eastAsia"/>
        </w:rPr>
        <w:t>編碼</w:t>
      </w:r>
      <w:r w:rsidR="003C62B1">
        <w:rPr>
          <w:rFonts w:hint="eastAsia"/>
        </w:rPr>
        <w:t>成</w:t>
      </w:r>
      <w:r w:rsidR="00530154">
        <w:rPr>
          <w:rFonts w:hint="eastAsia"/>
        </w:rPr>
        <w:t>多個</w:t>
      </w:r>
      <w:r w:rsidR="003C62B1">
        <w:rPr>
          <w:rFonts w:hint="eastAsia"/>
        </w:rPr>
        <w:t>數值特徵，例如</w:t>
      </w:r>
      <w:proofErr w:type="gramStart"/>
      <w:r w:rsidR="003C62B1">
        <w:rPr>
          <w:rFonts w:hint="eastAsia"/>
        </w:rPr>
        <w:t>以</w:t>
      </w:r>
      <w:r w:rsidR="00FC422E">
        <w:rPr>
          <w:rFonts w:hint="eastAsia"/>
        </w:rPr>
        <w:t>獨熱編碼</w:t>
      </w:r>
      <w:proofErr w:type="gramEnd"/>
      <w:r w:rsidR="00C8435D">
        <w:rPr>
          <w:rFonts w:hint="eastAsia"/>
        </w:rPr>
        <w:t>來將</w:t>
      </w:r>
      <w:r w:rsidR="009B05DF">
        <w:rPr>
          <w:rFonts w:hint="eastAsia"/>
        </w:rPr>
        <w:t>類別變數中</w:t>
      </w:r>
      <w:r w:rsidR="00DA174E">
        <w:rPr>
          <w:rFonts w:hint="eastAsia"/>
        </w:rPr>
        <w:t>的</w:t>
      </w:r>
      <w:r w:rsidR="00C8435D">
        <w:rPr>
          <w:rFonts w:hint="eastAsia"/>
        </w:rPr>
        <w:t>字串特徵轉換成二元</w:t>
      </w:r>
      <w:r w:rsidR="00416108">
        <w:rPr>
          <w:rFonts w:hint="eastAsia"/>
        </w:rPr>
        <w:t>特徵</w:t>
      </w:r>
      <w:r w:rsidR="00C8435D">
        <w:rPr>
          <w:rFonts w:hint="eastAsia"/>
        </w:rPr>
        <w:t>，以作為輸入資料供模型讀取。但若是</w:t>
      </w:r>
      <w:r w:rsidR="009B05DF">
        <w:rPr>
          <w:rFonts w:hint="eastAsia"/>
        </w:rPr>
        <w:t>類別</w:t>
      </w:r>
      <w:r w:rsidR="00DA174E">
        <w:rPr>
          <w:rFonts w:hint="eastAsia"/>
        </w:rPr>
        <w:t>變數</w:t>
      </w:r>
      <w:r w:rsidR="00416108">
        <w:rPr>
          <w:rFonts w:hint="eastAsia"/>
        </w:rPr>
        <w:t>中</w:t>
      </w:r>
      <w:r w:rsidR="00DA174E">
        <w:rPr>
          <w:rFonts w:hint="eastAsia"/>
        </w:rPr>
        <w:t>的</w:t>
      </w:r>
      <w:r w:rsidR="00416108">
        <w:rPr>
          <w:rFonts w:hint="eastAsia"/>
        </w:rPr>
        <w:t>類別</w:t>
      </w:r>
      <w:r w:rsidR="00DA174E">
        <w:rPr>
          <w:rFonts w:hint="eastAsia"/>
        </w:rPr>
        <w:t>繁多，</w:t>
      </w:r>
      <w:proofErr w:type="gramStart"/>
      <w:r w:rsidR="00DA174E">
        <w:rPr>
          <w:rFonts w:hint="eastAsia"/>
        </w:rPr>
        <w:t>進行獨熱編碼</w:t>
      </w:r>
      <w:proofErr w:type="gramEnd"/>
      <w:r w:rsidR="00DA174E">
        <w:rPr>
          <w:rFonts w:hint="eastAsia"/>
        </w:rPr>
        <w:t>後將產生</w:t>
      </w:r>
      <w:r w:rsidR="00416108">
        <w:rPr>
          <w:rFonts w:hint="eastAsia"/>
        </w:rPr>
        <w:t>許多</w:t>
      </w:r>
      <w:r w:rsidR="00DA174E">
        <w:rPr>
          <w:rFonts w:hint="eastAsia"/>
        </w:rPr>
        <w:t>的二元變數特徵，</w:t>
      </w:r>
      <w:r w:rsidR="007C041D">
        <w:rPr>
          <w:rFonts w:hint="eastAsia"/>
        </w:rPr>
        <w:t>如此</w:t>
      </w:r>
      <w:r w:rsidR="00D27B87">
        <w:rPr>
          <w:rFonts w:hint="eastAsia"/>
        </w:rPr>
        <w:t>將稀釋</w:t>
      </w:r>
      <w:r w:rsidR="00416108">
        <w:rPr>
          <w:rFonts w:hint="eastAsia"/>
        </w:rPr>
        <w:t>原變數</w:t>
      </w:r>
      <w:r w:rsidR="00D27B87">
        <w:rPr>
          <w:rFonts w:hint="eastAsia"/>
        </w:rPr>
        <w:t>的資訊、並</w:t>
      </w:r>
      <w:proofErr w:type="gramStart"/>
      <w:r w:rsidR="00353323">
        <w:rPr>
          <w:rFonts w:hint="eastAsia"/>
        </w:rPr>
        <w:t>造成</w:t>
      </w:r>
      <w:r w:rsidR="007C041D" w:rsidRPr="007C041D">
        <w:rPr>
          <w:rFonts w:hint="eastAsia"/>
        </w:rPr>
        <w:t>維數災難</w:t>
      </w:r>
      <w:proofErr w:type="gramEnd"/>
      <w:r w:rsidR="00353323">
        <w:rPr>
          <w:rFonts w:hint="eastAsia"/>
        </w:rPr>
        <w:t>的困</w:t>
      </w:r>
      <w:r w:rsidR="00D27B87">
        <w:rPr>
          <w:rFonts w:hint="eastAsia"/>
        </w:rPr>
        <w:t>境</w:t>
      </w:r>
      <w:r w:rsidR="00353323">
        <w:rPr>
          <w:rFonts w:hint="eastAsia"/>
        </w:rPr>
        <w:t>；</w:t>
      </w:r>
      <w:r w:rsidR="00D27B87">
        <w:rPr>
          <w:rFonts w:hint="eastAsia"/>
        </w:rPr>
        <w:t>此外編碼出的二元特徵</w:t>
      </w:r>
      <w:r w:rsidR="003F3C98">
        <w:rPr>
          <w:rFonts w:hint="eastAsia"/>
        </w:rPr>
        <w:t>也</w:t>
      </w:r>
      <w:proofErr w:type="gramStart"/>
      <w:r w:rsidR="003F3C98">
        <w:rPr>
          <w:rFonts w:hint="eastAsia"/>
        </w:rPr>
        <w:t>不</w:t>
      </w:r>
      <w:proofErr w:type="gramEnd"/>
      <w:r w:rsidR="003F3C98">
        <w:rPr>
          <w:rFonts w:hint="eastAsia"/>
        </w:rPr>
        <w:t>全然與分類</w:t>
      </w:r>
      <w:r w:rsidR="00353323">
        <w:rPr>
          <w:rFonts w:hint="eastAsia"/>
        </w:rPr>
        <w:t>器</w:t>
      </w:r>
      <w:r w:rsidR="003F3C98">
        <w:rPr>
          <w:rFonts w:hint="eastAsia"/>
        </w:rPr>
        <w:t>、</w:t>
      </w:r>
      <w:proofErr w:type="gramStart"/>
      <w:r w:rsidR="00353323">
        <w:rPr>
          <w:rFonts w:hint="eastAsia"/>
        </w:rPr>
        <w:t>迴</w:t>
      </w:r>
      <w:r w:rsidR="003F3C98">
        <w:rPr>
          <w:rFonts w:hint="eastAsia"/>
        </w:rPr>
        <w:t>歸</w:t>
      </w:r>
      <w:r w:rsidR="00353323">
        <w:rPr>
          <w:rFonts w:hint="eastAsia"/>
        </w:rPr>
        <w:t>機</w:t>
      </w:r>
      <w:proofErr w:type="gramEnd"/>
      <w:r w:rsidR="003F3C98">
        <w:rPr>
          <w:rFonts w:hint="eastAsia"/>
        </w:rPr>
        <w:t>有</w:t>
      </w:r>
      <w:r w:rsidR="00353323">
        <w:rPr>
          <w:rFonts w:hint="eastAsia"/>
        </w:rPr>
        <w:t>直接</w:t>
      </w:r>
      <w:r w:rsidR="003F3C98">
        <w:rPr>
          <w:rFonts w:hint="eastAsia"/>
        </w:rPr>
        <w:t>關係；更甚者，二元特徵本身</w:t>
      </w:r>
      <w:r w:rsidR="00353323">
        <w:rPr>
          <w:rFonts w:hint="eastAsia"/>
        </w:rPr>
        <w:t>的資料分布往往與諸多</w:t>
      </w:r>
      <w:r w:rsidR="003F3C98">
        <w:rPr>
          <w:rFonts w:hint="eastAsia"/>
        </w:rPr>
        <w:t>機器學習演算法的假設</w:t>
      </w:r>
      <w:r w:rsidR="00353323">
        <w:rPr>
          <w:rFonts w:hint="eastAsia"/>
        </w:rPr>
        <w:t>相左</w:t>
      </w:r>
      <w:r w:rsidR="003F3C98">
        <w:rPr>
          <w:rFonts w:hint="eastAsia"/>
        </w:rPr>
        <w:t>。</w:t>
      </w:r>
    </w:p>
    <w:p w14:paraId="06DB54D4" w14:textId="54F84154" w:rsidR="003F3C98" w:rsidRDefault="008059B2" w:rsidP="009056A5">
      <w:proofErr w:type="gramStart"/>
      <w:r>
        <w:rPr>
          <w:rFonts w:hint="eastAsia"/>
        </w:rPr>
        <w:t>鑑</w:t>
      </w:r>
      <w:proofErr w:type="gramEnd"/>
      <w:r>
        <w:rPr>
          <w:rFonts w:hint="eastAsia"/>
        </w:rPr>
        <w:t>於以上的挑戰，</w:t>
      </w:r>
      <w:r w:rsidR="003F3C98">
        <w:rPr>
          <w:rFonts w:hint="eastAsia"/>
        </w:rPr>
        <w:t>本研究提出了</w:t>
      </w:r>
      <w:proofErr w:type="gramStart"/>
      <w:r>
        <w:rPr>
          <w:rFonts w:hint="eastAsia"/>
        </w:rPr>
        <w:t>一</w:t>
      </w:r>
      <w:proofErr w:type="gramEnd"/>
      <w:r>
        <w:rPr>
          <w:rFonts w:hint="eastAsia"/>
        </w:rPr>
        <w:t>創新的</w:t>
      </w:r>
      <w:proofErr w:type="gramStart"/>
      <w:r w:rsidR="003F3C98">
        <w:rPr>
          <w:rFonts w:hint="eastAsia"/>
        </w:rPr>
        <w:t>監督式與非監督式的編碼</w:t>
      </w:r>
      <w:proofErr w:type="gramEnd"/>
      <w:r w:rsidR="003F3C98">
        <w:rPr>
          <w:rFonts w:hint="eastAsia"/>
        </w:rPr>
        <w:t>方式</w:t>
      </w:r>
      <w:r w:rsidR="00F45884">
        <w:rPr>
          <w:rFonts w:hint="eastAsia"/>
        </w:rPr>
        <w:t>將</w:t>
      </w:r>
      <w:r w:rsidR="003F3C98">
        <w:rPr>
          <w:rFonts w:hint="eastAsia"/>
        </w:rPr>
        <w:t>二元</w:t>
      </w:r>
      <w:r w:rsidR="00F45884">
        <w:rPr>
          <w:rFonts w:hint="eastAsia"/>
        </w:rPr>
        <w:t>特徵聚合成少數</w:t>
      </w:r>
      <w:proofErr w:type="gramStart"/>
      <w:r w:rsidR="00F45884">
        <w:rPr>
          <w:rFonts w:hint="eastAsia"/>
        </w:rPr>
        <w:t>個</w:t>
      </w:r>
      <w:proofErr w:type="gramEnd"/>
      <w:r w:rsidR="00C86427">
        <w:rPr>
          <w:rFonts w:hint="eastAsia"/>
        </w:rPr>
        <w:t>整數型別的變數，</w:t>
      </w:r>
      <w:r w:rsidR="00FC653B">
        <w:rPr>
          <w:rFonts w:hint="eastAsia"/>
        </w:rPr>
        <w:t>編碼出來的整數型別變數，</w:t>
      </w:r>
      <w:r w:rsidR="00A12A18">
        <w:rPr>
          <w:rFonts w:hint="eastAsia"/>
        </w:rPr>
        <w:t>可以</w:t>
      </w:r>
      <w:r w:rsidR="005C3858">
        <w:rPr>
          <w:rFonts w:hint="eastAsia"/>
        </w:rPr>
        <w:t>輕量化</w:t>
      </w:r>
      <w:r w:rsidR="00A12A18">
        <w:rPr>
          <w:rFonts w:hint="eastAsia"/>
        </w:rPr>
        <w:t>地</w:t>
      </w:r>
      <w:proofErr w:type="gramStart"/>
      <w:r w:rsidR="00A12A18">
        <w:rPr>
          <w:rFonts w:hint="eastAsia"/>
        </w:rPr>
        <w:t>餵</w:t>
      </w:r>
      <w:proofErr w:type="gramEnd"/>
      <w:r w:rsidR="00A12A18">
        <w:rPr>
          <w:rFonts w:hint="eastAsia"/>
        </w:rPr>
        <w:t>入模型，</w:t>
      </w:r>
      <w:r w:rsidR="005C3858">
        <w:rPr>
          <w:rFonts w:hint="eastAsia"/>
        </w:rPr>
        <w:t>且由於其聚合編碼是透過</w:t>
      </w:r>
      <w:r w:rsidR="003B34AE">
        <w:rPr>
          <w:rFonts w:hint="eastAsia"/>
        </w:rPr>
        <w:t>原二元</w:t>
      </w:r>
      <w:proofErr w:type="gramStart"/>
      <w:r w:rsidR="003B34AE">
        <w:rPr>
          <w:rFonts w:hint="eastAsia"/>
        </w:rPr>
        <w:t>特徵間的關</w:t>
      </w:r>
      <w:r w:rsidR="001049B8">
        <w:rPr>
          <w:rFonts w:hint="eastAsia"/>
        </w:rPr>
        <w:t>聯</w:t>
      </w:r>
      <w:proofErr w:type="gramEnd"/>
      <w:r w:rsidR="003B34AE">
        <w:rPr>
          <w:rFonts w:hint="eastAsia"/>
        </w:rPr>
        <w:t>度，因此模型訓練更有效率且</w:t>
      </w:r>
      <w:r w:rsidR="001049B8">
        <w:rPr>
          <w:rFonts w:hint="eastAsia"/>
        </w:rPr>
        <w:t>最終表現亦有所提升</w:t>
      </w:r>
      <w:r w:rsidR="00C86427">
        <w:rPr>
          <w:rFonts w:hint="eastAsia"/>
        </w:rPr>
        <w:t>。</w:t>
      </w:r>
      <w:r w:rsidR="002F4BB2">
        <w:rPr>
          <w:rFonts w:hint="eastAsia"/>
        </w:rPr>
        <w:t>此創新的聚合編碼方法乃</w:t>
      </w:r>
      <w:r w:rsidR="001049B8">
        <w:rPr>
          <w:rFonts w:hint="eastAsia"/>
        </w:rPr>
        <w:t>藉由探究</w:t>
      </w:r>
      <w:r w:rsidR="00C974D6">
        <w:rPr>
          <w:rFonts w:hint="eastAsia"/>
        </w:rPr>
        <w:t>二元</w:t>
      </w:r>
      <w:proofErr w:type="gramStart"/>
      <w:r w:rsidR="00C974D6">
        <w:rPr>
          <w:rFonts w:hint="eastAsia"/>
        </w:rPr>
        <w:t>特徵間的</w:t>
      </w:r>
      <w:r w:rsidR="006C2AB2">
        <w:rPr>
          <w:rFonts w:hint="eastAsia"/>
        </w:rPr>
        <w:t>相關</w:t>
      </w:r>
      <w:proofErr w:type="gramEnd"/>
      <w:r w:rsidR="006C2AB2">
        <w:rPr>
          <w:rFonts w:hint="eastAsia"/>
        </w:rPr>
        <w:t>係數</w:t>
      </w:r>
      <w:r w:rsidR="00C974D6">
        <w:rPr>
          <w:rFonts w:hint="eastAsia"/>
        </w:rPr>
        <w:t>、</w:t>
      </w:r>
      <w:r w:rsidR="006C2AB2">
        <w:rPr>
          <w:rFonts w:hint="eastAsia"/>
        </w:rPr>
        <w:t>主成份的</w:t>
      </w:r>
      <w:r w:rsidR="00C974D6">
        <w:rPr>
          <w:rFonts w:hint="eastAsia"/>
        </w:rPr>
        <w:t>權重等方式</w:t>
      </w:r>
      <w:r w:rsidR="006C2AB2">
        <w:rPr>
          <w:rFonts w:hint="eastAsia"/>
        </w:rPr>
        <w:t>將二元特徵分組</w:t>
      </w:r>
      <w:r w:rsidR="00C974D6">
        <w:rPr>
          <w:rFonts w:hint="eastAsia"/>
        </w:rPr>
        <w:t>，再根據各組</w:t>
      </w:r>
      <w:r w:rsidR="006C2AB2">
        <w:rPr>
          <w:rFonts w:hint="eastAsia"/>
        </w:rPr>
        <w:t>內</w:t>
      </w:r>
      <w:r w:rsidR="00C974D6">
        <w:rPr>
          <w:rFonts w:hint="eastAsia"/>
        </w:rPr>
        <w:t>特徵的屬性進行排序</w:t>
      </w:r>
      <w:r w:rsidR="00BC7EB1">
        <w:rPr>
          <w:rFonts w:hint="eastAsia"/>
        </w:rPr>
        <w:t>後</w:t>
      </w:r>
      <w:r w:rsidR="002F4BB2">
        <w:rPr>
          <w:rFonts w:hint="eastAsia"/>
        </w:rPr>
        <w:t>，</w:t>
      </w:r>
      <w:r w:rsidR="00BC7EB1">
        <w:rPr>
          <w:rFonts w:hint="eastAsia"/>
        </w:rPr>
        <w:t>編碼成整數</w:t>
      </w:r>
      <w:r w:rsidR="003C62B1">
        <w:rPr>
          <w:rFonts w:hint="eastAsia"/>
        </w:rPr>
        <w:t>數值</w:t>
      </w:r>
      <w:r w:rsidR="00914E56">
        <w:rPr>
          <w:rFonts w:hint="eastAsia"/>
        </w:rPr>
        <w:t>。</w:t>
      </w:r>
      <w:r w:rsidR="00DE696A">
        <w:rPr>
          <w:rFonts w:hint="eastAsia"/>
        </w:rPr>
        <w:t>整體而言，該方法</w:t>
      </w:r>
      <w:r w:rsidR="00DC2C16">
        <w:rPr>
          <w:rFonts w:hint="eastAsia"/>
        </w:rPr>
        <w:t>力求</w:t>
      </w:r>
      <w:r w:rsidR="00914E56">
        <w:rPr>
          <w:rFonts w:hint="eastAsia"/>
        </w:rPr>
        <w:t>在縮減維度</w:t>
      </w:r>
      <w:r w:rsidR="00DC2C16">
        <w:rPr>
          <w:rFonts w:hint="eastAsia"/>
        </w:rPr>
        <w:t>、提升處理速度的同時，維持模型</w:t>
      </w:r>
      <w:proofErr w:type="gramStart"/>
      <w:r w:rsidR="00DC2C16">
        <w:rPr>
          <w:rFonts w:hint="eastAsia"/>
        </w:rPr>
        <w:t>的整確性</w:t>
      </w:r>
      <w:proofErr w:type="gramEnd"/>
      <w:r w:rsidR="00DC2C16">
        <w:rPr>
          <w:rFonts w:hint="eastAsia"/>
        </w:rPr>
        <w:t>與變數的可解釋性。</w:t>
      </w:r>
    </w:p>
    <w:p w14:paraId="650D608A" w14:textId="77777777" w:rsidR="00B66214" w:rsidRPr="00DE696A" w:rsidRDefault="00B66214" w:rsidP="009056A5"/>
    <w:p w14:paraId="68321C35" w14:textId="10723FB0" w:rsidR="00DC2C16" w:rsidRDefault="00DC2C16" w:rsidP="00EE3780">
      <w:pPr>
        <w:ind w:firstLine="0"/>
      </w:pPr>
      <w:r w:rsidRPr="00B66214">
        <w:rPr>
          <w:rFonts w:hint="eastAsia"/>
          <w:b/>
        </w:rPr>
        <w:t>關鍵字</w:t>
      </w:r>
      <w:r>
        <w:rPr>
          <w:rFonts w:hint="eastAsia"/>
        </w:rPr>
        <w:t>：類別變數、</w:t>
      </w:r>
      <w:proofErr w:type="gramStart"/>
      <w:r>
        <w:rPr>
          <w:rFonts w:hint="eastAsia"/>
        </w:rPr>
        <w:t>獨熱編碼</w:t>
      </w:r>
      <w:proofErr w:type="gramEnd"/>
      <w:r>
        <w:rPr>
          <w:rFonts w:hint="eastAsia"/>
        </w:rPr>
        <w:t>、監督式／非監督式</w:t>
      </w:r>
      <w:r w:rsidR="00C9083B">
        <w:rPr>
          <w:rFonts w:hint="eastAsia"/>
        </w:rPr>
        <w:t>編碼</w:t>
      </w:r>
      <w:r>
        <w:rPr>
          <w:rFonts w:hint="eastAsia"/>
        </w:rPr>
        <w:t>、二元</w:t>
      </w:r>
      <w:r w:rsidR="00C9083B">
        <w:rPr>
          <w:rFonts w:hint="eastAsia"/>
        </w:rPr>
        <w:t>特徵排序</w:t>
      </w:r>
    </w:p>
    <w:p w14:paraId="7078754E" w14:textId="24F3F4DC" w:rsidR="009056A5" w:rsidRDefault="009056A5">
      <w:pPr>
        <w:spacing w:line="240" w:lineRule="auto"/>
        <w:ind w:firstLine="0"/>
        <w:jc w:val="left"/>
      </w:pPr>
      <w:r>
        <w:br w:type="page"/>
      </w:r>
    </w:p>
    <w:p w14:paraId="58391763" w14:textId="5432C816" w:rsidR="009056A5" w:rsidRDefault="009056A5" w:rsidP="006836C9">
      <w:pPr>
        <w:pStyle w:val="1"/>
        <w:numPr>
          <w:ilvl w:val="0"/>
          <w:numId w:val="0"/>
        </w:numPr>
      </w:pPr>
      <w:bookmarkStart w:id="3" w:name="_Toc122553121"/>
      <w:bookmarkStart w:id="4" w:name="_Toc123328422"/>
      <w:r>
        <w:rPr>
          <w:rFonts w:hint="eastAsia"/>
        </w:rPr>
        <w:lastRenderedPageBreak/>
        <w:t>A</w:t>
      </w:r>
      <w:r>
        <w:t>bstract</w:t>
      </w:r>
      <w:bookmarkEnd w:id="3"/>
      <w:bookmarkEnd w:id="4"/>
    </w:p>
    <w:p w14:paraId="5DC446DA" w14:textId="0090EA3E" w:rsidR="00CD70D8" w:rsidRDefault="00CD70D8" w:rsidP="00CD70D8">
      <w:r>
        <w:rPr>
          <w:rFonts w:hint="eastAsia"/>
        </w:rPr>
        <w:t xml:space="preserve">AI </w:t>
      </w:r>
      <w:r>
        <w:t>techniques have recently been widely applied to the tasks of image recognition and natural language processing. Practitioners from fields such as manufacturing, finance, marketing, and radiology are eager to implement AI methods to enhance daily efficiency and effectiveness. However, AI method performance depends on not only the modeling skills and hyperparameters tuning but also the data preprocessing and encoding. While handling categorical variables, one-hot encoding is commonly used to convert strings into binary features, which can then serve as the input for model training/testing. If the number of categorical levels is large, it consequently creates a large number of features, and the curse of dimensionality would be an essential concern. Furthermore, the one-hot encoding features are created based on the levels of categorical variables and do not guarantee to be related to the classification/regression tasks. Not to mention that the binary feature values often violate the assumptions in machine learning algorithms.</w:t>
      </w:r>
    </w:p>
    <w:p w14:paraId="21431A17" w14:textId="3D1C758B" w:rsidR="009056A5" w:rsidRDefault="00CD70D8" w:rsidP="00CD70D8">
      <w:r>
        <w:t>In this research, we develop unsupervised and supervised encoding methods to tackle the aforementioned issues. In unsupervised encoding, we compare the feature properties, such as the column sparsity, PCA-weight, and feature importance, for consolidating related features into a semi-continuous one via binary encoding. In supervised encoding, an optimization scheme is proposed to incorporate the performance improvement of the classifier/regressor and the consolidating orders of the binary features. It is expected to reduce the number of binary features significantly as well as to enhance the classification/regression accuracy through inputting the consolidated features.</w:t>
      </w:r>
    </w:p>
    <w:p w14:paraId="07D62F44" w14:textId="77777777" w:rsidR="00CD70D8" w:rsidRDefault="00CD70D8" w:rsidP="00CD70D8"/>
    <w:p w14:paraId="32D18D3C" w14:textId="0C286636" w:rsidR="00CD70D8" w:rsidRPr="009056A5" w:rsidRDefault="00CD70D8" w:rsidP="00EE3780">
      <w:pPr>
        <w:ind w:firstLine="0"/>
      </w:pPr>
      <w:r w:rsidRPr="00CB2888">
        <w:rPr>
          <w:b/>
        </w:rPr>
        <w:t>Keywords</w:t>
      </w:r>
      <w:r w:rsidR="00AB3A5F">
        <w:t xml:space="preserve">: </w:t>
      </w:r>
      <w:r w:rsidRPr="00CD70D8">
        <w:t xml:space="preserve">categorical variable, one-hot encoding, supervised/unsupervised encoding, binary </w:t>
      </w:r>
      <w:r w:rsidR="007156F7">
        <w:t>feature sorting</w:t>
      </w:r>
    </w:p>
    <w:p w14:paraId="264CB821" w14:textId="77777777" w:rsidR="009056A5" w:rsidRDefault="009056A5">
      <w:pPr>
        <w:spacing w:line="240" w:lineRule="auto"/>
        <w:ind w:firstLine="0"/>
        <w:jc w:val="left"/>
        <w:rPr>
          <w:rFonts w:cstheme="majorBidi"/>
          <w:b/>
          <w:bCs/>
          <w:kern w:val="52"/>
          <w:sz w:val="36"/>
          <w:szCs w:val="52"/>
        </w:rPr>
      </w:pPr>
      <w:r>
        <w:br w:type="page"/>
      </w:r>
    </w:p>
    <w:bookmarkStart w:id="5" w:name="_Toc123328423" w:displacedByCustomXml="next"/>
    <w:bookmarkStart w:id="6" w:name="_Toc122553122" w:displacedByCustomXml="next"/>
    <w:sdt>
      <w:sdtPr>
        <w:rPr>
          <w:rFonts w:cstheme="minorBidi"/>
          <w:b w:val="0"/>
          <w:bCs w:val="0"/>
          <w:kern w:val="2"/>
          <w:sz w:val="24"/>
          <w:szCs w:val="22"/>
          <w:lang w:val="zh-TW"/>
        </w:rPr>
        <w:id w:val="2120795668"/>
        <w:docPartObj>
          <w:docPartGallery w:val="Table of Contents"/>
          <w:docPartUnique/>
        </w:docPartObj>
      </w:sdtPr>
      <w:sdtContent>
        <w:p w14:paraId="3CF4E834" w14:textId="30015C0A" w:rsidR="00BC4B38" w:rsidRDefault="00BC4B38" w:rsidP="001F386A">
          <w:pPr>
            <w:pStyle w:val="1"/>
            <w:numPr>
              <w:ilvl w:val="0"/>
              <w:numId w:val="0"/>
            </w:numPr>
          </w:pPr>
          <w:r>
            <w:rPr>
              <w:lang w:val="zh-TW"/>
            </w:rPr>
            <w:t>目錄</w:t>
          </w:r>
          <w:bookmarkEnd w:id="6"/>
          <w:bookmarkEnd w:id="5"/>
        </w:p>
        <w:p w14:paraId="6EBD0189" w14:textId="59113E91" w:rsidR="00F76BC5" w:rsidRDefault="00BC4B38">
          <w:pPr>
            <w:pStyle w:val="11"/>
            <w:tabs>
              <w:tab w:val="right" w:leader="dot" w:pos="8494"/>
            </w:tabs>
            <w:rPr>
              <w:rFonts w:asciiTheme="minorHAnsi" w:eastAsiaTheme="minorEastAsia" w:hAnsiTheme="minorHAnsi" w:cstheme="minorBidi"/>
              <w:noProof/>
              <w:kern w:val="2"/>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23328421" w:history="1">
            <w:r w:rsidR="00F76BC5" w:rsidRPr="00E0283D">
              <w:rPr>
                <w:rStyle w:val="af1"/>
                <w:rFonts w:hint="eastAsia"/>
                <w:noProof/>
              </w:rPr>
              <w:t>摘要</w:t>
            </w:r>
            <w:r w:rsidR="00F76BC5">
              <w:rPr>
                <w:noProof/>
                <w:webHidden/>
              </w:rPr>
              <w:tab/>
            </w:r>
            <w:r w:rsidR="00F76BC5">
              <w:rPr>
                <w:noProof/>
                <w:webHidden/>
              </w:rPr>
              <w:fldChar w:fldCharType="begin"/>
            </w:r>
            <w:r w:rsidR="00F76BC5">
              <w:rPr>
                <w:noProof/>
                <w:webHidden/>
              </w:rPr>
              <w:instrText xml:space="preserve"> PAGEREF _Toc123328421 \h </w:instrText>
            </w:r>
            <w:r w:rsidR="00F76BC5">
              <w:rPr>
                <w:noProof/>
                <w:webHidden/>
              </w:rPr>
            </w:r>
            <w:r w:rsidR="00F76BC5">
              <w:rPr>
                <w:noProof/>
                <w:webHidden/>
              </w:rPr>
              <w:fldChar w:fldCharType="separate"/>
            </w:r>
            <w:r w:rsidR="00F76BC5">
              <w:rPr>
                <w:noProof/>
                <w:webHidden/>
              </w:rPr>
              <w:t>i</w:t>
            </w:r>
            <w:r w:rsidR="00F76BC5">
              <w:rPr>
                <w:noProof/>
                <w:webHidden/>
              </w:rPr>
              <w:fldChar w:fldCharType="end"/>
            </w:r>
          </w:hyperlink>
        </w:p>
        <w:p w14:paraId="63F0DB01" w14:textId="1BB1FC41" w:rsidR="00F76BC5" w:rsidRDefault="00F76BC5">
          <w:pPr>
            <w:pStyle w:val="11"/>
            <w:tabs>
              <w:tab w:val="right" w:leader="dot" w:pos="8494"/>
            </w:tabs>
            <w:rPr>
              <w:rFonts w:asciiTheme="minorHAnsi" w:eastAsiaTheme="minorEastAsia" w:hAnsiTheme="minorHAnsi" w:cstheme="minorBidi"/>
              <w:noProof/>
              <w:kern w:val="2"/>
            </w:rPr>
          </w:pPr>
          <w:hyperlink w:anchor="_Toc123328422" w:history="1">
            <w:r w:rsidRPr="00E0283D">
              <w:rPr>
                <w:rStyle w:val="af1"/>
                <w:noProof/>
              </w:rPr>
              <w:t>Abstract</w:t>
            </w:r>
            <w:r>
              <w:rPr>
                <w:noProof/>
                <w:webHidden/>
              </w:rPr>
              <w:tab/>
            </w:r>
            <w:r>
              <w:rPr>
                <w:noProof/>
                <w:webHidden/>
              </w:rPr>
              <w:fldChar w:fldCharType="begin"/>
            </w:r>
            <w:r>
              <w:rPr>
                <w:noProof/>
                <w:webHidden/>
              </w:rPr>
              <w:instrText xml:space="preserve"> PAGEREF _Toc123328422 \h </w:instrText>
            </w:r>
            <w:r>
              <w:rPr>
                <w:noProof/>
                <w:webHidden/>
              </w:rPr>
            </w:r>
            <w:r>
              <w:rPr>
                <w:noProof/>
                <w:webHidden/>
              </w:rPr>
              <w:fldChar w:fldCharType="separate"/>
            </w:r>
            <w:r>
              <w:rPr>
                <w:noProof/>
                <w:webHidden/>
              </w:rPr>
              <w:t>ii</w:t>
            </w:r>
            <w:r>
              <w:rPr>
                <w:noProof/>
                <w:webHidden/>
              </w:rPr>
              <w:fldChar w:fldCharType="end"/>
            </w:r>
          </w:hyperlink>
        </w:p>
        <w:p w14:paraId="2A0EA77B" w14:textId="718024BF" w:rsidR="00F76BC5" w:rsidRDefault="00F76BC5">
          <w:pPr>
            <w:pStyle w:val="11"/>
            <w:tabs>
              <w:tab w:val="right" w:leader="dot" w:pos="8494"/>
            </w:tabs>
            <w:rPr>
              <w:rFonts w:asciiTheme="minorHAnsi" w:eastAsiaTheme="minorEastAsia" w:hAnsiTheme="minorHAnsi" w:cstheme="minorBidi"/>
              <w:noProof/>
              <w:kern w:val="2"/>
            </w:rPr>
          </w:pPr>
          <w:hyperlink w:anchor="_Toc123328423" w:history="1">
            <w:r w:rsidRPr="00E0283D">
              <w:rPr>
                <w:rStyle w:val="af1"/>
                <w:rFonts w:hint="eastAsia"/>
                <w:noProof/>
                <w:lang w:val="zh-TW"/>
              </w:rPr>
              <w:t>目錄</w:t>
            </w:r>
            <w:r>
              <w:rPr>
                <w:noProof/>
                <w:webHidden/>
              </w:rPr>
              <w:tab/>
            </w:r>
            <w:r>
              <w:rPr>
                <w:noProof/>
                <w:webHidden/>
              </w:rPr>
              <w:fldChar w:fldCharType="begin"/>
            </w:r>
            <w:r>
              <w:rPr>
                <w:noProof/>
                <w:webHidden/>
              </w:rPr>
              <w:instrText xml:space="preserve"> PAGEREF _Toc123328423 \h </w:instrText>
            </w:r>
            <w:r>
              <w:rPr>
                <w:noProof/>
                <w:webHidden/>
              </w:rPr>
            </w:r>
            <w:r>
              <w:rPr>
                <w:noProof/>
                <w:webHidden/>
              </w:rPr>
              <w:fldChar w:fldCharType="separate"/>
            </w:r>
            <w:r>
              <w:rPr>
                <w:noProof/>
                <w:webHidden/>
              </w:rPr>
              <w:t>iii</w:t>
            </w:r>
            <w:r>
              <w:rPr>
                <w:noProof/>
                <w:webHidden/>
              </w:rPr>
              <w:fldChar w:fldCharType="end"/>
            </w:r>
          </w:hyperlink>
        </w:p>
        <w:p w14:paraId="0F3BE5AA" w14:textId="3BB3321A" w:rsidR="00F76BC5" w:rsidRDefault="00F76BC5">
          <w:pPr>
            <w:pStyle w:val="11"/>
            <w:tabs>
              <w:tab w:val="right" w:leader="dot" w:pos="8494"/>
            </w:tabs>
            <w:rPr>
              <w:rFonts w:asciiTheme="minorHAnsi" w:eastAsiaTheme="minorEastAsia" w:hAnsiTheme="minorHAnsi" w:cstheme="minorBidi"/>
              <w:noProof/>
              <w:kern w:val="2"/>
            </w:rPr>
          </w:pPr>
          <w:hyperlink w:anchor="_Toc123328424" w:history="1">
            <w:r w:rsidRPr="00E0283D">
              <w:rPr>
                <w:rStyle w:val="af1"/>
                <w:rFonts w:hint="eastAsia"/>
                <w:noProof/>
              </w:rPr>
              <w:t>圖目錄</w:t>
            </w:r>
            <w:r>
              <w:rPr>
                <w:noProof/>
                <w:webHidden/>
              </w:rPr>
              <w:tab/>
            </w:r>
            <w:r>
              <w:rPr>
                <w:noProof/>
                <w:webHidden/>
              </w:rPr>
              <w:fldChar w:fldCharType="begin"/>
            </w:r>
            <w:r>
              <w:rPr>
                <w:noProof/>
                <w:webHidden/>
              </w:rPr>
              <w:instrText xml:space="preserve"> PAGEREF _Toc123328424 \h </w:instrText>
            </w:r>
            <w:r>
              <w:rPr>
                <w:noProof/>
                <w:webHidden/>
              </w:rPr>
            </w:r>
            <w:r>
              <w:rPr>
                <w:noProof/>
                <w:webHidden/>
              </w:rPr>
              <w:fldChar w:fldCharType="separate"/>
            </w:r>
            <w:r>
              <w:rPr>
                <w:noProof/>
                <w:webHidden/>
              </w:rPr>
              <w:t>vi</w:t>
            </w:r>
            <w:r>
              <w:rPr>
                <w:noProof/>
                <w:webHidden/>
              </w:rPr>
              <w:fldChar w:fldCharType="end"/>
            </w:r>
          </w:hyperlink>
        </w:p>
        <w:p w14:paraId="07E66548" w14:textId="65CA4B33" w:rsidR="00F76BC5" w:rsidRDefault="00F76BC5">
          <w:pPr>
            <w:pStyle w:val="11"/>
            <w:tabs>
              <w:tab w:val="right" w:leader="dot" w:pos="8494"/>
            </w:tabs>
            <w:rPr>
              <w:rFonts w:asciiTheme="minorHAnsi" w:eastAsiaTheme="minorEastAsia" w:hAnsiTheme="minorHAnsi" w:cstheme="minorBidi"/>
              <w:noProof/>
              <w:kern w:val="2"/>
            </w:rPr>
          </w:pPr>
          <w:hyperlink w:anchor="_Toc123328425" w:history="1">
            <w:r w:rsidRPr="00E0283D">
              <w:rPr>
                <w:rStyle w:val="af1"/>
                <w:rFonts w:hint="eastAsia"/>
                <w:noProof/>
              </w:rPr>
              <w:t>表目錄</w:t>
            </w:r>
            <w:r>
              <w:rPr>
                <w:noProof/>
                <w:webHidden/>
              </w:rPr>
              <w:tab/>
            </w:r>
            <w:r>
              <w:rPr>
                <w:noProof/>
                <w:webHidden/>
              </w:rPr>
              <w:fldChar w:fldCharType="begin"/>
            </w:r>
            <w:r>
              <w:rPr>
                <w:noProof/>
                <w:webHidden/>
              </w:rPr>
              <w:instrText xml:space="preserve"> PAGEREF _Toc123328425 \h </w:instrText>
            </w:r>
            <w:r>
              <w:rPr>
                <w:noProof/>
                <w:webHidden/>
              </w:rPr>
            </w:r>
            <w:r>
              <w:rPr>
                <w:noProof/>
                <w:webHidden/>
              </w:rPr>
              <w:fldChar w:fldCharType="separate"/>
            </w:r>
            <w:r>
              <w:rPr>
                <w:noProof/>
                <w:webHidden/>
              </w:rPr>
              <w:t>x</w:t>
            </w:r>
            <w:r>
              <w:rPr>
                <w:noProof/>
                <w:webHidden/>
              </w:rPr>
              <w:fldChar w:fldCharType="end"/>
            </w:r>
          </w:hyperlink>
        </w:p>
        <w:p w14:paraId="2CC82950" w14:textId="38491BBE" w:rsidR="00F76BC5" w:rsidRDefault="00F76BC5">
          <w:pPr>
            <w:pStyle w:val="11"/>
            <w:tabs>
              <w:tab w:val="right" w:leader="dot" w:pos="8494"/>
            </w:tabs>
            <w:rPr>
              <w:rFonts w:asciiTheme="minorHAnsi" w:eastAsiaTheme="minorEastAsia" w:hAnsiTheme="minorHAnsi" w:cstheme="minorBidi"/>
              <w:noProof/>
              <w:kern w:val="2"/>
            </w:rPr>
          </w:pPr>
          <w:hyperlink w:anchor="_Toc123328426" w:history="1">
            <w:r w:rsidRPr="00E0283D">
              <w:rPr>
                <w:rStyle w:val="af1"/>
                <w:noProof/>
              </w:rPr>
              <w:t>1</w:t>
            </w:r>
            <w:r w:rsidRPr="00E0283D">
              <w:rPr>
                <w:rStyle w:val="af1"/>
                <w:rFonts w:hint="eastAsia"/>
                <w:noProof/>
              </w:rPr>
              <w:t xml:space="preserve"> </w:t>
            </w:r>
            <w:r w:rsidRPr="00E0283D">
              <w:rPr>
                <w:rStyle w:val="af1"/>
                <w:rFonts w:hint="eastAsia"/>
                <w:noProof/>
              </w:rPr>
              <w:t>第一章</w:t>
            </w:r>
            <w:r w:rsidRPr="00E0283D">
              <w:rPr>
                <w:rStyle w:val="af1"/>
                <w:noProof/>
              </w:rPr>
              <w:t xml:space="preserve"> </w:t>
            </w:r>
            <w:r w:rsidRPr="00E0283D">
              <w:rPr>
                <w:rStyle w:val="af1"/>
                <w:rFonts w:hint="eastAsia"/>
                <w:noProof/>
              </w:rPr>
              <w:t>緒論</w:t>
            </w:r>
            <w:r>
              <w:rPr>
                <w:noProof/>
                <w:webHidden/>
              </w:rPr>
              <w:tab/>
            </w:r>
            <w:r>
              <w:rPr>
                <w:noProof/>
                <w:webHidden/>
              </w:rPr>
              <w:fldChar w:fldCharType="begin"/>
            </w:r>
            <w:r>
              <w:rPr>
                <w:noProof/>
                <w:webHidden/>
              </w:rPr>
              <w:instrText xml:space="preserve"> PAGEREF _Toc123328426 \h </w:instrText>
            </w:r>
            <w:r>
              <w:rPr>
                <w:noProof/>
                <w:webHidden/>
              </w:rPr>
            </w:r>
            <w:r>
              <w:rPr>
                <w:noProof/>
                <w:webHidden/>
              </w:rPr>
              <w:fldChar w:fldCharType="separate"/>
            </w:r>
            <w:r>
              <w:rPr>
                <w:noProof/>
                <w:webHidden/>
              </w:rPr>
              <w:t>1</w:t>
            </w:r>
            <w:r>
              <w:rPr>
                <w:noProof/>
                <w:webHidden/>
              </w:rPr>
              <w:fldChar w:fldCharType="end"/>
            </w:r>
          </w:hyperlink>
        </w:p>
        <w:p w14:paraId="15E5B7B5" w14:textId="67B26F7C" w:rsidR="00F76BC5" w:rsidRDefault="00F76BC5">
          <w:pPr>
            <w:pStyle w:val="23"/>
            <w:tabs>
              <w:tab w:val="right" w:leader="dot" w:pos="8494"/>
            </w:tabs>
            <w:rPr>
              <w:rFonts w:asciiTheme="minorHAnsi" w:eastAsiaTheme="minorEastAsia" w:hAnsiTheme="minorHAnsi" w:cstheme="minorBidi"/>
              <w:noProof/>
              <w:kern w:val="2"/>
            </w:rPr>
          </w:pPr>
          <w:hyperlink w:anchor="_Toc123328427" w:history="1">
            <w:r w:rsidRPr="00E0283D">
              <w:rPr>
                <w:rStyle w:val="af1"/>
                <w:noProof/>
              </w:rPr>
              <w:t>1.1</w:t>
            </w:r>
            <w:r w:rsidRPr="00E0283D">
              <w:rPr>
                <w:rStyle w:val="af1"/>
                <w:rFonts w:hint="eastAsia"/>
                <w:noProof/>
              </w:rPr>
              <w:t xml:space="preserve"> </w:t>
            </w:r>
            <w:r w:rsidRPr="00E0283D">
              <w:rPr>
                <w:rStyle w:val="af1"/>
                <w:rFonts w:hint="eastAsia"/>
                <w:noProof/>
              </w:rPr>
              <w:t>研究背景</w:t>
            </w:r>
            <w:r>
              <w:rPr>
                <w:noProof/>
                <w:webHidden/>
              </w:rPr>
              <w:tab/>
            </w:r>
            <w:r>
              <w:rPr>
                <w:noProof/>
                <w:webHidden/>
              </w:rPr>
              <w:fldChar w:fldCharType="begin"/>
            </w:r>
            <w:r>
              <w:rPr>
                <w:noProof/>
                <w:webHidden/>
              </w:rPr>
              <w:instrText xml:space="preserve"> PAGEREF _Toc123328427 \h </w:instrText>
            </w:r>
            <w:r>
              <w:rPr>
                <w:noProof/>
                <w:webHidden/>
              </w:rPr>
            </w:r>
            <w:r>
              <w:rPr>
                <w:noProof/>
                <w:webHidden/>
              </w:rPr>
              <w:fldChar w:fldCharType="separate"/>
            </w:r>
            <w:r>
              <w:rPr>
                <w:noProof/>
                <w:webHidden/>
              </w:rPr>
              <w:t>1</w:t>
            </w:r>
            <w:r>
              <w:rPr>
                <w:noProof/>
                <w:webHidden/>
              </w:rPr>
              <w:fldChar w:fldCharType="end"/>
            </w:r>
          </w:hyperlink>
        </w:p>
        <w:p w14:paraId="28C565D5" w14:textId="1BD3E6C8" w:rsidR="00F76BC5" w:rsidRDefault="00F76BC5">
          <w:pPr>
            <w:pStyle w:val="23"/>
            <w:tabs>
              <w:tab w:val="right" w:leader="dot" w:pos="8494"/>
            </w:tabs>
            <w:rPr>
              <w:rFonts w:asciiTheme="minorHAnsi" w:eastAsiaTheme="minorEastAsia" w:hAnsiTheme="minorHAnsi" w:cstheme="minorBidi"/>
              <w:noProof/>
              <w:kern w:val="2"/>
            </w:rPr>
          </w:pPr>
          <w:hyperlink w:anchor="_Toc123328428" w:history="1">
            <w:r w:rsidRPr="00E0283D">
              <w:rPr>
                <w:rStyle w:val="af1"/>
                <w:noProof/>
              </w:rPr>
              <w:t>1.2</w:t>
            </w:r>
            <w:r w:rsidRPr="00E0283D">
              <w:rPr>
                <w:rStyle w:val="af1"/>
                <w:rFonts w:hint="eastAsia"/>
                <w:noProof/>
              </w:rPr>
              <w:t xml:space="preserve"> </w:t>
            </w:r>
            <w:r w:rsidRPr="00E0283D">
              <w:rPr>
                <w:rStyle w:val="af1"/>
                <w:rFonts w:hint="eastAsia"/>
                <w:noProof/>
              </w:rPr>
              <w:t>研究動機與目的</w:t>
            </w:r>
            <w:r>
              <w:rPr>
                <w:noProof/>
                <w:webHidden/>
              </w:rPr>
              <w:tab/>
            </w:r>
            <w:r>
              <w:rPr>
                <w:noProof/>
                <w:webHidden/>
              </w:rPr>
              <w:fldChar w:fldCharType="begin"/>
            </w:r>
            <w:r>
              <w:rPr>
                <w:noProof/>
                <w:webHidden/>
              </w:rPr>
              <w:instrText xml:space="preserve"> PAGEREF _Toc123328428 \h </w:instrText>
            </w:r>
            <w:r>
              <w:rPr>
                <w:noProof/>
                <w:webHidden/>
              </w:rPr>
            </w:r>
            <w:r>
              <w:rPr>
                <w:noProof/>
                <w:webHidden/>
              </w:rPr>
              <w:fldChar w:fldCharType="separate"/>
            </w:r>
            <w:r>
              <w:rPr>
                <w:noProof/>
                <w:webHidden/>
              </w:rPr>
              <w:t>3</w:t>
            </w:r>
            <w:r>
              <w:rPr>
                <w:noProof/>
                <w:webHidden/>
              </w:rPr>
              <w:fldChar w:fldCharType="end"/>
            </w:r>
          </w:hyperlink>
        </w:p>
        <w:p w14:paraId="37E0765E" w14:textId="3419D295" w:rsidR="00F76BC5" w:rsidRDefault="00F76BC5">
          <w:pPr>
            <w:pStyle w:val="23"/>
            <w:tabs>
              <w:tab w:val="right" w:leader="dot" w:pos="8494"/>
            </w:tabs>
            <w:rPr>
              <w:rFonts w:asciiTheme="minorHAnsi" w:eastAsiaTheme="minorEastAsia" w:hAnsiTheme="minorHAnsi" w:cstheme="minorBidi"/>
              <w:noProof/>
              <w:kern w:val="2"/>
            </w:rPr>
          </w:pPr>
          <w:hyperlink w:anchor="_Toc123328429" w:history="1">
            <w:r w:rsidRPr="00E0283D">
              <w:rPr>
                <w:rStyle w:val="af1"/>
                <w:noProof/>
              </w:rPr>
              <w:t>1.3</w:t>
            </w:r>
            <w:r w:rsidRPr="00E0283D">
              <w:rPr>
                <w:rStyle w:val="af1"/>
                <w:rFonts w:hint="eastAsia"/>
                <w:noProof/>
              </w:rPr>
              <w:t xml:space="preserve"> </w:t>
            </w:r>
            <w:r w:rsidRPr="00E0283D">
              <w:rPr>
                <w:rStyle w:val="af1"/>
                <w:rFonts w:hint="eastAsia"/>
                <w:noProof/>
              </w:rPr>
              <w:t>研究架構</w:t>
            </w:r>
            <w:r>
              <w:rPr>
                <w:noProof/>
                <w:webHidden/>
              </w:rPr>
              <w:tab/>
            </w:r>
            <w:r>
              <w:rPr>
                <w:noProof/>
                <w:webHidden/>
              </w:rPr>
              <w:fldChar w:fldCharType="begin"/>
            </w:r>
            <w:r>
              <w:rPr>
                <w:noProof/>
                <w:webHidden/>
              </w:rPr>
              <w:instrText xml:space="preserve"> PAGEREF _Toc123328429 \h </w:instrText>
            </w:r>
            <w:r>
              <w:rPr>
                <w:noProof/>
                <w:webHidden/>
              </w:rPr>
            </w:r>
            <w:r>
              <w:rPr>
                <w:noProof/>
                <w:webHidden/>
              </w:rPr>
              <w:fldChar w:fldCharType="separate"/>
            </w:r>
            <w:r>
              <w:rPr>
                <w:noProof/>
                <w:webHidden/>
              </w:rPr>
              <w:t>5</w:t>
            </w:r>
            <w:r>
              <w:rPr>
                <w:noProof/>
                <w:webHidden/>
              </w:rPr>
              <w:fldChar w:fldCharType="end"/>
            </w:r>
          </w:hyperlink>
        </w:p>
        <w:p w14:paraId="3929D3C2" w14:textId="56CECD11" w:rsidR="00F76BC5" w:rsidRDefault="00F76BC5">
          <w:pPr>
            <w:pStyle w:val="11"/>
            <w:tabs>
              <w:tab w:val="right" w:leader="dot" w:pos="8494"/>
            </w:tabs>
            <w:rPr>
              <w:rFonts w:asciiTheme="minorHAnsi" w:eastAsiaTheme="minorEastAsia" w:hAnsiTheme="minorHAnsi" w:cstheme="minorBidi"/>
              <w:noProof/>
              <w:kern w:val="2"/>
            </w:rPr>
          </w:pPr>
          <w:hyperlink w:anchor="_Toc123328430" w:history="1">
            <w:r w:rsidRPr="00E0283D">
              <w:rPr>
                <w:rStyle w:val="af1"/>
                <w:noProof/>
              </w:rPr>
              <w:t>2</w:t>
            </w:r>
            <w:r w:rsidRPr="00E0283D">
              <w:rPr>
                <w:rStyle w:val="af1"/>
                <w:rFonts w:hint="eastAsia"/>
                <w:noProof/>
              </w:rPr>
              <w:t xml:space="preserve"> </w:t>
            </w:r>
            <w:r w:rsidRPr="00E0283D">
              <w:rPr>
                <w:rStyle w:val="af1"/>
                <w:rFonts w:hint="eastAsia"/>
                <w:noProof/>
              </w:rPr>
              <w:t>第二章</w:t>
            </w:r>
            <w:r w:rsidRPr="00E0283D">
              <w:rPr>
                <w:rStyle w:val="af1"/>
                <w:noProof/>
              </w:rPr>
              <w:t xml:space="preserve"> </w:t>
            </w:r>
            <w:r w:rsidRPr="00E0283D">
              <w:rPr>
                <w:rStyle w:val="af1"/>
                <w:rFonts w:hint="eastAsia"/>
                <w:noProof/>
              </w:rPr>
              <w:t>文獻探討</w:t>
            </w:r>
            <w:r>
              <w:rPr>
                <w:noProof/>
                <w:webHidden/>
              </w:rPr>
              <w:tab/>
            </w:r>
            <w:r>
              <w:rPr>
                <w:noProof/>
                <w:webHidden/>
              </w:rPr>
              <w:fldChar w:fldCharType="begin"/>
            </w:r>
            <w:r>
              <w:rPr>
                <w:noProof/>
                <w:webHidden/>
              </w:rPr>
              <w:instrText xml:space="preserve"> PAGEREF _Toc123328430 \h </w:instrText>
            </w:r>
            <w:r>
              <w:rPr>
                <w:noProof/>
                <w:webHidden/>
              </w:rPr>
            </w:r>
            <w:r>
              <w:rPr>
                <w:noProof/>
                <w:webHidden/>
              </w:rPr>
              <w:fldChar w:fldCharType="separate"/>
            </w:r>
            <w:r>
              <w:rPr>
                <w:noProof/>
                <w:webHidden/>
              </w:rPr>
              <w:t>6</w:t>
            </w:r>
            <w:r>
              <w:rPr>
                <w:noProof/>
                <w:webHidden/>
              </w:rPr>
              <w:fldChar w:fldCharType="end"/>
            </w:r>
          </w:hyperlink>
        </w:p>
        <w:p w14:paraId="14AD8AA0" w14:textId="011CD2A8" w:rsidR="00F76BC5" w:rsidRDefault="00F76BC5">
          <w:pPr>
            <w:pStyle w:val="23"/>
            <w:tabs>
              <w:tab w:val="right" w:leader="dot" w:pos="8494"/>
            </w:tabs>
            <w:rPr>
              <w:rFonts w:asciiTheme="minorHAnsi" w:eastAsiaTheme="minorEastAsia" w:hAnsiTheme="minorHAnsi" w:cstheme="minorBidi"/>
              <w:noProof/>
              <w:kern w:val="2"/>
            </w:rPr>
          </w:pPr>
          <w:hyperlink w:anchor="_Toc123328431" w:history="1">
            <w:r w:rsidRPr="00E0283D">
              <w:rPr>
                <w:rStyle w:val="af1"/>
                <w:noProof/>
              </w:rPr>
              <w:t>2.1</w:t>
            </w:r>
            <w:r w:rsidRPr="00E0283D">
              <w:rPr>
                <w:rStyle w:val="af1"/>
                <w:rFonts w:hint="eastAsia"/>
                <w:noProof/>
              </w:rPr>
              <w:t xml:space="preserve"> </w:t>
            </w:r>
            <w:r w:rsidRPr="00E0283D">
              <w:rPr>
                <w:rStyle w:val="af1"/>
                <w:rFonts w:hint="eastAsia"/>
                <w:noProof/>
              </w:rPr>
              <w:t>變數編碼</w:t>
            </w:r>
            <w:r>
              <w:rPr>
                <w:noProof/>
                <w:webHidden/>
              </w:rPr>
              <w:tab/>
            </w:r>
            <w:r>
              <w:rPr>
                <w:noProof/>
                <w:webHidden/>
              </w:rPr>
              <w:fldChar w:fldCharType="begin"/>
            </w:r>
            <w:r>
              <w:rPr>
                <w:noProof/>
                <w:webHidden/>
              </w:rPr>
              <w:instrText xml:space="preserve"> PAGEREF _Toc123328431 \h </w:instrText>
            </w:r>
            <w:r>
              <w:rPr>
                <w:noProof/>
                <w:webHidden/>
              </w:rPr>
            </w:r>
            <w:r>
              <w:rPr>
                <w:noProof/>
                <w:webHidden/>
              </w:rPr>
              <w:fldChar w:fldCharType="separate"/>
            </w:r>
            <w:r>
              <w:rPr>
                <w:noProof/>
                <w:webHidden/>
              </w:rPr>
              <w:t>6</w:t>
            </w:r>
            <w:r>
              <w:rPr>
                <w:noProof/>
                <w:webHidden/>
              </w:rPr>
              <w:fldChar w:fldCharType="end"/>
            </w:r>
          </w:hyperlink>
        </w:p>
        <w:p w14:paraId="60ABEB19" w14:textId="6A5ABF95" w:rsidR="00F76BC5" w:rsidRDefault="00F76BC5">
          <w:pPr>
            <w:pStyle w:val="31"/>
            <w:tabs>
              <w:tab w:val="right" w:leader="dot" w:pos="8494"/>
            </w:tabs>
            <w:rPr>
              <w:rFonts w:asciiTheme="minorHAnsi" w:eastAsiaTheme="minorEastAsia" w:hAnsiTheme="minorHAnsi" w:cstheme="minorBidi"/>
              <w:noProof/>
              <w:kern w:val="2"/>
            </w:rPr>
          </w:pPr>
          <w:hyperlink w:anchor="_Toc123328432" w:history="1">
            <w:r w:rsidRPr="00E0283D">
              <w:rPr>
                <w:rStyle w:val="af1"/>
                <w:noProof/>
              </w:rPr>
              <w:t>2.1.1</w:t>
            </w:r>
            <w:r w:rsidRPr="00E0283D">
              <w:rPr>
                <w:rStyle w:val="af1"/>
                <w:rFonts w:hint="eastAsia"/>
                <w:noProof/>
              </w:rPr>
              <w:t xml:space="preserve"> </w:t>
            </w:r>
            <w:r w:rsidRPr="00E0283D">
              <w:rPr>
                <w:rStyle w:val="af1"/>
                <w:rFonts w:hint="eastAsia"/>
                <w:noProof/>
              </w:rPr>
              <w:t>順序編碼</w:t>
            </w:r>
            <w:r>
              <w:rPr>
                <w:noProof/>
                <w:webHidden/>
              </w:rPr>
              <w:tab/>
            </w:r>
            <w:r>
              <w:rPr>
                <w:noProof/>
                <w:webHidden/>
              </w:rPr>
              <w:fldChar w:fldCharType="begin"/>
            </w:r>
            <w:r>
              <w:rPr>
                <w:noProof/>
                <w:webHidden/>
              </w:rPr>
              <w:instrText xml:space="preserve"> PAGEREF _Toc123328432 \h </w:instrText>
            </w:r>
            <w:r>
              <w:rPr>
                <w:noProof/>
                <w:webHidden/>
              </w:rPr>
            </w:r>
            <w:r>
              <w:rPr>
                <w:noProof/>
                <w:webHidden/>
              </w:rPr>
              <w:fldChar w:fldCharType="separate"/>
            </w:r>
            <w:r>
              <w:rPr>
                <w:noProof/>
                <w:webHidden/>
              </w:rPr>
              <w:t>9</w:t>
            </w:r>
            <w:r>
              <w:rPr>
                <w:noProof/>
                <w:webHidden/>
              </w:rPr>
              <w:fldChar w:fldCharType="end"/>
            </w:r>
          </w:hyperlink>
        </w:p>
        <w:p w14:paraId="3E670928" w14:textId="31BF0232" w:rsidR="00F76BC5" w:rsidRDefault="00F76BC5">
          <w:pPr>
            <w:pStyle w:val="31"/>
            <w:tabs>
              <w:tab w:val="right" w:leader="dot" w:pos="8494"/>
            </w:tabs>
            <w:rPr>
              <w:rFonts w:asciiTheme="minorHAnsi" w:eastAsiaTheme="minorEastAsia" w:hAnsiTheme="minorHAnsi" w:cstheme="minorBidi"/>
              <w:noProof/>
              <w:kern w:val="2"/>
            </w:rPr>
          </w:pPr>
          <w:hyperlink w:anchor="_Toc123328433" w:history="1">
            <w:r w:rsidRPr="00E0283D">
              <w:rPr>
                <w:rStyle w:val="af1"/>
                <w:noProof/>
              </w:rPr>
              <w:t>2.1.2</w:t>
            </w:r>
            <w:r w:rsidRPr="00E0283D">
              <w:rPr>
                <w:rStyle w:val="af1"/>
                <w:rFonts w:hint="eastAsia"/>
                <w:noProof/>
              </w:rPr>
              <w:t xml:space="preserve"> </w:t>
            </w:r>
            <w:r w:rsidRPr="00E0283D">
              <w:rPr>
                <w:rStyle w:val="af1"/>
                <w:rFonts w:hint="eastAsia"/>
                <w:noProof/>
              </w:rPr>
              <w:t>獨熱編碼</w:t>
            </w:r>
            <w:r>
              <w:rPr>
                <w:noProof/>
                <w:webHidden/>
              </w:rPr>
              <w:tab/>
            </w:r>
            <w:r>
              <w:rPr>
                <w:noProof/>
                <w:webHidden/>
              </w:rPr>
              <w:fldChar w:fldCharType="begin"/>
            </w:r>
            <w:r>
              <w:rPr>
                <w:noProof/>
                <w:webHidden/>
              </w:rPr>
              <w:instrText xml:space="preserve"> PAGEREF _Toc123328433 \h </w:instrText>
            </w:r>
            <w:r>
              <w:rPr>
                <w:noProof/>
                <w:webHidden/>
              </w:rPr>
            </w:r>
            <w:r>
              <w:rPr>
                <w:noProof/>
                <w:webHidden/>
              </w:rPr>
              <w:fldChar w:fldCharType="separate"/>
            </w:r>
            <w:r>
              <w:rPr>
                <w:noProof/>
                <w:webHidden/>
              </w:rPr>
              <w:t>10</w:t>
            </w:r>
            <w:r>
              <w:rPr>
                <w:noProof/>
                <w:webHidden/>
              </w:rPr>
              <w:fldChar w:fldCharType="end"/>
            </w:r>
          </w:hyperlink>
        </w:p>
        <w:p w14:paraId="11D70CAA" w14:textId="082CFF74" w:rsidR="00F76BC5" w:rsidRDefault="00F76BC5">
          <w:pPr>
            <w:pStyle w:val="31"/>
            <w:tabs>
              <w:tab w:val="right" w:leader="dot" w:pos="8494"/>
            </w:tabs>
            <w:rPr>
              <w:rFonts w:asciiTheme="minorHAnsi" w:eastAsiaTheme="minorEastAsia" w:hAnsiTheme="minorHAnsi" w:cstheme="minorBidi"/>
              <w:noProof/>
              <w:kern w:val="2"/>
            </w:rPr>
          </w:pPr>
          <w:hyperlink w:anchor="_Toc123328434" w:history="1">
            <w:r w:rsidRPr="00E0283D">
              <w:rPr>
                <w:rStyle w:val="af1"/>
                <w:noProof/>
              </w:rPr>
              <w:t>2.1.3</w:t>
            </w:r>
            <w:r w:rsidRPr="00E0283D">
              <w:rPr>
                <w:rStyle w:val="af1"/>
                <w:rFonts w:hint="eastAsia"/>
                <w:noProof/>
              </w:rPr>
              <w:t xml:space="preserve"> </w:t>
            </w:r>
            <w:r w:rsidRPr="00E0283D">
              <w:rPr>
                <w:rStyle w:val="af1"/>
                <w:rFonts w:hint="eastAsia"/>
                <w:noProof/>
              </w:rPr>
              <w:t>二進制編碼</w:t>
            </w:r>
            <w:r>
              <w:rPr>
                <w:noProof/>
                <w:webHidden/>
              </w:rPr>
              <w:tab/>
            </w:r>
            <w:r>
              <w:rPr>
                <w:noProof/>
                <w:webHidden/>
              </w:rPr>
              <w:fldChar w:fldCharType="begin"/>
            </w:r>
            <w:r>
              <w:rPr>
                <w:noProof/>
                <w:webHidden/>
              </w:rPr>
              <w:instrText xml:space="preserve"> PAGEREF _Toc123328434 \h </w:instrText>
            </w:r>
            <w:r>
              <w:rPr>
                <w:noProof/>
                <w:webHidden/>
              </w:rPr>
            </w:r>
            <w:r>
              <w:rPr>
                <w:noProof/>
                <w:webHidden/>
              </w:rPr>
              <w:fldChar w:fldCharType="separate"/>
            </w:r>
            <w:r>
              <w:rPr>
                <w:noProof/>
                <w:webHidden/>
              </w:rPr>
              <w:t>11</w:t>
            </w:r>
            <w:r>
              <w:rPr>
                <w:noProof/>
                <w:webHidden/>
              </w:rPr>
              <w:fldChar w:fldCharType="end"/>
            </w:r>
          </w:hyperlink>
        </w:p>
        <w:p w14:paraId="020D9407" w14:textId="4FDBA1AD" w:rsidR="00F76BC5" w:rsidRDefault="00F76BC5">
          <w:pPr>
            <w:pStyle w:val="31"/>
            <w:tabs>
              <w:tab w:val="right" w:leader="dot" w:pos="8494"/>
            </w:tabs>
            <w:rPr>
              <w:rFonts w:asciiTheme="minorHAnsi" w:eastAsiaTheme="minorEastAsia" w:hAnsiTheme="minorHAnsi" w:cstheme="minorBidi"/>
              <w:noProof/>
              <w:kern w:val="2"/>
            </w:rPr>
          </w:pPr>
          <w:hyperlink w:anchor="_Toc123328435" w:history="1">
            <w:r w:rsidRPr="00E0283D">
              <w:rPr>
                <w:rStyle w:val="af1"/>
                <w:noProof/>
              </w:rPr>
              <w:t>2.1.4</w:t>
            </w:r>
            <w:r w:rsidRPr="00E0283D">
              <w:rPr>
                <w:rStyle w:val="af1"/>
                <w:rFonts w:hint="eastAsia"/>
                <w:noProof/>
              </w:rPr>
              <w:t xml:space="preserve"> </w:t>
            </w:r>
            <w:r w:rsidRPr="00E0283D">
              <w:rPr>
                <w:rStyle w:val="af1"/>
                <w:rFonts w:hint="eastAsia"/>
                <w:noProof/>
              </w:rPr>
              <w:t>頻率編碼</w:t>
            </w:r>
            <w:r>
              <w:rPr>
                <w:noProof/>
                <w:webHidden/>
              </w:rPr>
              <w:tab/>
            </w:r>
            <w:r>
              <w:rPr>
                <w:noProof/>
                <w:webHidden/>
              </w:rPr>
              <w:fldChar w:fldCharType="begin"/>
            </w:r>
            <w:r>
              <w:rPr>
                <w:noProof/>
                <w:webHidden/>
              </w:rPr>
              <w:instrText xml:space="preserve"> PAGEREF _Toc123328435 \h </w:instrText>
            </w:r>
            <w:r>
              <w:rPr>
                <w:noProof/>
                <w:webHidden/>
              </w:rPr>
            </w:r>
            <w:r>
              <w:rPr>
                <w:noProof/>
                <w:webHidden/>
              </w:rPr>
              <w:fldChar w:fldCharType="separate"/>
            </w:r>
            <w:r>
              <w:rPr>
                <w:noProof/>
                <w:webHidden/>
              </w:rPr>
              <w:t>12</w:t>
            </w:r>
            <w:r>
              <w:rPr>
                <w:noProof/>
                <w:webHidden/>
              </w:rPr>
              <w:fldChar w:fldCharType="end"/>
            </w:r>
          </w:hyperlink>
        </w:p>
        <w:p w14:paraId="5DF481D8" w14:textId="30C4960F" w:rsidR="00F76BC5" w:rsidRDefault="00F76BC5">
          <w:pPr>
            <w:pStyle w:val="31"/>
            <w:tabs>
              <w:tab w:val="right" w:leader="dot" w:pos="8494"/>
            </w:tabs>
            <w:rPr>
              <w:rFonts w:asciiTheme="minorHAnsi" w:eastAsiaTheme="minorEastAsia" w:hAnsiTheme="minorHAnsi" w:cstheme="minorBidi"/>
              <w:noProof/>
              <w:kern w:val="2"/>
            </w:rPr>
          </w:pPr>
          <w:hyperlink w:anchor="_Toc123328436" w:history="1">
            <w:r w:rsidRPr="00E0283D">
              <w:rPr>
                <w:rStyle w:val="af1"/>
                <w:noProof/>
              </w:rPr>
              <w:t>2.1.5</w:t>
            </w:r>
            <w:r w:rsidRPr="00E0283D">
              <w:rPr>
                <w:rStyle w:val="af1"/>
                <w:rFonts w:hint="eastAsia"/>
                <w:noProof/>
              </w:rPr>
              <w:t xml:space="preserve"> </w:t>
            </w:r>
            <w:r w:rsidRPr="00E0283D">
              <w:rPr>
                <w:rStyle w:val="af1"/>
                <w:rFonts w:hint="eastAsia"/>
                <w:noProof/>
              </w:rPr>
              <w:t>目標編碼</w:t>
            </w:r>
            <w:r>
              <w:rPr>
                <w:noProof/>
                <w:webHidden/>
              </w:rPr>
              <w:tab/>
            </w:r>
            <w:r>
              <w:rPr>
                <w:noProof/>
                <w:webHidden/>
              </w:rPr>
              <w:fldChar w:fldCharType="begin"/>
            </w:r>
            <w:r>
              <w:rPr>
                <w:noProof/>
                <w:webHidden/>
              </w:rPr>
              <w:instrText xml:space="preserve"> PAGEREF _Toc123328436 \h </w:instrText>
            </w:r>
            <w:r>
              <w:rPr>
                <w:noProof/>
                <w:webHidden/>
              </w:rPr>
            </w:r>
            <w:r>
              <w:rPr>
                <w:noProof/>
                <w:webHidden/>
              </w:rPr>
              <w:fldChar w:fldCharType="separate"/>
            </w:r>
            <w:r>
              <w:rPr>
                <w:noProof/>
                <w:webHidden/>
              </w:rPr>
              <w:t>13</w:t>
            </w:r>
            <w:r>
              <w:rPr>
                <w:noProof/>
                <w:webHidden/>
              </w:rPr>
              <w:fldChar w:fldCharType="end"/>
            </w:r>
          </w:hyperlink>
        </w:p>
        <w:p w14:paraId="0826293F" w14:textId="054D78F4" w:rsidR="00F76BC5" w:rsidRDefault="00F76BC5">
          <w:pPr>
            <w:pStyle w:val="23"/>
            <w:tabs>
              <w:tab w:val="right" w:leader="dot" w:pos="8494"/>
            </w:tabs>
            <w:rPr>
              <w:rFonts w:asciiTheme="minorHAnsi" w:eastAsiaTheme="minorEastAsia" w:hAnsiTheme="minorHAnsi" w:cstheme="minorBidi"/>
              <w:noProof/>
              <w:kern w:val="2"/>
            </w:rPr>
          </w:pPr>
          <w:hyperlink w:anchor="_Toc123328437" w:history="1">
            <w:r w:rsidRPr="00E0283D">
              <w:rPr>
                <w:rStyle w:val="af1"/>
                <w:noProof/>
              </w:rPr>
              <w:t>2.2</w:t>
            </w:r>
            <w:r w:rsidRPr="00E0283D">
              <w:rPr>
                <w:rStyle w:val="af1"/>
                <w:rFonts w:hint="eastAsia"/>
                <w:noProof/>
              </w:rPr>
              <w:t xml:space="preserve"> </w:t>
            </w:r>
            <w:r w:rsidRPr="00E0283D">
              <w:rPr>
                <w:rStyle w:val="af1"/>
                <w:rFonts w:hint="eastAsia"/>
                <w:noProof/>
              </w:rPr>
              <w:t>維度災難</w:t>
            </w:r>
            <w:r>
              <w:rPr>
                <w:noProof/>
                <w:webHidden/>
              </w:rPr>
              <w:tab/>
            </w:r>
            <w:r>
              <w:rPr>
                <w:noProof/>
                <w:webHidden/>
              </w:rPr>
              <w:fldChar w:fldCharType="begin"/>
            </w:r>
            <w:r>
              <w:rPr>
                <w:noProof/>
                <w:webHidden/>
              </w:rPr>
              <w:instrText xml:space="preserve"> PAGEREF _Toc123328437 \h </w:instrText>
            </w:r>
            <w:r>
              <w:rPr>
                <w:noProof/>
                <w:webHidden/>
              </w:rPr>
            </w:r>
            <w:r>
              <w:rPr>
                <w:noProof/>
                <w:webHidden/>
              </w:rPr>
              <w:fldChar w:fldCharType="separate"/>
            </w:r>
            <w:r>
              <w:rPr>
                <w:noProof/>
                <w:webHidden/>
              </w:rPr>
              <w:t>15</w:t>
            </w:r>
            <w:r>
              <w:rPr>
                <w:noProof/>
                <w:webHidden/>
              </w:rPr>
              <w:fldChar w:fldCharType="end"/>
            </w:r>
          </w:hyperlink>
        </w:p>
        <w:p w14:paraId="3B08FDF9" w14:textId="3082BC2C" w:rsidR="00F76BC5" w:rsidRDefault="00F76BC5">
          <w:pPr>
            <w:pStyle w:val="23"/>
            <w:tabs>
              <w:tab w:val="right" w:leader="dot" w:pos="8494"/>
            </w:tabs>
            <w:rPr>
              <w:rFonts w:asciiTheme="minorHAnsi" w:eastAsiaTheme="minorEastAsia" w:hAnsiTheme="minorHAnsi" w:cstheme="minorBidi"/>
              <w:noProof/>
              <w:kern w:val="2"/>
            </w:rPr>
          </w:pPr>
          <w:hyperlink w:anchor="_Toc123328438" w:history="1">
            <w:r w:rsidRPr="00E0283D">
              <w:rPr>
                <w:rStyle w:val="af1"/>
                <w:noProof/>
              </w:rPr>
              <w:t>2.3</w:t>
            </w:r>
            <w:r w:rsidRPr="00E0283D">
              <w:rPr>
                <w:rStyle w:val="af1"/>
                <w:rFonts w:hint="eastAsia"/>
                <w:noProof/>
              </w:rPr>
              <w:t xml:space="preserve"> </w:t>
            </w:r>
            <w:r w:rsidRPr="00E0283D">
              <w:rPr>
                <w:rStyle w:val="af1"/>
                <w:rFonts w:hint="eastAsia"/>
                <w:noProof/>
              </w:rPr>
              <w:t>降維處理</w:t>
            </w:r>
            <w:r>
              <w:rPr>
                <w:noProof/>
                <w:webHidden/>
              </w:rPr>
              <w:tab/>
            </w:r>
            <w:r>
              <w:rPr>
                <w:noProof/>
                <w:webHidden/>
              </w:rPr>
              <w:fldChar w:fldCharType="begin"/>
            </w:r>
            <w:r>
              <w:rPr>
                <w:noProof/>
                <w:webHidden/>
              </w:rPr>
              <w:instrText xml:space="preserve"> PAGEREF _Toc123328438 \h </w:instrText>
            </w:r>
            <w:r>
              <w:rPr>
                <w:noProof/>
                <w:webHidden/>
              </w:rPr>
            </w:r>
            <w:r>
              <w:rPr>
                <w:noProof/>
                <w:webHidden/>
              </w:rPr>
              <w:fldChar w:fldCharType="separate"/>
            </w:r>
            <w:r>
              <w:rPr>
                <w:noProof/>
                <w:webHidden/>
              </w:rPr>
              <w:t>19</w:t>
            </w:r>
            <w:r>
              <w:rPr>
                <w:noProof/>
                <w:webHidden/>
              </w:rPr>
              <w:fldChar w:fldCharType="end"/>
            </w:r>
          </w:hyperlink>
        </w:p>
        <w:p w14:paraId="63041A1D" w14:textId="2F5D1074" w:rsidR="00F76BC5" w:rsidRDefault="00F76BC5">
          <w:pPr>
            <w:pStyle w:val="31"/>
            <w:tabs>
              <w:tab w:val="right" w:leader="dot" w:pos="8494"/>
            </w:tabs>
            <w:rPr>
              <w:rFonts w:asciiTheme="minorHAnsi" w:eastAsiaTheme="minorEastAsia" w:hAnsiTheme="minorHAnsi" w:cstheme="minorBidi"/>
              <w:noProof/>
              <w:kern w:val="2"/>
            </w:rPr>
          </w:pPr>
          <w:hyperlink w:anchor="_Toc123328439" w:history="1">
            <w:r w:rsidRPr="00E0283D">
              <w:rPr>
                <w:rStyle w:val="af1"/>
                <w:noProof/>
              </w:rPr>
              <w:t>2.3.1</w:t>
            </w:r>
            <w:r w:rsidRPr="00E0283D">
              <w:rPr>
                <w:rStyle w:val="af1"/>
                <w:rFonts w:hint="eastAsia"/>
                <w:noProof/>
              </w:rPr>
              <w:t xml:space="preserve"> </w:t>
            </w:r>
            <w:r w:rsidRPr="00E0283D">
              <w:rPr>
                <w:rStyle w:val="af1"/>
                <w:rFonts w:hint="eastAsia"/>
                <w:noProof/>
              </w:rPr>
              <w:t>特徵選取</w:t>
            </w:r>
            <w:r>
              <w:rPr>
                <w:noProof/>
                <w:webHidden/>
              </w:rPr>
              <w:tab/>
            </w:r>
            <w:r>
              <w:rPr>
                <w:noProof/>
                <w:webHidden/>
              </w:rPr>
              <w:fldChar w:fldCharType="begin"/>
            </w:r>
            <w:r>
              <w:rPr>
                <w:noProof/>
                <w:webHidden/>
              </w:rPr>
              <w:instrText xml:space="preserve"> PAGEREF _Toc123328439 \h </w:instrText>
            </w:r>
            <w:r>
              <w:rPr>
                <w:noProof/>
                <w:webHidden/>
              </w:rPr>
            </w:r>
            <w:r>
              <w:rPr>
                <w:noProof/>
                <w:webHidden/>
              </w:rPr>
              <w:fldChar w:fldCharType="separate"/>
            </w:r>
            <w:r>
              <w:rPr>
                <w:noProof/>
                <w:webHidden/>
              </w:rPr>
              <w:t>19</w:t>
            </w:r>
            <w:r>
              <w:rPr>
                <w:noProof/>
                <w:webHidden/>
              </w:rPr>
              <w:fldChar w:fldCharType="end"/>
            </w:r>
          </w:hyperlink>
        </w:p>
        <w:p w14:paraId="2F6AB084" w14:textId="42004556" w:rsidR="00F76BC5" w:rsidRDefault="00F76BC5">
          <w:pPr>
            <w:pStyle w:val="31"/>
            <w:tabs>
              <w:tab w:val="right" w:leader="dot" w:pos="8494"/>
            </w:tabs>
            <w:rPr>
              <w:rFonts w:asciiTheme="minorHAnsi" w:eastAsiaTheme="minorEastAsia" w:hAnsiTheme="minorHAnsi" w:cstheme="minorBidi"/>
              <w:noProof/>
              <w:kern w:val="2"/>
            </w:rPr>
          </w:pPr>
          <w:hyperlink w:anchor="_Toc123328440" w:history="1">
            <w:r w:rsidRPr="00E0283D">
              <w:rPr>
                <w:rStyle w:val="af1"/>
                <w:noProof/>
              </w:rPr>
              <w:t>2.3.2</w:t>
            </w:r>
            <w:r w:rsidRPr="00E0283D">
              <w:rPr>
                <w:rStyle w:val="af1"/>
                <w:rFonts w:hint="eastAsia"/>
                <w:noProof/>
              </w:rPr>
              <w:t xml:space="preserve"> </w:t>
            </w:r>
            <w:r w:rsidRPr="00E0283D">
              <w:rPr>
                <w:rStyle w:val="af1"/>
                <w:rFonts w:hint="eastAsia"/>
                <w:noProof/>
              </w:rPr>
              <w:t>特徵萃取</w:t>
            </w:r>
            <w:r>
              <w:rPr>
                <w:noProof/>
                <w:webHidden/>
              </w:rPr>
              <w:tab/>
            </w:r>
            <w:r>
              <w:rPr>
                <w:noProof/>
                <w:webHidden/>
              </w:rPr>
              <w:fldChar w:fldCharType="begin"/>
            </w:r>
            <w:r>
              <w:rPr>
                <w:noProof/>
                <w:webHidden/>
              </w:rPr>
              <w:instrText xml:space="preserve"> PAGEREF _Toc123328440 \h </w:instrText>
            </w:r>
            <w:r>
              <w:rPr>
                <w:noProof/>
                <w:webHidden/>
              </w:rPr>
            </w:r>
            <w:r>
              <w:rPr>
                <w:noProof/>
                <w:webHidden/>
              </w:rPr>
              <w:fldChar w:fldCharType="separate"/>
            </w:r>
            <w:r>
              <w:rPr>
                <w:noProof/>
                <w:webHidden/>
              </w:rPr>
              <w:t>22</w:t>
            </w:r>
            <w:r>
              <w:rPr>
                <w:noProof/>
                <w:webHidden/>
              </w:rPr>
              <w:fldChar w:fldCharType="end"/>
            </w:r>
          </w:hyperlink>
        </w:p>
        <w:p w14:paraId="2B027399" w14:textId="46092884" w:rsidR="00F76BC5" w:rsidRDefault="00F76BC5">
          <w:pPr>
            <w:pStyle w:val="23"/>
            <w:tabs>
              <w:tab w:val="right" w:leader="dot" w:pos="8494"/>
            </w:tabs>
            <w:rPr>
              <w:rFonts w:asciiTheme="minorHAnsi" w:eastAsiaTheme="minorEastAsia" w:hAnsiTheme="minorHAnsi" w:cstheme="minorBidi"/>
              <w:noProof/>
              <w:kern w:val="2"/>
            </w:rPr>
          </w:pPr>
          <w:hyperlink w:anchor="_Toc123328441" w:history="1">
            <w:r w:rsidRPr="00E0283D">
              <w:rPr>
                <w:rStyle w:val="af1"/>
                <w:noProof/>
              </w:rPr>
              <w:t>2.4</w:t>
            </w:r>
            <w:r w:rsidRPr="00E0283D">
              <w:rPr>
                <w:rStyle w:val="af1"/>
                <w:rFonts w:hint="eastAsia"/>
                <w:noProof/>
              </w:rPr>
              <w:t xml:space="preserve"> </w:t>
            </w:r>
            <w:r w:rsidRPr="00E0283D">
              <w:rPr>
                <w:rStyle w:val="af1"/>
                <w:rFonts w:hint="eastAsia"/>
                <w:noProof/>
              </w:rPr>
              <w:t>聚類模型</w:t>
            </w:r>
            <w:r>
              <w:rPr>
                <w:noProof/>
                <w:webHidden/>
              </w:rPr>
              <w:tab/>
            </w:r>
            <w:r>
              <w:rPr>
                <w:noProof/>
                <w:webHidden/>
              </w:rPr>
              <w:fldChar w:fldCharType="begin"/>
            </w:r>
            <w:r>
              <w:rPr>
                <w:noProof/>
                <w:webHidden/>
              </w:rPr>
              <w:instrText xml:space="preserve"> PAGEREF _Toc123328441 \h </w:instrText>
            </w:r>
            <w:r>
              <w:rPr>
                <w:noProof/>
                <w:webHidden/>
              </w:rPr>
            </w:r>
            <w:r>
              <w:rPr>
                <w:noProof/>
                <w:webHidden/>
              </w:rPr>
              <w:fldChar w:fldCharType="separate"/>
            </w:r>
            <w:r>
              <w:rPr>
                <w:noProof/>
                <w:webHidden/>
              </w:rPr>
              <w:t>25</w:t>
            </w:r>
            <w:r>
              <w:rPr>
                <w:noProof/>
                <w:webHidden/>
              </w:rPr>
              <w:fldChar w:fldCharType="end"/>
            </w:r>
          </w:hyperlink>
        </w:p>
        <w:p w14:paraId="18197E8A" w14:textId="65B84183" w:rsidR="00F76BC5" w:rsidRDefault="00F76BC5">
          <w:pPr>
            <w:pStyle w:val="31"/>
            <w:tabs>
              <w:tab w:val="right" w:leader="dot" w:pos="8494"/>
            </w:tabs>
            <w:rPr>
              <w:rFonts w:asciiTheme="minorHAnsi" w:eastAsiaTheme="minorEastAsia" w:hAnsiTheme="minorHAnsi" w:cstheme="minorBidi"/>
              <w:noProof/>
              <w:kern w:val="2"/>
            </w:rPr>
          </w:pPr>
          <w:hyperlink w:anchor="_Toc123328442" w:history="1">
            <w:r w:rsidRPr="00E0283D">
              <w:rPr>
                <w:rStyle w:val="af1"/>
                <w:noProof/>
              </w:rPr>
              <w:t>2.4.1 K-means</w:t>
            </w:r>
            <w:r w:rsidRPr="00E0283D">
              <w:rPr>
                <w:rStyle w:val="af1"/>
                <w:rFonts w:hint="eastAsia"/>
                <w:noProof/>
              </w:rPr>
              <w:t>聚類法</w:t>
            </w:r>
            <w:r>
              <w:rPr>
                <w:noProof/>
                <w:webHidden/>
              </w:rPr>
              <w:tab/>
            </w:r>
            <w:r>
              <w:rPr>
                <w:noProof/>
                <w:webHidden/>
              </w:rPr>
              <w:fldChar w:fldCharType="begin"/>
            </w:r>
            <w:r>
              <w:rPr>
                <w:noProof/>
                <w:webHidden/>
              </w:rPr>
              <w:instrText xml:space="preserve"> PAGEREF _Toc123328442 \h </w:instrText>
            </w:r>
            <w:r>
              <w:rPr>
                <w:noProof/>
                <w:webHidden/>
              </w:rPr>
            </w:r>
            <w:r>
              <w:rPr>
                <w:noProof/>
                <w:webHidden/>
              </w:rPr>
              <w:fldChar w:fldCharType="separate"/>
            </w:r>
            <w:r>
              <w:rPr>
                <w:noProof/>
                <w:webHidden/>
              </w:rPr>
              <w:t>27</w:t>
            </w:r>
            <w:r>
              <w:rPr>
                <w:noProof/>
                <w:webHidden/>
              </w:rPr>
              <w:fldChar w:fldCharType="end"/>
            </w:r>
          </w:hyperlink>
        </w:p>
        <w:p w14:paraId="25183253" w14:textId="2E2FD5FC" w:rsidR="00F76BC5" w:rsidRDefault="00F76BC5">
          <w:pPr>
            <w:pStyle w:val="31"/>
            <w:tabs>
              <w:tab w:val="right" w:leader="dot" w:pos="8494"/>
            </w:tabs>
            <w:rPr>
              <w:rFonts w:asciiTheme="minorHAnsi" w:eastAsiaTheme="minorEastAsia" w:hAnsiTheme="minorHAnsi" w:cstheme="minorBidi"/>
              <w:noProof/>
              <w:kern w:val="2"/>
            </w:rPr>
          </w:pPr>
          <w:hyperlink w:anchor="_Toc123328443" w:history="1">
            <w:r w:rsidRPr="00E0283D">
              <w:rPr>
                <w:rStyle w:val="af1"/>
                <w:noProof/>
              </w:rPr>
              <w:t>2.4.2</w:t>
            </w:r>
            <w:r w:rsidRPr="00E0283D">
              <w:rPr>
                <w:rStyle w:val="af1"/>
                <w:rFonts w:hint="eastAsia"/>
                <w:noProof/>
              </w:rPr>
              <w:t xml:space="preserve"> </w:t>
            </w:r>
            <w:r w:rsidRPr="00E0283D">
              <w:rPr>
                <w:rStyle w:val="af1"/>
                <w:rFonts w:hint="eastAsia"/>
                <w:noProof/>
              </w:rPr>
              <w:t>階層聚類法</w:t>
            </w:r>
            <w:r>
              <w:rPr>
                <w:noProof/>
                <w:webHidden/>
              </w:rPr>
              <w:tab/>
            </w:r>
            <w:r>
              <w:rPr>
                <w:noProof/>
                <w:webHidden/>
              </w:rPr>
              <w:fldChar w:fldCharType="begin"/>
            </w:r>
            <w:r>
              <w:rPr>
                <w:noProof/>
                <w:webHidden/>
              </w:rPr>
              <w:instrText xml:space="preserve"> PAGEREF _Toc123328443 \h </w:instrText>
            </w:r>
            <w:r>
              <w:rPr>
                <w:noProof/>
                <w:webHidden/>
              </w:rPr>
            </w:r>
            <w:r>
              <w:rPr>
                <w:noProof/>
                <w:webHidden/>
              </w:rPr>
              <w:fldChar w:fldCharType="separate"/>
            </w:r>
            <w:r>
              <w:rPr>
                <w:noProof/>
                <w:webHidden/>
              </w:rPr>
              <w:t>28</w:t>
            </w:r>
            <w:r>
              <w:rPr>
                <w:noProof/>
                <w:webHidden/>
              </w:rPr>
              <w:fldChar w:fldCharType="end"/>
            </w:r>
          </w:hyperlink>
        </w:p>
        <w:p w14:paraId="2C4F6ADA" w14:textId="7E8D8E48" w:rsidR="00F76BC5" w:rsidRDefault="00F76BC5">
          <w:pPr>
            <w:pStyle w:val="31"/>
            <w:tabs>
              <w:tab w:val="right" w:leader="dot" w:pos="8494"/>
            </w:tabs>
            <w:rPr>
              <w:rFonts w:asciiTheme="minorHAnsi" w:eastAsiaTheme="minorEastAsia" w:hAnsiTheme="minorHAnsi" w:cstheme="minorBidi"/>
              <w:noProof/>
              <w:kern w:val="2"/>
            </w:rPr>
          </w:pPr>
          <w:hyperlink w:anchor="_Toc123328444" w:history="1">
            <w:r w:rsidRPr="00E0283D">
              <w:rPr>
                <w:rStyle w:val="af1"/>
                <w:noProof/>
              </w:rPr>
              <w:t>2.4.3</w:t>
            </w:r>
            <w:r w:rsidRPr="00E0283D">
              <w:rPr>
                <w:rStyle w:val="af1"/>
                <w:rFonts w:hint="eastAsia"/>
                <w:noProof/>
              </w:rPr>
              <w:t xml:space="preserve"> </w:t>
            </w:r>
            <w:r w:rsidRPr="00E0283D">
              <w:rPr>
                <w:rStyle w:val="af1"/>
                <w:rFonts w:hint="eastAsia"/>
                <w:noProof/>
              </w:rPr>
              <w:t>區塊模型</w:t>
            </w:r>
            <w:r>
              <w:rPr>
                <w:noProof/>
                <w:webHidden/>
              </w:rPr>
              <w:tab/>
            </w:r>
            <w:r>
              <w:rPr>
                <w:noProof/>
                <w:webHidden/>
              </w:rPr>
              <w:fldChar w:fldCharType="begin"/>
            </w:r>
            <w:r>
              <w:rPr>
                <w:noProof/>
                <w:webHidden/>
              </w:rPr>
              <w:instrText xml:space="preserve"> PAGEREF _Toc123328444 \h </w:instrText>
            </w:r>
            <w:r>
              <w:rPr>
                <w:noProof/>
                <w:webHidden/>
              </w:rPr>
            </w:r>
            <w:r>
              <w:rPr>
                <w:noProof/>
                <w:webHidden/>
              </w:rPr>
              <w:fldChar w:fldCharType="separate"/>
            </w:r>
            <w:r>
              <w:rPr>
                <w:noProof/>
                <w:webHidden/>
              </w:rPr>
              <w:t>29</w:t>
            </w:r>
            <w:r>
              <w:rPr>
                <w:noProof/>
                <w:webHidden/>
              </w:rPr>
              <w:fldChar w:fldCharType="end"/>
            </w:r>
          </w:hyperlink>
        </w:p>
        <w:p w14:paraId="7DC2F8B8" w14:textId="48FDDA77" w:rsidR="00F76BC5" w:rsidRDefault="00F76BC5">
          <w:pPr>
            <w:pStyle w:val="23"/>
            <w:tabs>
              <w:tab w:val="right" w:leader="dot" w:pos="8494"/>
            </w:tabs>
            <w:rPr>
              <w:rFonts w:asciiTheme="minorHAnsi" w:eastAsiaTheme="minorEastAsia" w:hAnsiTheme="minorHAnsi" w:cstheme="minorBidi"/>
              <w:noProof/>
              <w:kern w:val="2"/>
            </w:rPr>
          </w:pPr>
          <w:hyperlink w:anchor="_Toc123328445" w:history="1">
            <w:r w:rsidRPr="00E0283D">
              <w:rPr>
                <w:rStyle w:val="af1"/>
                <w:noProof/>
              </w:rPr>
              <w:t>2.5</w:t>
            </w:r>
            <w:r w:rsidRPr="00E0283D">
              <w:rPr>
                <w:rStyle w:val="af1"/>
                <w:rFonts w:hint="eastAsia"/>
                <w:noProof/>
              </w:rPr>
              <w:t xml:space="preserve"> </w:t>
            </w:r>
            <w:r w:rsidRPr="00E0283D">
              <w:rPr>
                <w:rStyle w:val="af1"/>
                <w:rFonts w:hint="eastAsia"/>
                <w:noProof/>
              </w:rPr>
              <w:t>決策樹相關模型</w:t>
            </w:r>
            <w:r>
              <w:rPr>
                <w:noProof/>
                <w:webHidden/>
              </w:rPr>
              <w:tab/>
            </w:r>
            <w:r>
              <w:rPr>
                <w:noProof/>
                <w:webHidden/>
              </w:rPr>
              <w:fldChar w:fldCharType="begin"/>
            </w:r>
            <w:r>
              <w:rPr>
                <w:noProof/>
                <w:webHidden/>
              </w:rPr>
              <w:instrText xml:space="preserve"> PAGEREF _Toc123328445 \h </w:instrText>
            </w:r>
            <w:r>
              <w:rPr>
                <w:noProof/>
                <w:webHidden/>
              </w:rPr>
            </w:r>
            <w:r>
              <w:rPr>
                <w:noProof/>
                <w:webHidden/>
              </w:rPr>
              <w:fldChar w:fldCharType="separate"/>
            </w:r>
            <w:r>
              <w:rPr>
                <w:noProof/>
                <w:webHidden/>
              </w:rPr>
              <w:t>31</w:t>
            </w:r>
            <w:r>
              <w:rPr>
                <w:noProof/>
                <w:webHidden/>
              </w:rPr>
              <w:fldChar w:fldCharType="end"/>
            </w:r>
          </w:hyperlink>
        </w:p>
        <w:p w14:paraId="3BCCAEA5" w14:textId="63659637" w:rsidR="00F76BC5" w:rsidRDefault="00F76BC5">
          <w:pPr>
            <w:pStyle w:val="31"/>
            <w:tabs>
              <w:tab w:val="right" w:leader="dot" w:pos="8494"/>
            </w:tabs>
            <w:rPr>
              <w:rFonts w:asciiTheme="minorHAnsi" w:eastAsiaTheme="minorEastAsia" w:hAnsiTheme="minorHAnsi" w:cstheme="minorBidi"/>
              <w:noProof/>
              <w:kern w:val="2"/>
            </w:rPr>
          </w:pPr>
          <w:hyperlink w:anchor="_Toc123328446" w:history="1">
            <w:r w:rsidRPr="00E0283D">
              <w:rPr>
                <w:rStyle w:val="af1"/>
                <w:noProof/>
              </w:rPr>
              <w:t>2.5.1</w:t>
            </w:r>
            <w:r w:rsidRPr="00E0283D">
              <w:rPr>
                <w:rStyle w:val="af1"/>
                <w:rFonts w:hint="eastAsia"/>
                <w:noProof/>
              </w:rPr>
              <w:t xml:space="preserve"> </w:t>
            </w:r>
            <w:r w:rsidRPr="00E0283D">
              <w:rPr>
                <w:rStyle w:val="af1"/>
                <w:rFonts w:hint="eastAsia"/>
                <w:noProof/>
              </w:rPr>
              <w:t>決策樹</w:t>
            </w:r>
            <w:r>
              <w:rPr>
                <w:noProof/>
                <w:webHidden/>
              </w:rPr>
              <w:tab/>
            </w:r>
            <w:r>
              <w:rPr>
                <w:noProof/>
                <w:webHidden/>
              </w:rPr>
              <w:fldChar w:fldCharType="begin"/>
            </w:r>
            <w:r>
              <w:rPr>
                <w:noProof/>
                <w:webHidden/>
              </w:rPr>
              <w:instrText xml:space="preserve"> PAGEREF _Toc123328446 \h </w:instrText>
            </w:r>
            <w:r>
              <w:rPr>
                <w:noProof/>
                <w:webHidden/>
              </w:rPr>
            </w:r>
            <w:r>
              <w:rPr>
                <w:noProof/>
                <w:webHidden/>
              </w:rPr>
              <w:fldChar w:fldCharType="separate"/>
            </w:r>
            <w:r>
              <w:rPr>
                <w:noProof/>
                <w:webHidden/>
              </w:rPr>
              <w:t>31</w:t>
            </w:r>
            <w:r>
              <w:rPr>
                <w:noProof/>
                <w:webHidden/>
              </w:rPr>
              <w:fldChar w:fldCharType="end"/>
            </w:r>
          </w:hyperlink>
        </w:p>
        <w:p w14:paraId="3654B6E6" w14:textId="0CAE5231" w:rsidR="00F76BC5" w:rsidRDefault="00F76BC5">
          <w:pPr>
            <w:pStyle w:val="31"/>
            <w:tabs>
              <w:tab w:val="right" w:leader="dot" w:pos="8494"/>
            </w:tabs>
            <w:rPr>
              <w:rFonts w:asciiTheme="minorHAnsi" w:eastAsiaTheme="minorEastAsia" w:hAnsiTheme="minorHAnsi" w:cstheme="minorBidi"/>
              <w:noProof/>
              <w:kern w:val="2"/>
            </w:rPr>
          </w:pPr>
          <w:hyperlink w:anchor="_Toc123328447" w:history="1">
            <w:r w:rsidRPr="00E0283D">
              <w:rPr>
                <w:rStyle w:val="af1"/>
                <w:noProof/>
              </w:rPr>
              <w:t>2.5.2</w:t>
            </w:r>
            <w:r w:rsidRPr="00E0283D">
              <w:rPr>
                <w:rStyle w:val="af1"/>
                <w:rFonts w:hint="eastAsia"/>
                <w:noProof/>
              </w:rPr>
              <w:t xml:space="preserve"> </w:t>
            </w:r>
            <w:r w:rsidRPr="00E0283D">
              <w:rPr>
                <w:rStyle w:val="af1"/>
                <w:rFonts w:hint="eastAsia"/>
                <w:noProof/>
              </w:rPr>
              <w:t>隨機森林</w:t>
            </w:r>
            <w:r>
              <w:rPr>
                <w:noProof/>
                <w:webHidden/>
              </w:rPr>
              <w:tab/>
            </w:r>
            <w:r>
              <w:rPr>
                <w:noProof/>
                <w:webHidden/>
              </w:rPr>
              <w:fldChar w:fldCharType="begin"/>
            </w:r>
            <w:r>
              <w:rPr>
                <w:noProof/>
                <w:webHidden/>
              </w:rPr>
              <w:instrText xml:space="preserve"> PAGEREF _Toc123328447 \h </w:instrText>
            </w:r>
            <w:r>
              <w:rPr>
                <w:noProof/>
                <w:webHidden/>
              </w:rPr>
            </w:r>
            <w:r>
              <w:rPr>
                <w:noProof/>
                <w:webHidden/>
              </w:rPr>
              <w:fldChar w:fldCharType="separate"/>
            </w:r>
            <w:r>
              <w:rPr>
                <w:noProof/>
                <w:webHidden/>
              </w:rPr>
              <w:t>32</w:t>
            </w:r>
            <w:r>
              <w:rPr>
                <w:noProof/>
                <w:webHidden/>
              </w:rPr>
              <w:fldChar w:fldCharType="end"/>
            </w:r>
          </w:hyperlink>
        </w:p>
        <w:p w14:paraId="6AF96FEA" w14:textId="3F6FC1B7" w:rsidR="00F76BC5" w:rsidRDefault="00F76BC5">
          <w:pPr>
            <w:pStyle w:val="31"/>
            <w:tabs>
              <w:tab w:val="right" w:leader="dot" w:pos="8494"/>
            </w:tabs>
            <w:rPr>
              <w:rFonts w:asciiTheme="minorHAnsi" w:eastAsiaTheme="minorEastAsia" w:hAnsiTheme="minorHAnsi" w:cstheme="minorBidi"/>
              <w:noProof/>
              <w:kern w:val="2"/>
            </w:rPr>
          </w:pPr>
          <w:hyperlink w:anchor="_Toc123328448" w:history="1">
            <w:r w:rsidRPr="00E0283D">
              <w:rPr>
                <w:rStyle w:val="af1"/>
                <w:noProof/>
              </w:rPr>
              <w:t>2.5.3</w:t>
            </w:r>
            <w:r w:rsidRPr="00E0283D">
              <w:rPr>
                <w:rStyle w:val="af1"/>
                <w:rFonts w:hint="eastAsia"/>
                <w:noProof/>
              </w:rPr>
              <w:t xml:space="preserve"> </w:t>
            </w:r>
            <w:r w:rsidRPr="00E0283D">
              <w:rPr>
                <w:rStyle w:val="af1"/>
                <w:rFonts w:hint="eastAsia"/>
                <w:noProof/>
              </w:rPr>
              <w:t>梯度提升決策樹</w:t>
            </w:r>
            <w:r>
              <w:rPr>
                <w:noProof/>
                <w:webHidden/>
              </w:rPr>
              <w:tab/>
            </w:r>
            <w:r>
              <w:rPr>
                <w:noProof/>
                <w:webHidden/>
              </w:rPr>
              <w:fldChar w:fldCharType="begin"/>
            </w:r>
            <w:r>
              <w:rPr>
                <w:noProof/>
                <w:webHidden/>
              </w:rPr>
              <w:instrText xml:space="preserve"> PAGEREF _Toc123328448 \h </w:instrText>
            </w:r>
            <w:r>
              <w:rPr>
                <w:noProof/>
                <w:webHidden/>
              </w:rPr>
            </w:r>
            <w:r>
              <w:rPr>
                <w:noProof/>
                <w:webHidden/>
              </w:rPr>
              <w:fldChar w:fldCharType="separate"/>
            </w:r>
            <w:r>
              <w:rPr>
                <w:noProof/>
                <w:webHidden/>
              </w:rPr>
              <w:t>33</w:t>
            </w:r>
            <w:r>
              <w:rPr>
                <w:noProof/>
                <w:webHidden/>
              </w:rPr>
              <w:fldChar w:fldCharType="end"/>
            </w:r>
          </w:hyperlink>
        </w:p>
        <w:p w14:paraId="7E476674" w14:textId="44459C59" w:rsidR="00F76BC5" w:rsidRDefault="00F76BC5">
          <w:pPr>
            <w:pStyle w:val="23"/>
            <w:tabs>
              <w:tab w:val="right" w:leader="dot" w:pos="8494"/>
            </w:tabs>
            <w:rPr>
              <w:rFonts w:asciiTheme="minorHAnsi" w:eastAsiaTheme="minorEastAsia" w:hAnsiTheme="minorHAnsi" w:cstheme="minorBidi"/>
              <w:noProof/>
              <w:kern w:val="2"/>
            </w:rPr>
          </w:pPr>
          <w:hyperlink w:anchor="_Toc123328449" w:history="1">
            <w:r w:rsidRPr="00E0283D">
              <w:rPr>
                <w:rStyle w:val="af1"/>
                <w:noProof/>
              </w:rPr>
              <w:t>2.6</w:t>
            </w:r>
            <w:r w:rsidRPr="00E0283D">
              <w:rPr>
                <w:rStyle w:val="af1"/>
                <w:rFonts w:hint="eastAsia"/>
                <w:noProof/>
              </w:rPr>
              <w:t xml:space="preserve"> </w:t>
            </w:r>
            <w:r w:rsidRPr="00E0283D">
              <w:rPr>
                <w:rStyle w:val="af1"/>
                <w:rFonts w:hint="eastAsia"/>
                <w:noProof/>
              </w:rPr>
              <w:t>驗證指標</w:t>
            </w:r>
            <w:r>
              <w:rPr>
                <w:noProof/>
                <w:webHidden/>
              </w:rPr>
              <w:tab/>
            </w:r>
            <w:r>
              <w:rPr>
                <w:noProof/>
                <w:webHidden/>
              </w:rPr>
              <w:fldChar w:fldCharType="begin"/>
            </w:r>
            <w:r>
              <w:rPr>
                <w:noProof/>
                <w:webHidden/>
              </w:rPr>
              <w:instrText xml:space="preserve"> PAGEREF _Toc123328449 \h </w:instrText>
            </w:r>
            <w:r>
              <w:rPr>
                <w:noProof/>
                <w:webHidden/>
              </w:rPr>
            </w:r>
            <w:r>
              <w:rPr>
                <w:noProof/>
                <w:webHidden/>
              </w:rPr>
              <w:fldChar w:fldCharType="separate"/>
            </w:r>
            <w:r>
              <w:rPr>
                <w:noProof/>
                <w:webHidden/>
              </w:rPr>
              <w:t>36</w:t>
            </w:r>
            <w:r>
              <w:rPr>
                <w:noProof/>
                <w:webHidden/>
              </w:rPr>
              <w:fldChar w:fldCharType="end"/>
            </w:r>
          </w:hyperlink>
        </w:p>
        <w:p w14:paraId="1432797D" w14:textId="3759CEE0" w:rsidR="00F76BC5" w:rsidRDefault="00F76BC5">
          <w:pPr>
            <w:pStyle w:val="31"/>
            <w:tabs>
              <w:tab w:val="right" w:leader="dot" w:pos="8494"/>
            </w:tabs>
            <w:rPr>
              <w:rFonts w:asciiTheme="minorHAnsi" w:eastAsiaTheme="minorEastAsia" w:hAnsiTheme="minorHAnsi" w:cstheme="minorBidi"/>
              <w:noProof/>
              <w:kern w:val="2"/>
            </w:rPr>
          </w:pPr>
          <w:hyperlink w:anchor="_Toc123328450" w:history="1">
            <w:r w:rsidRPr="00E0283D">
              <w:rPr>
                <w:rStyle w:val="af1"/>
                <w:noProof/>
              </w:rPr>
              <w:t>2.6.1</w:t>
            </w:r>
            <w:r w:rsidRPr="00E0283D">
              <w:rPr>
                <w:rStyle w:val="af1"/>
                <w:rFonts w:hint="eastAsia"/>
                <w:noProof/>
              </w:rPr>
              <w:t xml:space="preserve"> </w:t>
            </w:r>
            <w:r w:rsidRPr="00E0283D">
              <w:rPr>
                <w:rStyle w:val="af1"/>
                <w:rFonts w:hint="eastAsia"/>
                <w:noProof/>
              </w:rPr>
              <w:t>回歸指標</w:t>
            </w:r>
            <w:r>
              <w:rPr>
                <w:noProof/>
                <w:webHidden/>
              </w:rPr>
              <w:tab/>
            </w:r>
            <w:r>
              <w:rPr>
                <w:noProof/>
                <w:webHidden/>
              </w:rPr>
              <w:fldChar w:fldCharType="begin"/>
            </w:r>
            <w:r>
              <w:rPr>
                <w:noProof/>
                <w:webHidden/>
              </w:rPr>
              <w:instrText xml:space="preserve"> PAGEREF _Toc123328450 \h </w:instrText>
            </w:r>
            <w:r>
              <w:rPr>
                <w:noProof/>
                <w:webHidden/>
              </w:rPr>
            </w:r>
            <w:r>
              <w:rPr>
                <w:noProof/>
                <w:webHidden/>
              </w:rPr>
              <w:fldChar w:fldCharType="separate"/>
            </w:r>
            <w:r>
              <w:rPr>
                <w:noProof/>
                <w:webHidden/>
              </w:rPr>
              <w:t>36</w:t>
            </w:r>
            <w:r>
              <w:rPr>
                <w:noProof/>
                <w:webHidden/>
              </w:rPr>
              <w:fldChar w:fldCharType="end"/>
            </w:r>
          </w:hyperlink>
        </w:p>
        <w:p w14:paraId="6F6B61EF" w14:textId="530DD0EB" w:rsidR="00F76BC5" w:rsidRDefault="00F76BC5">
          <w:pPr>
            <w:pStyle w:val="31"/>
            <w:tabs>
              <w:tab w:val="right" w:leader="dot" w:pos="8494"/>
            </w:tabs>
            <w:rPr>
              <w:rFonts w:asciiTheme="minorHAnsi" w:eastAsiaTheme="minorEastAsia" w:hAnsiTheme="minorHAnsi" w:cstheme="minorBidi"/>
              <w:noProof/>
              <w:kern w:val="2"/>
            </w:rPr>
          </w:pPr>
          <w:hyperlink w:anchor="_Toc123328451" w:history="1">
            <w:r w:rsidRPr="00E0283D">
              <w:rPr>
                <w:rStyle w:val="af1"/>
                <w:noProof/>
              </w:rPr>
              <w:t>2.6.2</w:t>
            </w:r>
            <w:r w:rsidRPr="00E0283D">
              <w:rPr>
                <w:rStyle w:val="af1"/>
                <w:rFonts w:hint="eastAsia"/>
                <w:noProof/>
              </w:rPr>
              <w:t xml:space="preserve"> </w:t>
            </w:r>
            <w:r w:rsidRPr="00E0283D">
              <w:rPr>
                <w:rStyle w:val="af1"/>
                <w:rFonts w:hint="eastAsia"/>
                <w:noProof/>
              </w:rPr>
              <w:t>分類指標</w:t>
            </w:r>
            <w:r>
              <w:rPr>
                <w:noProof/>
                <w:webHidden/>
              </w:rPr>
              <w:tab/>
            </w:r>
            <w:r>
              <w:rPr>
                <w:noProof/>
                <w:webHidden/>
              </w:rPr>
              <w:fldChar w:fldCharType="begin"/>
            </w:r>
            <w:r>
              <w:rPr>
                <w:noProof/>
                <w:webHidden/>
              </w:rPr>
              <w:instrText xml:space="preserve"> PAGEREF _Toc123328451 \h </w:instrText>
            </w:r>
            <w:r>
              <w:rPr>
                <w:noProof/>
                <w:webHidden/>
              </w:rPr>
            </w:r>
            <w:r>
              <w:rPr>
                <w:noProof/>
                <w:webHidden/>
              </w:rPr>
              <w:fldChar w:fldCharType="separate"/>
            </w:r>
            <w:r>
              <w:rPr>
                <w:noProof/>
                <w:webHidden/>
              </w:rPr>
              <w:t>36</w:t>
            </w:r>
            <w:r>
              <w:rPr>
                <w:noProof/>
                <w:webHidden/>
              </w:rPr>
              <w:fldChar w:fldCharType="end"/>
            </w:r>
          </w:hyperlink>
        </w:p>
        <w:p w14:paraId="05991081" w14:textId="398A22FC" w:rsidR="00F76BC5" w:rsidRDefault="00F76BC5">
          <w:pPr>
            <w:pStyle w:val="11"/>
            <w:tabs>
              <w:tab w:val="right" w:leader="dot" w:pos="8494"/>
            </w:tabs>
            <w:rPr>
              <w:rFonts w:asciiTheme="minorHAnsi" w:eastAsiaTheme="minorEastAsia" w:hAnsiTheme="minorHAnsi" w:cstheme="minorBidi"/>
              <w:noProof/>
              <w:kern w:val="2"/>
            </w:rPr>
          </w:pPr>
          <w:hyperlink w:anchor="_Toc123328452" w:history="1">
            <w:r w:rsidRPr="00E0283D">
              <w:rPr>
                <w:rStyle w:val="af1"/>
                <w:noProof/>
              </w:rPr>
              <w:t>3</w:t>
            </w:r>
            <w:r w:rsidRPr="00E0283D">
              <w:rPr>
                <w:rStyle w:val="af1"/>
                <w:rFonts w:hint="eastAsia"/>
                <w:noProof/>
              </w:rPr>
              <w:t xml:space="preserve"> </w:t>
            </w:r>
            <w:r w:rsidRPr="00E0283D">
              <w:rPr>
                <w:rStyle w:val="af1"/>
                <w:rFonts w:hint="eastAsia"/>
                <w:noProof/>
              </w:rPr>
              <w:t>第三章</w:t>
            </w:r>
            <w:r w:rsidRPr="00E0283D">
              <w:rPr>
                <w:rStyle w:val="af1"/>
                <w:noProof/>
              </w:rPr>
              <w:t xml:space="preserve"> </w:t>
            </w:r>
            <w:r w:rsidRPr="00E0283D">
              <w:rPr>
                <w:rStyle w:val="af1"/>
                <w:rFonts w:hint="eastAsia"/>
                <w:noProof/>
              </w:rPr>
              <w:t>高維二元特徵之聚合編碼技術及分析框架</w:t>
            </w:r>
            <w:r>
              <w:rPr>
                <w:noProof/>
                <w:webHidden/>
              </w:rPr>
              <w:tab/>
            </w:r>
            <w:r>
              <w:rPr>
                <w:noProof/>
                <w:webHidden/>
              </w:rPr>
              <w:fldChar w:fldCharType="begin"/>
            </w:r>
            <w:r>
              <w:rPr>
                <w:noProof/>
                <w:webHidden/>
              </w:rPr>
              <w:instrText xml:space="preserve"> PAGEREF _Toc123328452 \h </w:instrText>
            </w:r>
            <w:r>
              <w:rPr>
                <w:noProof/>
                <w:webHidden/>
              </w:rPr>
            </w:r>
            <w:r>
              <w:rPr>
                <w:noProof/>
                <w:webHidden/>
              </w:rPr>
              <w:fldChar w:fldCharType="separate"/>
            </w:r>
            <w:r>
              <w:rPr>
                <w:noProof/>
                <w:webHidden/>
              </w:rPr>
              <w:t>39</w:t>
            </w:r>
            <w:r>
              <w:rPr>
                <w:noProof/>
                <w:webHidden/>
              </w:rPr>
              <w:fldChar w:fldCharType="end"/>
            </w:r>
          </w:hyperlink>
        </w:p>
        <w:p w14:paraId="5C1ACFF2" w14:textId="046A1904" w:rsidR="00F76BC5" w:rsidRDefault="00F76BC5">
          <w:pPr>
            <w:pStyle w:val="23"/>
            <w:tabs>
              <w:tab w:val="right" w:leader="dot" w:pos="8494"/>
            </w:tabs>
            <w:rPr>
              <w:rFonts w:asciiTheme="minorHAnsi" w:eastAsiaTheme="minorEastAsia" w:hAnsiTheme="minorHAnsi" w:cstheme="minorBidi"/>
              <w:noProof/>
              <w:kern w:val="2"/>
            </w:rPr>
          </w:pPr>
          <w:hyperlink w:anchor="_Toc123328453" w:history="1">
            <w:r w:rsidRPr="00E0283D">
              <w:rPr>
                <w:rStyle w:val="af1"/>
                <w:noProof/>
              </w:rPr>
              <w:t>3.1</w:t>
            </w:r>
            <w:r w:rsidRPr="00E0283D">
              <w:rPr>
                <w:rStyle w:val="af1"/>
                <w:rFonts w:hint="eastAsia"/>
                <w:noProof/>
              </w:rPr>
              <w:t xml:space="preserve"> </w:t>
            </w:r>
            <w:r w:rsidRPr="00E0283D">
              <w:rPr>
                <w:rStyle w:val="af1"/>
                <w:rFonts w:hint="eastAsia"/>
                <w:noProof/>
              </w:rPr>
              <w:t>二元特徵分群</w:t>
            </w:r>
            <w:r>
              <w:rPr>
                <w:noProof/>
                <w:webHidden/>
              </w:rPr>
              <w:tab/>
            </w:r>
            <w:r>
              <w:rPr>
                <w:noProof/>
                <w:webHidden/>
              </w:rPr>
              <w:fldChar w:fldCharType="begin"/>
            </w:r>
            <w:r>
              <w:rPr>
                <w:noProof/>
                <w:webHidden/>
              </w:rPr>
              <w:instrText xml:space="preserve"> PAGEREF _Toc123328453 \h </w:instrText>
            </w:r>
            <w:r>
              <w:rPr>
                <w:noProof/>
                <w:webHidden/>
              </w:rPr>
            </w:r>
            <w:r>
              <w:rPr>
                <w:noProof/>
                <w:webHidden/>
              </w:rPr>
              <w:fldChar w:fldCharType="separate"/>
            </w:r>
            <w:r>
              <w:rPr>
                <w:noProof/>
                <w:webHidden/>
              </w:rPr>
              <w:t>42</w:t>
            </w:r>
            <w:r>
              <w:rPr>
                <w:noProof/>
                <w:webHidden/>
              </w:rPr>
              <w:fldChar w:fldCharType="end"/>
            </w:r>
          </w:hyperlink>
        </w:p>
        <w:p w14:paraId="0BA861C4" w14:textId="589A3574" w:rsidR="00F76BC5" w:rsidRDefault="00F76BC5">
          <w:pPr>
            <w:pStyle w:val="31"/>
            <w:tabs>
              <w:tab w:val="right" w:leader="dot" w:pos="8494"/>
            </w:tabs>
            <w:rPr>
              <w:rFonts w:asciiTheme="minorHAnsi" w:eastAsiaTheme="minorEastAsia" w:hAnsiTheme="minorHAnsi" w:cstheme="minorBidi"/>
              <w:noProof/>
              <w:kern w:val="2"/>
            </w:rPr>
          </w:pPr>
          <w:hyperlink w:anchor="_Toc123328454" w:history="1">
            <w:r w:rsidRPr="00E0283D">
              <w:rPr>
                <w:rStyle w:val="af1"/>
                <w:noProof/>
              </w:rPr>
              <w:t>3.1.1</w:t>
            </w:r>
            <w:r w:rsidRPr="00E0283D">
              <w:rPr>
                <w:rStyle w:val="af1"/>
                <w:rFonts w:hint="eastAsia"/>
                <w:noProof/>
              </w:rPr>
              <w:t xml:space="preserve"> </w:t>
            </w:r>
            <w:r w:rsidRPr="00E0283D">
              <w:rPr>
                <w:rStyle w:val="af1"/>
                <w:rFonts w:hint="eastAsia"/>
                <w:noProof/>
              </w:rPr>
              <w:t>資料原始特徵群</w:t>
            </w:r>
            <w:r>
              <w:rPr>
                <w:noProof/>
                <w:webHidden/>
              </w:rPr>
              <w:tab/>
            </w:r>
            <w:r>
              <w:rPr>
                <w:noProof/>
                <w:webHidden/>
              </w:rPr>
              <w:fldChar w:fldCharType="begin"/>
            </w:r>
            <w:r>
              <w:rPr>
                <w:noProof/>
                <w:webHidden/>
              </w:rPr>
              <w:instrText xml:space="preserve"> PAGEREF _Toc123328454 \h </w:instrText>
            </w:r>
            <w:r>
              <w:rPr>
                <w:noProof/>
                <w:webHidden/>
              </w:rPr>
            </w:r>
            <w:r>
              <w:rPr>
                <w:noProof/>
                <w:webHidden/>
              </w:rPr>
              <w:fldChar w:fldCharType="separate"/>
            </w:r>
            <w:r>
              <w:rPr>
                <w:noProof/>
                <w:webHidden/>
              </w:rPr>
              <w:t>42</w:t>
            </w:r>
            <w:r>
              <w:rPr>
                <w:noProof/>
                <w:webHidden/>
              </w:rPr>
              <w:fldChar w:fldCharType="end"/>
            </w:r>
          </w:hyperlink>
        </w:p>
        <w:p w14:paraId="55BB506D" w14:textId="6A1B58B6" w:rsidR="00F76BC5" w:rsidRDefault="00F76BC5">
          <w:pPr>
            <w:pStyle w:val="31"/>
            <w:tabs>
              <w:tab w:val="right" w:leader="dot" w:pos="8494"/>
            </w:tabs>
            <w:rPr>
              <w:rFonts w:asciiTheme="minorHAnsi" w:eastAsiaTheme="minorEastAsia" w:hAnsiTheme="minorHAnsi" w:cstheme="minorBidi"/>
              <w:noProof/>
              <w:kern w:val="2"/>
            </w:rPr>
          </w:pPr>
          <w:hyperlink w:anchor="_Toc123328455" w:history="1">
            <w:r w:rsidRPr="00E0283D">
              <w:rPr>
                <w:rStyle w:val="af1"/>
                <w:noProof/>
              </w:rPr>
              <w:t>3.1.2</w:t>
            </w:r>
            <w:r w:rsidRPr="00E0283D">
              <w:rPr>
                <w:rStyle w:val="af1"/>
                <w:rFonts w:hint="eastAsia"/>
                <w:noProof/>
              </w:rPr>
              <w:t xml:space="preserve"> </w:t>
            </w:r>
            <w:r w:rsidRPr="00E0283D">
              <w:rPr>
                <w:rStyle w:val="af1"/>
                <w:rFonts w:hint="eastAsia"/>
                <w:noProof/>
              </w:rPr>
              <w:t>主成分分析群集</w:t>
            </w:r>
            <w:r>
              <w:rPr>
                <w:noProof/>
                <w:webHidden/>
              </w:rPr>
              <w:tab/>
            </w:r>
            <w:r>
              <w:rPr>
                <w:noProof/>
                <w:webHidden/>
              </w:rPr>
              <w:fldChar w:fldCharType="begin"/>
            </w:r>
            <w:r>
              <w:rPr>
                <w:noProof/>
                <w:webHidden/>
              </w:rPr>
              <w:instrText xml:space="preserve"> PAGEREF _Toc123328455 \h </w:instrText>
            </w:r>
            <w:r>
              <w:rPr>
                <w:noProof/>
                <w:webHidden/>
              </w:rPr>
            </w:r>
            <w:r>
              <w:rPr>
                <w:noProof/>
                <w:webHidden/>
              </w:rPr>
              <w:fldChar w:fldCharType="separate"/>
            </w:r>
            <w:r>
              <w:rPr>
                <w:noProof/>
                <w:webHidden/>
              </w:rPr>
              <w:t>43</w:t>
            </w:r>
            <w:r>
              <w:rPr>
                <w:noProof/>
                <w:webHidden/>
              </w:rPr>
              <w:fldChar w:fldCharType="end"/>
            </w:r>
          </w:hyperlink>
        </w:p>
        <w:p w14:paraId="0E095698" w14:textId="186C7A09" w:rsidR="00F76BC5" w:rsidRDefault="00F76BC5">
          <w:pPr>
            <w:pStyle w:val="31"/>
            <w:tabs>
              <w:tab w:val="right" w:leader="dot" w:pos="8494"/>
            </w:tabs>
            <w:rPr>
              <w:rFonts w:asciiTheme="minorHAnsi" w:eastAsiaTheme="minorEastAsia" w:hAnsiTheme="minorHAnsi" w:cstheme="minorBidi"/>
              <w:noProof/>
              <w:kern w:val="2"/>
            </w:rPr>
          </w:pPr>
          <w:hyperlink w:anchor="_Toc123328456" w:history="1">
            <w:r w:rsidRPr="00E0283D">
              <w:rPr>
                <w:rStyle w:val="af1"/>
                <w:noProof/>
              </w:rPr>
              <w:t>3.1.3</w:t>
            </w:r>
            <w:r w:rsidRPr="00E0283D">
              <w:rPr>
                <w:rStyle w:val="af1"/>
                <w:rFonts w:hint="eastAsia"/>
                <w:noProof/>
              </w:rPr>
              <w:t xml:space="preserve"> </w:t>
            </w:r>
            <w:r w:rsidRPr="00E0283D">
              <w:rPr>
                <w:rStyle w:val="af1"/>
                <w:rFonts w:hint="eastAsia"/>
                <w:noProof/>
              </w:rPr>
              <w:t>相關係數群集</w:t>
            </w:r>
            <w:r>
              <w:rPr>
                <w:noProof/>
                <w:webHidden/>
              </w:rPr>
              <w:tab/>
            </w:r>
            <w:r>
              <w:rPr>
                <w:noProof/>
                <w:webHidden/>
              </w:rPr>
              <w:fldChar w:fldCharType="begin"/>
            </w:r>
            <w:r>
              <w:rPr>
                <w:noProof/>
                <w:webHidden/>
              </w:rPr>
              <w:instrText xml:space="preserve"> PAGEREF _Toc123328456 \h </w:instrText>
            </w:r>
            <w:r>
              <w:rPr>
                <w:noProof/>
                <w:webHidden/>
              </w:rPr>
            </w:r>
            <w:r>
              <w:rPr>
                <w:noProof/>
                <w:webHidden/>
              </w:rPr>
              <w:fldChar w:fldCharType="separate"/>
            </w:r>
            <w:r>
              <w:rPr>
                <w:noProof/>
                <w:webHidden/>
              </w:rPr>
              <w:t>44</w:t>
            </w:r>
            <w:r>
              <w:rPr>
                <w:noProof/>
                <w:webHidden/>
              </w:rPr>
              <w:fldChar w:fldCharType="end"/>
            </w:r>
          </w:hyperlink>
        </w:p>
        <w:p w14:paraId="174BB567" w14:textId="5093FCAD" w:rsidR="00F76BC5" w:rsidRDefault="00F76BC5">
          <w:pPr>
            <w:pStyle w:val="23"/>
            <w:tabs>
              <w:tab w:val="right" w:leader="dot" w:pos="8494"/>
            </w:tabs>
            <w:rPr>
              <w:rFonts w:asciiTheme="minorHAnsi" w:eastAsiaTheme="minorEastAsia" w:hAnsiTheme="minorHAnsi" w:cstheme="minorBidi"/>
              <w:noProof/>
              <w:kern w:val="2"/>
            </w:rPr>
          </w:pPr>
          <w:hyperlink w:anchor="_Toc123328457" w:history="1">
            <w:r w:rsidRPr="00E0283D">
              <w:rPr>
                <w:rStyle w:val="af1"/>
                <w:noProof/>
              </w:rPr>
              <w:t>3.2 .</w:t>
            </w:r>
            <w:r w:rsidRPr="00E0283D">
              <w:rPr>
                <w:rStyle w:val="af1"/>
                <w:rFonts w:hint="eastAsia"/>
                <w:noProof/>
              </w:rPr>
              <w:t>群內二元特徵排序</w:t>
            </w:r>
            <w:r>
              <w:rPr>
                <w:noProof/>
                <w:webHidden/>
              </w:rPr>
              <w:tab/>
            </w:r>
            <w:r>
              <w:rPr>
                <w:noProof/>
                <w:webHidden/>
              </w:rPr>
              <w:fldChar w:fldCharType="begin"/>
            </w:r>
            <w:r>
              <w:rPr>
                <w:noProof/>
                <w:webHidden/>
              </w:rPr>
              <w:instrText xml:space="preserve"> PAGEREF _Toc123328457 \h </w:instrText>
            </w:r>
            <w:r>
              <w:rPr>
                <w:noProof/>
                <w:webHidden/>
              </w:rPr>
            </w:r>
            <w:r>
              <w:rPr>
                <w:noProof/>
                <w:webHidden/>
              </w:rPr>
              <w:fldChar w:fldCharType="separate"/>
            </w:r>
            <w:r>
              <w:rPr>
                <w:noProof/>
                <w:webHidden/>
              </w:rPr>
              <w:t>47</w:t>
            </w:r>
            <w:r>
              <w:rPr>
                <w:noProof/>
                <w:webHidden/>
              </w:rPr>
              <w:fldChar w:fldCharType="end"/>
            </w:r>
          </w:hyperlink>
        </w:p>
        <w:p w14:paraId="4E7ADC07" w14:textId="434B36B2" w:rsidR="00F76BC5" w:rsidRDefault="00F76BC5">
          <w:pPr>
            <w:pStyle w:val="31"/>
            <w:tabs>
              <w:tab w:val="right" w:leader="dot" w:pos="8494"/>
            </w:tabs>
            <w:rPr>
              <w:rFonts w:asciiTheme="minorHAnsi" w:eastAsiaTheme="minorEastAsia" w:hAnsiTheme="minorHAnsi" w:cstheme="minorBidi"/>
              <w:noProof/>
              <w:kern w:val="2"/>
            </w:rPr>
          </w:pPr>
          <w:hyperlink w:anchor="_Toc123328458" w:history="1">
            <w:r w:rsidRPr="00E0283D">
              <w:rPr>
                <w:rStyle w:val="af1"/>
                <w:noProof/>
              </w:rPr>
              <w:t>3.2.1</w:t>
            </w:r>
            <w:r w:rsidRPr="00E0283D">
              <w:rPr>
                <w:rStyle w:val="af1"/>
                <w:rFonts w:hint="eastAsia"/>
                <w:noProof/>
              </w:rPr>
              <w:t xml:space="preserve"> </w:t>
            </w:r>
            <w:r w:rsidRPr="00E0283D">
              <w:rPr>
                <w:rStyle w:val="af1"/>
                <w:rFonts w:hint="eastAsia"/>
                <w:noProof/>
              </w:rPr>
              <w:t>二元特徵總和排序</w:t>
            </w:r>
            <w:r>
              <w:rPr>
                <w:noProof/>
                <w:webHidden/>
              </w:rPr>
              <w:tab/>
            </w:r>
            <w:r>
              <w:rPr>
                <w:noProof/>
                <w:webHidden/>
              </w:rPr>
              <w:fldChar w:fldCharType="begin"/>
            </w:r>
            <w:r>
              <w:rPr>
                <w:noProof/>
                <w:webHidden/>
              </w:rPr>
              <w:instrText xml:space="preserve"> PAGEREF _Toc123328458 \h </w:instrText>
            </w:r>
            <w:r>
              <w:rPr>
                <w:noProof/>
                <w:webHidden/>
              </w:rPr>
            </w:r>
            <w:r>
              <w:rPr>
                <w:noProof/>
                <w:webHidden/>
              </w:rPr>
              <w:fldChar w:fldCharType="separate"/>
            </w:r>
            <w:r>
              <w:rPr>
                <w:noProof/>
                <w:webHidden/>
              </w:rPr>
              <w:t>49</w:t>
            </w:r>
            <w:r>
              <w:rPr>
                <w:noProof/>
                <w:webHidden/>
              </w:rPr>
              <w:fldChar w:fldCharType="end"/>
            </w:r>
          </w:hyperlink>
        </w:p>
        <w:p w14:paraId="5A57C771" w14:textId="7CC140BD" w:rsidR="00F76BC5" w:rsidRDefault="00F76BC5">
          <w:pPr>
            <w:pStyle w:val="31"/>
            <w:tabs>
              <w:tab w:val="right" w:leader="dot" w:pos="8494"/>
            </w:tabs>
            <w:rPr>
              <w:rFonts w:asciiTheme="minorHAnsi" w:eastAsiaTheme="minorEastAsia" w:hAnsiTheme="minorHAnsi" w:cstheme="minorBidi"/>
              <w:noProof/>
              <w:kern w:val="2"/>
            </w:rPr>
          </w:pPr>
          <w:hyperlink w:anchor="_Toc123328459" w:history="1">
            <w:r w:rsidRPr="00E0283D">
              <w:rPr>
                <w:rStyle w:val="af1"/>
                <w:noProof/>
              </w:rPr>
              <w:t>3.2.2</w:t>
            </w:r>
            <w:r w:rsidRPr="00E0283D">
              <w:rPr>
                <w:rStyle w:val="af1"/>
                <w:rFonts w:hint="eastAsia"/>
                <w:noProof/>
              </w:rPr>
              <w:t xml:space="preserve"> </w:t>
            </w:r>
            <w:r w:rsidRPr="00E0283D">
              <w:rPr>
                <w:rStyle w:val="af1"/>
                <w:rFonts w:hint="eastAsia"/>
                <w:noProof/>
              </w:rPr>
              <w:t>特徵純粹度排序</w:t>
            </w:r>
            <w:r>
              <w:rPr>
                <w:noProof/>
                <w:webHidden/>
              </w:rPr>
              <w:tab/>
            </w:r>
            <w:r>
              <w:rPr>
                <w:noProof/>
                <w:webHidden/>
              </w:rPr>
              <w:fldChar w:fldCharType="begin"/>
            </w:r>
            <w:r>
              <w:rPr>
                <w:noProof/>
                <w:webHidden/>
              </w:rPr>
              <w:instrText xml:space="preserve"> PAGEREF _Toc123328459 \h </w:instrText>
            </w:r>
            <w:r>
              <w:rPr>
                <w:noProof/>
                <w:webHidden/>
              </w:rPr>
            </w:r>
            <w:r>
              <w:rPr>
                <w:noProof/>
                <w:webHidden/>
              </w:rPr>
              <w:fldChar w:fldCharType="separate"/>
            </w:r>
            <w:r>
              <w:rPr>
                <w:noProof/>
                <w:webHidden/>
              </w:rPr>
              <w:t>49</w:t>
            </w:r>
            <w:r>
              <w:rPr>
                <w:noProof/>
                <w:webHidden/>
              </w:rPr>
              <w:fldChar w:fldCharType="end"/>
            </w:r>
          </w:hyperlink>
        </w:p>
        <w:p w14:paraId="748B1E27" w14:textId="7C2CB075" w:rsidR="00F76BC5" w:rsidRDefault="00F76BC5">
          <w:pPr>
            <w:pStyle w:val="31"/>
            <w:tabs>
              <w:tab w:val="right" w:leader="dot" w:pos="8494"/>
            </w:tabs>
            <w:rPr>
              <w:rFonts w:asciiTheme="minorHAnsi" w:eastAsiaTheme="minorEastAsia" w:hAnsiTheme="minorHAnsi" w:cstheme="minorBidi"/>
              <w:noProof/>
              <w:kern w:val="2"/>
            </w:rPr>
          </w:pPr>
          <w:hyperlink w:anchor="_Toc123328460" w:history="1">
            <w:r w:rsidRPr="00E0283D">
              <w:rPr>
                <w:rStyle w:val="af1"/>
                <w:noProof/>
              </w:rPr>
              <w:t>3.2.3</w:t>
            </w:r>
            <w:r w:rsidRPr="00E0283D">
              <w:rPr>
                <w:rStyle w:val="af1"/>
                <w:rFonts w:hint="eastAsia"/>
                <w:noProof/>
              </w:rPr>
              <w:t xml:space="preserve"> </w:t>
            </w:r>
            <w:r w:rsidRPr="00E0283D">
              <w:rPr>
                <w:rStyle w:val="af1"/>
                <w:rFonts w:hint="eastAsia"/>
                <w:noProof/>
              </w:rPr>
              <w:t>特徵重要度排序</w:t>
            </w:r>
            <w:r>
              <w:rPr>
                <w:noProof/>
                <w:webHidden/>
              </w:rPr>
              <w:tab/>
            </w:r>
            <w:r>
              <w:rPr>
                <w:noProof/>
                <w:webHidden/>
              </w:rPr>
              <w:fldChar w:fldCharType="begin"/>
            </w:r>
            <w:r>
              <w:rPr>
                <w:noProof/>
                <w:webHidden/>
              </w:rPr>
              <w:instrText xml:space="preserve"> PAGEREF _Toc123328460 \h </w:instrText>
            </w:r>
            <w:r>
              <w:rPr>
                <w:noProof/>
                <w:webHidden/>
              </w:rPr>
            </w:r>
            <w:r>
              <w:rPr>
                <w:noProof/>
                <w:webHidden/>
              </w:rPr>
              <w:fldChar w:fldCharType="separate"/>
            </w:r>
            <w:r>
              <w:rPr>
                <w:noProof/>
                <w:webHidden/>
              </w:rPr>
              <w:t>50</w:t>
            </w:r>
            <w:r>
              <w:rPr>
                <w:noProof/>
                <w:webHidden/>
              </w:rPr>
              <w:fldChar w:fldCharType="end"/>
            </w:r>
          </w:hyperlink>
        </w:p>
        <w:p w14:paraId="1810B1C9" w14:textId="4BBA5AD0" w:rsidR="00F76BC5" w:rsidRDefault="00F76BC5">
          <w:pPr>
            <w:pStyle w:val="31"/>
            <w:tabs>
              <w:tab w:val="right" w:leader="dot" w:pos="8494"/>
            </w:tabs>
            <w:rPr>
              <w:rFonts w:asciiTheme="minorHAnsi" w:eastAsiaTheme="minorEastAsia" w:hAnsiTheme="minorHAnsi" w:cstheme="minorBidi"/>
              <w:noProof/>
              <w:kern w:val="2"/>
            </w:rPr>
          </w:pPr>
          <w:hyperlink w:anchor="_Toc123328461" w:history="1">
            <w:r w:rsidRPr="00E0283D">
              <w:rPr>
                <w:rStyle w:val="af1"/>
                <w:noProof/>
              </w:rPr>
              <w:t>3.2.4</w:t>
            </w:r>
            <w:r w:rsidRPr="00E0283D">
              <w:rPr>
                <w:rStyle w:val="af1"/>
                <w:rFonts w:hint="eastAsia"/>
                <w:noProof/>
              </w:rPr>
              <w:t xml:space="preserve"> </w:t>
            </w:r>
            <w:r w:rsidRPr="00E0283D">
              <w:rPr>
                <w:rStyle w:val="af1"/>
                <w:rFonts w:hint="eastAsia"/>
                <w:noProof/>
              </w:rPr>
              <w:t>基因演算排序法</w:t>
            </w:r>
            <w:r>
              <w:rPr>
                <w:noProof/>
                <w:webHidden/>
              </w:rPr>
              <w:tab/>
            </w:r>
            <w:r>
              <w:rPr>
                <w:noProof/>
                <w:webHidden/>
              </w:rPr>
              <w:fldChar w:fldCharType="begin"/>
            </w:r>
            <w:r>
              <w:rPr>
                <w:noProof/>
                <w:webHidden/>
              </w:rPr>
              <w:instrText xml:space="preserve"> PAGEREF _Toc123328461 \h </w:instrText>
            </w:r>
            <w:r>
              <w:rPr>
                <w:noProof/>
                <w:webHidden/>
              </w:rPr>
            </w:r>
            <w:r>
              <w:rPr>
                <w:noProof/>
                <w:webHidden/>
              </w:rPr>
              <w:fldChar w:fldCharType="separate"/>
            </w:r>
            <w:r>
              <w:rPr>
                <w:noProof/>
                <w:webHidden/>
              </w:rPr>
              <w:t>51</w:t>
            </w:r>
            <w:r>
              <w:rPr>
                <w:noProof/>
                <w:webHidden/>
              </w:rPr>
              <w:fldChar w:fldCharType="end"/>
            </w:r>
          </w:hyperlink>
        </w:p>
        <w:p w14:paraId="538129FC" w14:textId="31BD660D" w:rsidR="00F76BC5" w:rsidRDefault="00F76BC5">
          <w:pPr>
            <w:pStyle w:val="23"/>
            <w:tabs>
              <w:tab w:val="right" w:leader="dot" w:pos="8494"/>
            </w:tabs>
            <w:rPr>
              <w:rFonts w:asciiTheme="minorHAnsi" w:eastAsiaTheme="minorEastAsia" w:hAnsiTheme="minorHAnsi" w:cstheme="minorBidi"/>
              <w:noProof/>
              <w:kern w:val="2"/>
            </w:rPr>
          </w:pPr>
          <w:hyperlink w:anchor="_Toc123328462" w:history="1">
            <w:r w:rsidRPr="00E0283D">
              <w:rPr>
                <w:rStyle w:val="af1"/>
                <w:noProof/>
              </w:rPr>
              <w:t>3.3</w:t>
            </w:r>
            <w:r w:rsidRPr="00E0283D">
              <w:rPr>
                <w:rStyle w:val="af1"/>
                <w:rFonts w:hint="eastAsia"/>
                <w:noProof/>
              </w:rPr>
              <w:t xml:space="preserve"> </w:t>
            </w:r>
            <w:r w:rsidRPr="00E0283D">
              <w:rPr>
                <w:rStyle w:val="af1"/>
                <w:rFonts w:hint="eastAsia"/>
                <w:noProof/>
              </w:rPr>
              <w:t>群組二進碼十進數編碼</w:t>
            </w:r>
            <w:r>
              <w:rPr>
                <w:noProof/>
                <w:webHidden/>
              </w:rPr>
              <w:tab/>
            </w:r>
            <w:r>
              <w:rPr>
                <w:noProof/>
                <w:webHidden/>
              </w:rPr>
              <w:fldChar w:fldCharType="begin"/>
            </w:r>
            <w:r>
              <w:rPr>
                <w:noProof/>
                <w:webHidden/>
              </w:rPr>
              <w:instrText xml:space="preserve"> PAGEREF _Toc123328462 \h </w:instrText>
            </w:r>
            <w:r>
              <w:rPr>
                <w:noProof/>
                <w:webHidden/>
              </w:rPr>
            </w:r>
            <w:r>
              <w:rPr>
                <w:noProof/>
                <w:webHidden/>
              </w:rPr>
              <w:fldChar w:fldCharType="separate"/>
            </w:r>
            <w:r>
              <w:rPr>
                <w:noProof/>
                <w:webHidden/>
              </w:rPr>
              <w:t>53</w:t>
            </w:r>
            <w:r>
              <w:rPr>
                <w:noProof/>
                <w:webHidden/>
              </w:rPr>
              <w:fldChar w:fldCharType="end"/>
            </w:r>
          </w:hyperlink>
        </w:p>
        <w:p w14:paraId="1D348AB5" w14:textId="198C2900" w:rsidR="00F76BC5" w:rsidRDefault="00F76BC5">
          <w:pPr>
            <w:pStyle w:val="31"/>
            <w:tabs>
              <w:tab w:val="right" w:leader="dot" w:pos="8494"/>
            </w:tabs>
            <w:rPr>
              <w:rFonts w:asciiTheme="minorHAnsi" w:eastAsiaTheme="minorEastAsia" w:hAnsiTheme="minorHAnsi" w:cstheme="minorBidi"/>
              <w:noProof/>
              <w:kern w:val="2"/>
            </w:rPr>
          </w:pPr>
          <w:hyperlink w:anchor="_Toc123328463" w:history="1">
            <w:r w:rsidRPr="00E0283D">
              <w:rPr>
                <w:rStyle w:val="af1"/>
                <w:noProof/>
              </w:rPr>
              <w:t>3.3.1</w:t>
            </w:r>
            <w:r w:rsidRPr="00E0283D">
              <w:rPr>
                <w:rStyle w:val="af1"/>
                <w:rFonts w:hint="eastAsia"/>
                <w:noProof/>
              </w:rPr>
              <w:t xml:space="preserve"> </w:t>
            </w:r>
            <w:r w:rsidRPr="00E0283D">
              <w:rPr>
                <w:rStyle w:val="af1"/>
                <w:rFonts w:hint="eastAsia"/>
                <w:noProof/>
              </w:rPr>
              <w:t>二進位十位數編碼數值</w:t>
            </w:r>
            <w:r>
              <w:rPr>
                <w:noProof/>
                <w:webHidden/>
              </w:rPr>
              <w:tab/>
            </w:r>
            <w:r>
              <w:rPr>
                <w:noProof/>
                <w:webHidden/>
              </w:rPr>
              <w:fldChar w:fldCharType="begin"/>
            </w:r>
            <w:r>
              <w:rPr>
                <w:noProof/>
                <w:webHidden/>
              </w:rPr>
              <w:instrText xml:space="preserve"> PAGEREF _Toc123328463 \h </w:instrText>
            </w:r>
            <w:r>
              <w:rPr>
                <w:noProof/>
                <w:webHidden/>
              </w:rPr>
            </w:r>
            <w:r>
              <w:rPr>
                <w:noProof/>
                <w:webHidden/>
              </w:rPr>
              <w:fldChar w:fldCharType="separate"/>
            </w:r>
            <w:r>
              <w:rPr>
                <w:noProof/>
                <w:webHidden/>
              </w:rPr>
              <w:t>53</w:t>
            </w:r>
            <w:r>
              <w:rPr>
                <w:noProof/>
                <w:webHidden/>
              </w:rPr>
              <w:fldChar w:fldCharType="end"/>
            </w:r>
          </w:hyperlink>
        </w:p>
        <w:p w14:paraId="03B9F349" w14:textId="75A74390" w:rsidR="00F76BC5" w:rsidRDefault="00F76BC5">
          <w:pPr>
            <w:pStyle w:val="31"/>
            <w:tabs>
              <w:tab w:val="right" w:leader="dot" w:pos="8494"/>
            </w:tabs>
            <w:rPr>
              <w:rFonts w:asciiTheme="minorHAnsi" w:eastAsiaTheme="minorEastAsia" w:hAnsiTheme="minorHAnsi" w:cstheme="minorBidi"/>
              <w:noProof/>
              <w:kern w:val="2"/>
            </w:rPr>
          </w:pPr>
          <w:hyperlink w:anchor="_Toc123328464" w:history="1">
            <w:r w:rsidRPr="00E0283D">
              <w:rPr>
                <w:rStyle w:val="af1"/>
                <w:noProof/>
              </w:rPr>
              <w:t>3.3.2</w:t>
            </w:r>
            <w:r w:rsidRPr="00E0283D">
              <w:rPr>
                <w:rStyle w:val="af1"/>
                <w:rFonts w:hint="eastAsia"/>
                <w:noProof/>
              </w:rPr>
              <w:t xml:space="preserve"> </w:t>
            </w:r>
            <w:r w:rsidRPr="00E0283D">
              <w:rPr>
                <w:rStyle w:val="af1"/>
                <w:rFonts w:hint="eastAsia"/>
                <w:noProof/>
              </w:rPr>
              <w:t>二進位十位數編碼數值排名</w:t>
            </w:r>
            <w:r>
              <w:rPr>
                <w:noProof/>
                <w:webHidden/>
              </w:rPr>
              <w:tab/>
            </w:r>
            <w:r>
              <w:rPr>
                <w:noProof/>
                <w:webHidden/>
              </w:rPr>
              <w:fldChar w:fldCharType="begin"/>
            </w:r>
            <w:r>
              <w:rPr>
                <w:noProof/>
                <w:webHidden/>
              </w:rPr>
              <w:instrText xml:space="preserve"> PAGEREF _Toc123328464 \h </w:instrText>
            </w:r>
            <w:r>
              <w:rPr>
                <w:noProof/>
                <w:webHidden/>
              </w:rPr>
            </w:r>
            <w:r>
              <w:rPr>
                <w:noProof/>
                <w:webHidden/>
              </w:rPr>
              <w:fldChar w:fldCharType="separate"/>
            </w:r>
            <w:r>
              <w:rPr>
                <w:noProof/>
                <w:webHidden/>
              </w:rPr>
              <w:t>54</w:t>
            </w:r>
            <w:r>
              <w:rPr>
                <w:noProof/>
                <w:webHidden/>
              </w:rPr>
              <w:fldChar w:fldCharType="end"/>
            </w:r>
          </w:hyperlink>
        </w:p>
        <w:p w14:paraId="0FB6ED79" w14:textId="6F22FEC6" w:rsidR="00F76BC5" w:rsidRDefault="00F76BC5">
          <w:pPr>
            <w:pStyle w:val="23"/>
            <w:tabs>
              <w:tab w:val="right" w:leader="dot" w:pos="8494"/>
            </w:tabs>
            <w:rPr>
              <w:rFonts w:asciiTheme="minorHAnsi" w:eastAsiaTheme="minorEastAsia" w:hAnsiTheme="minorHAnsi" w:cstheme="minorBidi"/>
              <w:noProof/>
              <w:kern w:val="2"/>
            </w:rPr>
          </w:pPr>
          <w:hyperlink w:anchor="_Toc123328465" w:history="1">
            <w:r w:rsidRPr="00E0283D">
              <w:rPr>
                <w:rStyle w:val="af1"/>
                <w:noProof/>
              </w:rPr>
              <w:t>3.4</w:t>
            </w:r>
            <w:r w:rsidRPr="00E0283D">
              <w:rPr>
                <w:rStyle w:val="af1"/>
                <w:rFonts w:hint="eastAsia"/>
                <w:noProof/>
              </w:rPr>
              <w:t xml:space="preserve"> </w:t>
            </w:r>
            <w:r w:rsidRPr="00E0283D">
              <w:rPr>
                <w:rStyle w:val="af1"/>
                <w:rFonts w:hint="eastAsia"/>
                <w:noProof/>
              </w:rPr>
              <w:t>二元特徵降維技術</w:t>
            </w:r>
            <w:r>
              <w:rPr>
                <w:noProof/>
                <w:webHidden/>
              </w:rPr>
              <w:tab/>
            </w:r>
            <w:r>
              <w:rPr>
                <w:noProof/>
                <w:webHidden/>
              </w:rPr>
              <w:fldChar w:fldCharType="begin"/>
            </w:r>
            <w:r>
              <w:rPr>
                <w:noProof/>
                <w:webHidden/>
              </w:rPr>
              <w:instrText xml:space="preserve"> PAGEREF _Toc123328465 \h </w:instrText>
            </w:r>
            <w:r>
              <w:rPr>
                <w:noProof/>
                <w:webHidden/>
              </w:rPr>
            </w:r>
            <w:r>
              <w:rPr>
                <w:noProof/>
                <w:webHidden/>
              </w:rPr>
              <w:fldChar w:fldCharType="separate"/>
            </w:r>
            <w:r>
              <w:rPr>
                <w:noProof/>
                <w:webHidden/>
              </w:rPr>
              <w:t>56</w:t>
            </w:r>
            <w:r>
              <w:rPr>
                <w:noProof/>
                <w:webHidden/>
              </w:rPr>
              <w:fldChar w:fldCharType="end"/>
            </w:r>
          </w:hyperlink>
        </w:p>
        <w:p w14:paraId="77C0E60A" w14:textId="673F8983" w:rsidR="00F76BC5" w:rsidRDefault="00F76BC5">
          <w:pPr>
            <w:pStyle w:val="11"/>
            <w:tabs>
              <w:tab w:val="right" w:leader="dot" w:pos="8494"/>
            </w:tabs>
            <w:rPr>
              <w:rFonts w:asciiTheme="minorHAnsi" w:eastAsiaTheme="minorEastAsia" w:hAnsiTheme="minorHAnsi" w:cstheme="minorBidi"/>
              <w:noProof/>
              <w:kern w:val="2"/>
            </w:rPr>
          </w:pPr>
          <w:hyperlink w:anchor="_Toc123328469" w:history="1">
            <w:r w:rsidRPr="00E0283D">
              <w:rPr>
                <w:rStyle w:val="af1"/>
                <w:noProof/>
              </w:rPr>
              <w:t>4</w:t>
            </w:r>
            <w:r w:rsidRPr="00E0283D">
              <w:rPr>
                <w:rStyle w:val="af1"/>
                <w:rFonts w:hint="eastAsia"/>
                <w:noProof/>
              </w:rPr>
              <w:t xml:space="preserve"> </w:t>
            </w:r>
            <w:r w:rsidRPr="00E0283D">
              <w:rPr>
                <w:rStyle w:val="af1"/>
                <w:rFonts w:hint="eastAsia"/>
                <w:noProof/>
              </w:rPr>
              <w:t>第四章</w:t>
            </w:r>
            <w:r w:rsidRPr="00E0283D">
              <w:rPr>
                <w:rStyle w:val="af1"/>
                <w:noProof/>
              </w:rPr>
              <w:t xml:space="preserve"> </w:t>
            </w:r>
            <w:r w:rsidRPr="00E0283D">
              <w:rPr>
                <w:rStyle w:val="af1"/>
                <w:rFonts w:hint="eastAsia"/>
                <w:noProof/>
              </w:rPr>
              <w:t>案例研討</w:t>
            </w:r>
            <w:r>
              <w:rPr>
                <w:noProof/>
                <w:webHidden/>
              </w:rPr>
              <w:tab/>
            </w:r>
            <w:r>
              <w:rPr>
                <w:noProof/>
                <w:webHidden/>
              </w:rPr>
              <w:fldChar w:fldCharType="begin"/>
            </w:r>
            <w:r>
              <w:rPr>
                <w:noProof/>
                <w:webHidden/>
              </w:rPr>
              <w:instrText xml:space="preserve"> PAGEREF _Toc123328469 \h </w:instrText>
            </w:r>
            <w:r>
              <w:rPr>
                <w:noProof/>
                <w:webHidden/>
              </w:rPr>
            </w:r>
            <w:r>
              <w:rPr>
                <w:noProof/>
                <w:webHidden/>
              </w:rPr>
              <w:fldChar w:fldCharType="separate"/>
            </w:r>
            <w:r>
              <w:rPr>
                <w:noProof/>
                <w:webHidden/>
              </w:rPr>
              <w:t>59</w:t>
            </w:r>
            <w:r>
              <w:rPr>
                <w:noProof/>
                <w:webHidden/>
              </w:rPr>
              <w:fldChar w:fldCharType="end"/>
            </w:r>
          </w:hyperlink>
        </w:p>
        <w:p w14:paraId="3E45F87B" w14:textId="78A3A896" w:rsidR="00F76BC5" w:rsidRDefault="00F76BC5">
          <w:pPr>
            <w:pStyle w:val="23"/>
            <w:tabs>
              <w:tab w:val="right" w:leader="dot" w:pos="8494"/>
            </w:tabs>
            <w:rPr>
              <w:rFonts w:asciiTheme="minorHAnsi" w:eastAsiaTheme="minorEastAsia" w:hAnsiTheme="minorHAnsi" w:cstheme="minorBidi"/>
              <w:noProof/>
              <w:kern w:val="2"/>
            </w:rPr>
          </w:pPr>
          <w:hyperlink w:anchor="_Toc123328470" w:history="1">
            <w:r w:rsidRPr="00E0283D">
              <w:rPr>
                <w:rStyle w:val="af1"/>
                <w:noProof/>
              </w:rPr>
              <w:t>4.1</w:t>
            </w:r>
            <w:r w:rsidRPr="00E0283D">
              <w:rPr>
                <w:rStyle w:val="af1"/>
                <w:rFonts w:hint="eastAsia"/>
                <w:noProof/>
              </w:rPr>
              <w:t xml:space="preserve"> </w:t>
            </w:r>
            <w:r w:rsidRPr="00E0283D">
              <w:rPr>
                <w:rStyle w:val="af1"/>
                <w:rFonts w:hint="eastAsia"/>
                <w:noProof/>
              </w:rPr>
              <w:t>連續二元分類資料測試</w:t>
            </w:r>
            <w:r>
              <w:rPr>
                <w:noProof/>
                <w:webHidden/>
              </w:rPr>
              <w:tab/>
            </w:r>
            <w:r>
              <w:rPr>
                <w:noProof/>
                <w:webHidden/>
              </w:rPr>
              <w:fldChar w:fldCharType="begin"/>
            </w:r>
            <w:r>
              <w:rPr>
                <w:noProof/>
                <w:webHidden/>
              </w:rPr>
              <w:instrText xml:space="preserve"> PAGEREF _Toc123328470 \h </w:instrText>
            </w:r>
            <w:r>
              <w:rPr>
                <w:noProof/>
                <w:webHidden/>
              </w:rPr>
            </w:r>
            <w:r>
              <w:rPr>
                <w:noProof/>
                <w:webHidden/>
              </w:rPr>
              <w:fldChar w:fldCharType="separate"/>
            </w:r>
            <w:r>
              <w:rPr>
                <w:noProof/>
                <w:webHidden/>
              </w:rPr>
              <w:t>60</w:t>
            </w:r>
            <w:r>
              <w:rPr>
                <w:noProof/>
                <w:webHidden/>
              </w:rPr>
              <w:fldChar w:fldCharType="end"/>
            </w:r>
          </w:hyperlink>
        </w:p>
        <w:p w14:paraId="1D5A616D" w14:textId="1D85A5A9" w:rsidR="00F76BC5" w:rsidRDefault="00F76BC5">
          <w:pPr>
            <w:pStyle w:val="31"/>
            <w:tabs>
              <w:tab w:val="right" w:leader="dot" w:pos="8494"/>
            </w:tabs>
            <w:rPr>
              <w:rFonts w:asciiTheme="minorHAnsi" w:eastAsiaTheme="minorEastAsia" w:hAnsiTheme="minorHAnsi" w:cstheme="minorBidi"/>
              <w:noProof/>
              <w:kern w:val="2"/>
            </w:rPr>
          </w:pPr>
          <w:hyperlink w:anchor="_Toc123328471" w:history="1">
            <w:r w:rsidRPr="00E0283D">
              <w:rPr>
                <w:rStyle w:val="af1"/>
                <w:noProof/>
              </w:rPr>
              <w:t>4.1.1</w:t>
            </w:r>
            <w:r w:rsidRPr="00E0283D">
              <w:rPr>
                <w:rStyle w:val="af1"/>
                <w:rFonts w:hint="eastAsia"/>
                <w:noProof/>
              </w:rPr>
              <w:t xml:space="preserve"> </w:t>
            </w:r>
            <w:r w:rsidRPr="00E0283D">
              <w:rPr>
                <w:rStyle w:val="af1"/>
                <w:rFonts w:hint="eastAsia"/>
                <w:noProof/>
              </w:rPr>
              <w:t>資料集簡介與實驗架構</w:t>
            </w:r>
            <w:r>
              <w:rPr>
                <w:noProof/>
                <w:webHidden/>
              </w:rPr>
              <w:tab/>
            </w:r>
            <w:r>
              <w:rPr>
                <w:noProof/>
                <w:webHidden/>
              </w:rPr>
              <w:fldChar w:fldCharType="begin"/>
            </w:r>
            <w:r>
              <w:rPr>
                <w:noProof/>
                <w:webHidden/>
              </w:rPr>
              <w:instrText xml:space="preserve"> PAGEREF _Toc123328471 \h </w:instrText>
            </w:r>
            <w:r>
              <w:rPr>
                <w:noProof/>
                <w:webHidden/>
              </w:rPr>
            </w:r>
            <w:r>
              <w:rPr>
                <w:noProof/>
                <w:webHidden/>
              </w:rPr>
              <w:fldChar w:fldCharType="separate"/>
            </w:r>
            <w:r>
              <w:rPr>
                <w:noProof/>
                <w:webHidden/>
              </w:rPr>
              <w:t>61</w:t>
            </w:r>
            <w:r>
              <w:rPr>
                <w:noProof/>
                <w:webHidden/>
              </w:rPr>
              <w:fldChar w:fldCharType="end"/>
            </w:r>
          </w:hyperlink>
        </w:p>
        <w:p w14:paraId="2F5844CD" w14:textId="10EF9432" w:rsidR="00F76BC5" w:rsidRDefault="00F76BC5">
          <w:pPr>
            <w:pStyle w:val="31"/>
            <w:tabs>
              <w:tab w:val="right" w:leader="dot" w:pos="8494"/>
            </w:tabs>
            <w:rPr>
              <w:rFonts w:asciiTheme="minorHAnsi" w:eastAsiaTheme="minorEastAsia" w:hAnsiTheme="minorHAnsi" w:cstheme="minorBidi"/>
              <w:noProof/>
              <w:kern w:val="2"/>
            </w:rPr>
          </w:pPr>
          <w:hyperlink w:anchor="_Toc123328472" w:history="1">
            <w:r w:rsidRPr="00E0283D">
              <w:rPr>
                <w:rStyle w:val="af1"/>
                <w:noProof/>
              </w:rPr>
              <w:t>4.1.2</w:t>
            </w:r>
            <w:r w:rsidRPr="00E0283D">
              <w:rPr>
                <w:rStyle w:val="af1"/>
                <w:rFonts w:hint="eastAsia"/>
                <w:noProof/>
              </w:rPr>
              <w:t xml:space="preserve"> </w:t>
            </w:r>
            <w:r w:rsidRPr="00E0283D">
              <w:rPr>
                <w:rStyle w:val="af1"/>
                <w:rFonts w:hint="eastAsia"/>
                <w:noProof/>
              </w:rPr>
              <w:t>不同連續資料集之下的測試與實驗</w:t>
            </w:r>
            <w:r>
              <w:rPr>
                <w:noProof/>
                <w:webHidden/>
              </w:rPr>
              <w:tab/>
            </w:r>
            <w:r>
              <w:rPr>
                <w:noProof/>
                <w:webHidden/>
              </w:rPr>
              <w:fldChar w:fldCharType="begin"/>
            </w:r>
            <w:r>
              <w:rPr>
                <w:noProof/>
                <w:webHidden/>
              </w:rPr>
              <w:instrText xml:space="preserve"> PAGEREF _Toc123328472 \h </w:instrText>
            </w:r>
            <w:r>
              <w:rPr>
                <w:noProof/>
                <w:webHidden/>
              </w:rPr>
            </w:r>
            <w:r>
              <w:rPr>
                <w:noProof/>
                <w:webHidden/>
              </w:rPr>
              <w:fldChar w:fldCharType="separate"/>
            </w:r>
            <w:r>
              <w:rPr>
                <w:noProof/>
                <w:webHidden/>
              </w:rPr>
              <w:t>64</w:t>
            </w:r>
            <w:r>
              <w:rPr>
                <w:noProof/>
                <w:webHidden/>
              </w:rPr>
              <w:fldChar w:fldCharType="end"/>
            </w:r>
          </w:hyperlink>
        </w:p>
        <w:p w14:paraId="68543AC5" w14:textId="09A1C06F" w:rsidR="00F76BC5" w:rsidRDefault="00F76BC5">
          <w:pPr>
            <w:pStyle w:val="31"/>
            <w:tabs>
              <w:tab w:val="right" w:leader="dot" w:pos="8494"/>
            </w:tabs>
            <w:rPr>
              <w:rFonts w:asciiTheme="minorHAnsi" w:eastAsiaTheme="minorEastAsia" w:hAnsiTheme="minorHAnsi" w:cstheme="minorBidi"/>
              <w:noProof/>
              <w:kern w:val="2"/>
            </w:rPr>
          </w:pPr>
          <w:hyperlink w:anchor="_Toc123328473" w:history="1">
            <w:r w:rsidRPr="00E0283D">
              <w:rPr>
                <w:rStyle w:val="af1"/>
                <w:noProof/>
              </w:rPr>
              <w:t>4.1.3</w:t>
            </w:r>
            <w:r w:rsidRPr="00E0283D">
              <w:rPr>
                <w:rStyle w:val="af1"/>
                <w:rFonts w:hint="eastAsia"/>
                <w:noProof/>
              </w:rPr>
              <w:t xml:space="preserve"> </w:t>
            </w:r>
            <w:r w:rsidRPr="00E0283D">
              <w:rPr>
                <w:rStyle w:val="af1"/>
                <w:rFonts w:hint="eastAsia"/>
                <w:noProof/>
              </w:rPr>
              <w:t>分類結果評比與歸納</w:t>
            </w:r>
            <w:r>
              <w:rPr>
                <w:noProof/>
                <w:webHidden/>
              </w:rPr>
              <w:tab/>
            </w:r>
            <w:r>
              <w:rPr>
                <w:noProof/>
                <w:webHidden/>
              </w:rPr>
              <w:fldChar w:fldCharType="begin"/>
            </w:r>
            <w:r>
              <w:rPr>
                <w:noProof/>
                <w:webHidden/>
              </w:rPr>
              <w:instrText xml:space="preserve"> PAGEREF _Toc123328473 \h </w:instrText>
            </w:r>
            <w:r>
              <w:rPr>
                <w:noProof/>
                <w:webHidden/>
              </w:rPr>
            </w:r>
            <w:r>
              <w:rPr>
                <w:noProof/>
                <w:webHidden/>
              </w:rPr>
              <w:fldChar w:fldCharType="separate"/>
            </w:r>
            <w:r>
              <w:rPr>
                <w:noProof/>
                <w:webHidden/>
              </w:rPr>
              <w:t>67</w:t>
            </w:r>
            <w:r>
              <w:rPr>
                <w:noProof/>
                <w:webHidden/>
              </w:rPr>
              <w:fldChar w:fldCharType="end"/>
            </w:r>
          </w:hyperlink>
        </w:p>
        <w:p w14:paraId="025F90A8" w14:textId="0B1440EE" w:rsidR="00F76BC5" w:rsidRDefault="00F76BC5">
          <w:pPr>
            <w:pStyle w:val="23"/>
            <w:tabs>
              <w:tab w:val="right" w:leader="dot" w:pos="8494"/>
            </w:tabs>
            <w:rPr>
              <w:rFonts w:asciiTheme="minorHAnsi" w:eastAsiaTheme="minorEastAsia" w:hAnsiTheme="minorHAnsi" w:cstheme="minorBidi"/>
              <w:noProof/>
              <w:kern w:val="2"/>
            </w:rPr>
          </w:pPr>
          <w:hyperlink w:anchor="_Toc123328474" w:history="1">
            <w:r w:rsidRPr="00E0283D">
              <w:rPr>
                <w:rStyle w:val="af1"/>
                <w:noProof/>
              </w:rPr>
              <w:t>4.2 UCI</w:t>
            </w:r>
            <w:r w:rsidRPr="00E0283D">
              <w:rPr>
                <w:rStyle w:val="af1"/>
                <w:rFonts w:hint="eastAsia"/>
                <w:noProof/>
              </w:rPr>
              <w:t>資料集</w:t>
            </w:r>
            <w:r>
              <w:rPr>
                <w:noProof/>
                <w:webHidden/>
              </w:rPr>
              <w:tab/>
            </w:r>
            <w:r>
              <w:rPr>
                <w:noProof/>
                <w:webHidden/>
              </w:rPr>
              <w:fldChar w:fldCharType="begin"/>
            </w:r>
            <w:r>
              <w:rPr>
                <w:noProof/>
                <w:webHidden/>
              </w:rPr>
              <w:instrText xml:space="preserve"> PAGEREF _Toc123328474 \h </w:instrText>
            </w:r>
            <w:r>
              <w:rPr>
                <w:noProof/>
                <w:webHidden/>
              </w:rPr>
            </w:r>
            <w:r>
              <w:rPr>
                <w:noProof/>
                <w:webHidden/>
              </w:rPr>
              <w:fldChar w:fldCharType="separate"/>
            </w:r>
            <w:r>
              <w:rPr>
                <w:noProof/>
                <w:webHidden/>
              </w:rPr>
              <w:t>69</w:t>
            </w:r>
            <w:r>
              <w:rPr>
                <w:noProof/>
                <w:webHidden/>
              </w:rPr>
              <w:fldChar w:fldCharType="end"/>
            </w:r>
          </w:hyperlink>
        </w:p>
        <w:p w14:paraId="273D1E87" w14:textId="129990A0" w:rsidR="00F76BC5" w:rsidRDefault="00F76BC5">
          <w:pPr>
            <w:pStyle w:val="31"/>
            <w:tabs>
              <w:tab w:val="right" w:leader="dot" w:pos="8494"/>
            </w:tabs>
            <w:rPr>
              <w:rFonts w:asciiTheme="minorHAnsi" w:eastAsiaTheme="minorEastAsia" w:hAnsiTheme="minorHAnsi" w:cstheme="minorBidi"/>
              <w:noProof/>
              <w:kern w:val="2"/>
            </w:rPr>
          </w:pPr>
          <w:hyperlink w:anchor="_Toc123328475" w:history="1">
            <w:r w:rsidRPr="00E0283D">
              <w:rPr>
                <w:rStyle w:val="af1"/>
                <w:noProof/>
              </w:rPr>
              <w:t>4.2.1</w:t>
            </w:r>
            <w:r w:rsidRPr="00E0283D">
              <w:rPr>
                <w:rStyle w:val="af1"/>
                <w:rFonts w:hint="eastAsia"/>
                <w:noProof/>
              </w:rPr>
              <w:t xml:space="preserve"> </w:t>
            </w:r>
            <w:r w:rsidRPr="00E0283D">
              <w:rPr>
                <w:rStyle w:val="af1"/>
                <w:rFonts w:hint="eastAsia"/>
                <w:noProof/>
              </w:rPr>
              <w:t>資料集簡介與實驗架構</w:t>
            </w:r>
            <w:r>
              <w:rPr>
                <w:noProof/>
                <w:webHidden/>
              </w:rPr>
              <w:tab/>
            </w:r>
            <w:r>
              <w:rPr>
                <w:noProof/>
                <w:webHidden/>
              </w:rPr>
              <w:fldChar w:fldCharType="begin"/>
            </w:r>
            <w:r>
              <w:rPr>
                <w:noProof/>
                <w:webHidden/>
              </w:rPr>
              <w:instrText xml:space="preserve"> PAGEREF _Toc123328475 \h </w:instrText>
            </w:r>
            <w:r>
              <w:rPr>
                <w:noProof/>
                <w:webHidden/>
              </w:rPr>
            </w:r>
            <w:r>
              <w:rPr>
                <w:noProof/>
                <w:webHidden/>
              </w:rPr>
              <w:fldChar w:fldCharType="separate"/>
            </w:r>
            <w:r>
              <w:rPr>
                <w:noProof/>
                <w:webHidden/>
              </w:rPr>
              <w:t>69</w:t>
            </w:r>
            <w:r>
              <w:rPr>
                <w:noProof/>
                <w:webHidden/>
              </w:rPr>
              <w:fldChar w:fldCharType="end"/>
            </w:r>
          </w:hyperlink>
        </w:p>
        <w:p w14:paraId="6EC8DBF0" w14:textId="55375566" w:rsidR="00F76BC5" w:rsidRDefault="00F76BC5">
          <w:pPr>
            <w:pStyle w:val="31"/>
            <w:tabs>
              <w:tab w:val="right" w:leader="dot" w:pos="8494"/>
            </w:tabs>
            <w:rPr>
              <w:rFonts w:asciiTheme="minorHAnsi" w:eastAsiaTheme="minorEastAsia" w:hAnsiTheme="minorHAnsi" w:cstheme="minorBidi"/>
              <w:noProof/>
              <w:kern w:val="2"/>
            </w:rPr>
          </w:pPr>
          <w:hyperlink w:anchor="_Toc123328476" w:history="1">
            <w:r w:rsidRPr="00E0283D">
              <w:rPr>
                <w:rStyle w:val="af1"/>
                <w:noProof/>
              </w:rPr>
              <w:t>4.2.2</w:t>
            </w:r>
            <w:r w:rsidRPr="00E0283D">
              <w:rPr>
                <w:rStyle w:val="af1"/>
                <w:rFonts w:hint="eastAsia"/>
                <w:noProof/>
              </w:rPr>
              <w:t xml:space="preserve"> </w:t>
            </w:r>
            <w:r w:rsidRPr="00E0283D">
              <w:rPr>
                <w:rStyle w:val="af1"/>
                <w:rFonts w:hint="eastAsia"/>
                <w:noProof/>
              </w:rPr>
              <w:t>分類結果評比與歸納</w:t>
            </w:r>
            <w:r>
              <w:rPr>
                <w:noProof/>
                <w:webHidden/>
              </w:rPr>
              <w:tab/>
            </w:r>
            <w:r>
              <w:rPr>
                <w:noProof/>
                <w:webHidden/>
              </w:rPr>
              <w:fldChar w:fldCharType="begin"/>
            </w:r>
            <w:r>
              <w:rPr>
                <w:noProof/>
                <w:webHidden/>
              </w:rPr>
              <w:instrText xml:space="preserve"> PAGEREF _Toc123328476 \h </w:instrText>
            </w:r>
            <w:r>
              <w:rPr>
                <w:noProof/>
                <w:webHidden/>
              </w:rPr>
            </w:r>
            <w:r>
              <w:rPr>
                <w:noProof/>
                <w:webHidden/>
              </w:rPr>
              <w:fldChar w:fldCharType="separate"/>
            </w:r>
            <w:r>
              <w:rPr>
                <w:noProof/>
                <w:webHidden/>
              </w:rPr>
              <w:t>71</w:t>
            </w:r>
            <w:r>
              <w:rPr>
                <w:noProof/>
                <w:webHidden/>
              </w:rPr>
              <w:fldChar w:fldCharType="end"/>
            </w:r>
          </w:hyperlink>
        </w:p>
        <w:p w14:paraId="2AAA6E31" w14:textId="4EE29726" w:rsidR="00F76BC5" w:rsidRDefault="00F76BC5">
          <w:pPr>
            <w:pStyle w:val="23"/>
            <w:tabs>
              <w:tab w:val="right" w:leader="dot" w:pos="8494"/>
            </w:tabs>
            <w:rPr>
              <w:rFonts w:asciiTheme="minorHAnsi" w:eastAsiaTheme="minorEastAsia" w:hAnsiTheme="minorHAnsi" w:cstheme="minorBidi"/>
              <w:noProof/>
              <w:kern w:val="2"/>
            </w:rPr>
          </w:pPr>
          <w:hyperlink w:anchor="_Toc123328477" w:history="1">
            <w:r w:rsidRPr="00E0283D">
              <w:rPr>
                <w:rStyle w:val="af1"/>
                <w:noProof/>
              </w:rPr>
              <w:t>4.3 Kaggle</w:t>
            </w:r>
            <w:r w:rsidRPr="00E0283D">
              <w:rPr>
                <w:rStyle w:val="af1"/>
                <w:rFonts w:hint="eastAsia"/>
                <w:noProof/>
              </w:rPr>
              <w:t>資料集</w:t>
            </w:r>
            <w:r>
              <w:rPr>
                <w:noProof/>
                <w:webHidden/>
              </w:rPr>
              <w:tab/>
            </w:r>
            <w:r>
              <w:rPr>
                <w:noProof/>
                <w:webHidden/>
              </w:rPr>
              <w:fldChar w:fldCharType="begin"/>
            </w:r>
            <w:r>
              <w:rPr>
                <w:noProof/>
                <w:webHidden/>
              </w:rPr>
              <w:instrText xml:space="preserve"> PAGEREF _Toc123328477 \h </w:instrText>
            </w:r>
            <w:r>
              <w:rPr>
                <w:noProof/>
                <w:webHidden/>
              </w:rPr>
            </w:r>
            <w:r>
              <w:rPr>
                <w:noProof/>
                <w:webHidden/>
              </w:rPr>
              <w:fldChar w:fldCharType="separate"/>
            </w:r>
            <w:r>
              <w:rPr>
                <w:noProof/>
                <w:webHidden/>
              </w:rPr>
              <w:t>72</w:t>
            </w:r>
            <w:r>
              <w:rPr>
                <w:noProof/>
                <w:webHidden/>
              </w:rPr>
              <w:fldChar w:fldCharType="end"/>
            </w:r>
          </w:hyperlink>
        </w:p>
        <w:p w14:paraId="675205C5" w14:textId="125DCB56" w:rsidR="00F76BC5" w:rsidRDefault="00F76BC5">
          <w:pPr>
            <w:pStyle w:val="31"/>
            <w:tabs>
              <w:tab w:val="right" w:leader="dot" w:pos="8494"/>
            </w:tabs>
            <w:rPr>
              <w:rFonts w:asciiTheme="minorHAnsi" w:eastAsiaTheme="minorEastAsia" w:hAnsiTheme="minorHAnsi" w:cstheme="minorBidi"/>
              <w:noProof/>
              <w:kern w:val="2"/>
            </w:rPr>
          </w:pPr>
          <w:hyperlink w:anchor="_Toc123328478" w:history="1">
            <w:r w:rsidRPr="00E0283D">
              <w:rPr>
                <w:rStyle w:val="af1"/>
                <w:noProof/>
              </w:rPr>
              <w:t>4.3.1</w:t>
            </w:r>
            <w:r w:rsidRPr="00E0283D">
              <w:rPr>
                <w:rStyle w:val="af1"/>
                <w:rFonts w:hint="eastAsia"/>
                <w:noProof/>
              </w:rPr>
              <w:t xml:space="preserve"> </w:t>
            </w:r>
            <w:r w:rsidRPr="00E0283D">
              <w:rPr>
                <w:rStyle w:val="af1"/>
                <w:rFonts w:hint="eastAsia"/>
                <w:noProof/>
              </w:rPr>
              <w:t>資料集簡介與實驗架構</w:t>
            </w:r>
            <w:r>
              <w:rPr>
                <w:noProof/>
                <w:webHidden/>
              </w:rPr>
              <w:tab/>
            </w:r>
            <w:r>
              <w:rPr>
                <w:noProof/>
                <w:webHidden/>
              </w:rPr>
              <w:fldChar w:fldCharType="begin"/>
            </w:r>
            <w:r>
              <w:rPr>
                <w:noProof/>
                <w:webHidden/>
              </w:rPr>
              <w:instrText xml:space="preserve"> PAGEREF _Toc123328478 \h </w:instrText>
            </w:r>
            <w:r>
              <w:rPr>
                <w:noProof/>
                <w:webHidden/>
              </w:rPr>
            </w:r>
            <w:r>
              <w:rPr>
                <w:noProof/>
                <w:webHidden/>
              </w:rPr>
              <w:fldChar w:fldCharType="separate"/>
            </w:r>
            <w:r>
              <w:rPr>
                <w:noProof/>
                <w:webHidden/>
              </w:rPr>
              <w:t>72</w:t>
            </w:r>
            <w:r>
              <w:rPr>
                <w:noProof/>
                <w:webHidden/>
              </w:rPr>
              <w:fldChar w:fldCharType="end"/>
            </w:r>
          </w:hyperlink>
        </w:p>
        <w:p w14:paraId="50B44AB4" w14:textId="5D89390B" w:rsidR="00F76BC5" w:rsidRDefault="00F76BC5">
          <w:pPr>
            <w:pStyle w:val="31"/>
            <w:tabs>
              <w:tab w:val="right" w:leader="dot" w:pos="8494"/>
            </w:tabs>
            <w:rPr>
              <w:rFonts w:asciiTheme="minorHAnsi" w:eastAsiaTheme="minorEastAsia" w:hAnsiTheme="minorHAnsi" w:cstheme="minorBidi"/>
              <w:noProof/>
              <w:kern w:val="2"/>
            </w:rPr>
          </w:pPr>
          <w:hyperlink w:anchor="_Toc123328479" w:history="1">
            <w:r w:rsidRPr="00E0283D">
              <w:rPr>
                <w:rStyle w:val="af1"/>
                <w:noProof/>
              </w:rPr>
              <w:t>4.3.2</w:t>
            </w:r>
            <w:r w:rsidRPr="00E0283D">
              <w:rPr>
                <w:rStyle w:val="af1"/>
                <w:rFonts w:hint="eastAsia"/>
                <w:noProof/>
              </w:rPr>
              <w:t xml:space="preserve"> </w:t>
            </w:r>
            <w:r w:rsidRPr="00E0283D">
              <w:rPr>
                <w:rStyle w:val="af1"/>
                <w:rFonts w:hint="eastAsia"/>
                <w:noProof/>
              </w:rPr>
              <w:t>分類結果評比與歸納</w:t>
            </w:r>
            <w:r>
              <w:rPr>
                <w:noProof/>
                <w:webHidden/>
              </w:rPr>
              <w:tab/>
            </w:r>
            <w:r>
              <w:rPr>
                <w:noProof/>
                <w:webHidden/>
              </w:rPr>
              <w:fldChar w:fldCharType="begin"/>
            </w:r>
            <w:r>
              <w:rPr>
                <w:noProof/>
                <w:webHidden/>
              </w:rPr>
              <w:instrText xml:space="preserve"> PAGEREF _Toc123328479 \h </w:instrText>
            </w:r>
            <w:r>
              <w:rPr>
                <w:noProof/>
                <w:webHidden/>
              </w:rPr>
            </w:r>
            <w:r>
              <w:rPr>
                <w:noProof/>
                <w:webHidden/>
              </w:rPr>
              <w:fldChar w:fldCharType="separate"/>
            </w:r>
            <w:r>
              <w:rPr>
                <w:noProof/>
                <w:webHidden/>
              </w:rPr>
              <w:t>74</w:t>
            </w:r>
            <w:r>
              <w:rPr>
                <w:noProof/>
                <w:webHidden/>
              </w:rPr>
              <w:fldChar w:fldCharType="end"/>
            </w:r>
          </w:hyperlink>
        </w:p>
        <w:p w14:paraId="2FA2CA10" w14:textId="5E515993" w:rsidR="00F76BC5" w:rsidRDefault="00F76BC5">
          <w:pPr>
            <w:pStyle w:val="23"/>
            <w:tabs>
              <w:tab w:val="right" w:leader="dot" w:pos="8494"/>
            </w:tabs>
            <w:rPr>
              <w:rFonts w:asciiTheme="minorHAnsi" w:eastAsiaTheme="minorEastAsia" w:hAnsiTheme="minorHAnsi" w:cstheme="minorBidi"/>
              <w:noProof/>
              <w:kern w:val="2"/>
            </w:rPr>
          </w:pPr>
          <w:hyperlink w:anchor="_Toc123328480" w:history="1">
            <w:r w:rsidRPr="00E0283D">
              <w:rPr>
                <w:rStyle w:val="af1"/>
                <w:noProof/>
              </w:rPr>
              <w:t>4.4</w:t>
            </w:r>
            <w:r w:rsidRPr="00E0283D">
              <w:rPr>
                <w:rStyle w:val="af1"/>
                <w:rFonts w:hint="eastAsia"/>
                <w:noProof/>
              </w:rPr>
              <w:t xml:space="preserve"> </w:t>
            </w:r>
            <w:r w:rsidRPr="00E0283D">
              <w:rPr>
                <w:rStyle w:val="af1"/>
                <w:rFonts w:hint="eastAsia"/>
                <w:noProof/>
              </w:rPr>
              <w:t>以階層分群法還原群組資訊</w:t>
            </w:r>
            <w:r>
              <w:rPr>
                <w:noProof/>
                <w:webHidden/>
              </w:rPr>
              <w:tab/>
            </w:r>
            <w:r>
              <w:rPr>
                <w:noProof/>
                <w:webHidden/>
              </w:rPr>
              <w:fldChar w:fldCharType="begin"/>
            </w:r>
            <w:r>
              <w:rPr>
                <w:noProof/>
                <w:webHidden/>
              </w:rPr>
              <w:instrText xml:space="preserve"> PAGEREF _Toc123328480 \h </w:instrText>
            </w:r>
            <w:r>
              <w:rPr>
                <w:noProof/>
                <w:webHidden/>
              </w:rPr>
            </w:r>
            <w:r>
              <w:rPr>
                <w:noProof/>
                <w:webHidden/>
              </w:rPr>
              <w:fldChar w:fldCharType="separate"/>
            </w:r>
            <w:r>
              <w:rPr>
                <w:noProof/>
                <w:webHidden/>
              </w:rPr>
              <w:t>76</w:t>
            </w:r>
            <w:r>
              <w:rPr>
                <w:noProof/>
                <w:webHidden/>
              </w:rPr>
              <w:fldChar w:fldCharType="end"/>
            </w:r>
          </w:hyperlink>
        </w:p>
        <w:p w14:paraId="132E8628" w14:textId="2A95D959" w:rsidR="00F76BC5" w:rsidRDefault="00F76BC5">
          <w:pPr>
            <w:pStyle w:val="11"/>
            <w:tabs>
              <w:tab w:val="right" w:leader="dot" w:pos="8494"/>
            </w:tabs>
            <w:rPr>
              <w:rFonts w:asciiTheme="minorHAnsi" w:eastAsiaTheme="minorEastAsia" w:hAnsiTheme="minorHAnsi" w:cstheme="minorBidi"/>
              <w:noProof/>
              <w:kern w:val="2"/>
            </w:rPr>
          </w:pPr>
          <w:hyperlink w:anchor="_Toc123328481" w:history="1">
            <w:r w:rsidRPr="00E0283D">
              <w:rPr>
                <w:rStyle w:val="af1"/>
                <w:noProof/>
              </w:rPr>
              <w:t>5</w:t>
            </w:r>
            <w:r w:rsidRPr="00E0283D">
              <w:rPr>
                <w:rStyle w:val="af1"/>
                <w:rFonts w:hint="eastAsia"/>
                <w:noProof/>
              </w:rPr>
              <w:t xml:space="preserve"> </w:t>
            </w:r>
            <w:r w:rsidRPr="00E0283D">
              <w:rPr>
                <w:rStyle w:val="af1"/>
                <w:rFonts w:hint="eastAsia"/>
                <w:noProof/>
              </w:rPr>
              <w:t>第五章</w:t>
            </w:r>
            <w:r w:rsidRPr="00E0283D">
              <w:rPr>
                <w:rStyle w:val="af1"/>
                <w:noProof/>
              </w:rPr>
              <w:t xml:space="preserve"> </w:t>
            </w:r>
            <w:r w:rsidRPr="00E0283D">
              <w:rPr>
                <w:rStyle w:val="af1"/>
                <w:rFonts w:hint="eastAsia"/>
                <w:noProof/>
              </w:rPr>
              <w:t>結論與建議</w:t>
            </w:r>
            <w:r>
              <w:rPr>
                <w:noProof/>
                <w:webHidden/>
              </w:rPr>
              <w:tab/>
            </w:r>
            <w:r>
              <w:rPr>
                <w:noProof/>
                <w:webHidden/>
              </w:rPr>
              <w:fldChar w:fldCharType="begin"/>
            </w:r>
            <w:r>
              <w:rPr>
                <w:noProof/>
                <w:webHidden/>
              </w:rPr>
              <w:instrText xml:space="preserve"> PAGEREF _Toc123328481 \h </w:instrText>
            </w:r>
            <w:r>
              <w:rPr>
                <w:noProof/>
                <w:webHidden/>
              </w:rPr>
            </w:r>
            <w:r>
              <w:rPr>
                <w:noProof/>
                <w:webHidden/>
              </w:rPr>
              <w:fldChar w:fldCharType="separate"/>
            </w:r>
            <w:r>
              <w:rPr>
                <w:noProof/>
                <w:webHidden/>
              </w:rPr>
              <w:t>78</w:t>
            </w:r>
            <w:r>
              <w:rPr>
                <w:noProof/>
                <w:webHidden/>
              </w:rPr>
              <w:fldChar w:fldCharType="end"/>
            </w:r>
          </w:hyperlink>
        </w:p>
        <w:p w14:paraId="7ADD64CD" w14:textId="4CDE4E50" w:rsidR="00F76BC5" w:rsidRDefault="00F76BC5">
          <w:pPr>
            <w:pStyle w:val="23"/>
            <w:tabs>
              <w:tab w:val="right" w:leader="dot" w:pos="8494"/>
            </w:tabs>
            <w:rPr>
              <w:rFonts w:asciiTheme="minorHAnsi" w:eastAsiaTheme="minorEastAsia" w:hAnsiTheme="minorHAnsi" w:cstheme="minorBidi"/>
              <w:noProof/>
              <w:kern w:val="2"/>
            </w:rPr>
          </w:pPr>
          <w:hyperlink w:anchor="_Toc123328482" w:history="1">
            <w:r w:rsidRPr="00E0283D">
              <w:rPr>
                <w:rStyle w:val="af1"/>
                <w:noProof/>
              </w:rPr>
              <w:t>5.1</w:t>
            </w:r>
            <w:r w:rsidRPr="00E0283D">
              <w:rPr>
                <w:rStyle w:val="af1"/>
                <w:rFonts w:hint="eastAsia"/>
                <w:noProof/>
              </w:rPr>
              <w:t xml:space="preserve"> </w:t>
            </w:r>
            <w:r w:rsidRPr="00E0283D">
              <w:rPr>
                <w:rStyle w:val="af1"/>
                <w:rFonts w:hint="eastAsia"/>
                <w:noProof/>
              </w:rPr>
              <w:t>研究成果</w:t>
            </w:r>
            <w:r>
              <w:rPr>
                <w:noProof/>
                <w:webHidden/>
              </w:rPr>
              <w:tab/>
            </w:r>
            <w:r>
              <w:rPr>
                <w:noProof/>
                <w:webHidden/>
              </w:rPr>
              <w:fldChar w:fldCharType="begin"/>
            </w:r>
            <w:r>
              <w:rPr>
                <w:noProof/>
                <w:webHidden/>
              </w:rPr>
              <w:instrText xml:space="preserve"> PAGEREF _Toc123328482 \h </w:instrText>
            </w:r>
            <w:r>
              <w:rPr>
                <w:noProof/>
                <w:webHidden/>
              </w:rPr>
            </w:r>
            <w:r>
              <w:rPr>
                <w:noProof/>
                <w:webHidden/>
              </w:rPr>
              <w:fldChar w:fldCharType="separate"/>
            </w:r>
            <w:r>
              <w:rPr>
                <w:noProof/>
                <w:webHidden/>
              </w:rPr>
              <w:t>78</w:t>
            </w:r>
            <w:r>
              <w:rPr>
                <w:noProof/>
                <w:webHidden/>
              </w:rPr>
              <w:fldChar w:fldCharType="end"/>
            </w:r>
          </w:hyperlink>
        </w:p>
        <w:p w14:paraId="1A70F620" w14:textId="50EC16A3" w:rsidR="00F76BC5" w:rsidRDefault="00F76BC5">
          <w:pPr>
            <w:pStyle w:val="23"/>
            <w:tabs>
              <w:tab w:val="right" w:leader="dot" w:pos="8494"/>
            </w:tabs>
            <w:rPr>
              <w:rFonts w:asciiTheme="minorHAnsi" w:eastAsiaTheme="minorEastAsia" w:hAnsiTheme="minorHAnsi" w:cstheme="minorBidi"/>
              <w:noProof/>
              <w:kern w:val="2"/>
            </w:rPr>
          </w:pPr>
          <w:hyperlink w:anchor="_Toc123328483" w:history="1">
            <w:r w:rsidRPr="00E0283D">
              <w:rPr>
                <w:rStyle w:val="af1"/>
                <w:noProof/>
              </w:rPr>
              <w:t>5.2</w:t>
            </w:r>
            <w:r w:rsidRPr="00E0283D">
              <w:rPr>
                <w:rStyle w:val="af1"/>
                <w:rFonts w:hint="eastAsia"/>
                <w:noProof/>
              </w:rPr>
              <w:t xml:space="preserve"> </w:t>
            </w:r>
            <w:r w:rsidRPr="00E0283D">
              <w:rPr>
                <w:rStyle w:val="af1"/>
                <w:rFonts w:hint="eastAsia"/>
                <w:noProof/>
              </w:rPr>
              <w:t>未來研究方向</w:t>
            </w:r>
            <w:r>
              <w:rPr>
                <w:noProof/>
                <w:webHidden/>
              </w:rPr>
              <w:tab/>
            </w:r>
            <w:r>
              <w:rPr>
                <w:noProof/>
                <w:webHidden/>
              </w:rPr>
              <w:fldChar w:fldCharType="begin"/>
            </w:r>
            <w:r>
              <w:rPr>
                <w:noProof/>
                <w:webHidden/>
              </w:rPr>
              <w:instrText xml:space="preserve"> PAGEREF _Toc123328483 \h </w:instrText>
            </w:r>
            <w:r>
              <w:rPr>
                <w:noProof/>
                <w:webHidden/>
              </w:rPr>
            </w:r>
            <w:r>
              <w:rPr>
                <w:noProof/>
                <w:webHidden/>
              </w:rPr>
              <w:fldChar w:fldCharType="separate"/>
            </w:r>
            <w:r>
              <w:rPr>
                <w:noProof/>
                <w:webHidden/>
              </w:rPr>
              <w:t>80</w:t>
            </w:r>
            <w:r>
              <w:rPr>
                <w:noProof/>
                <w:webHidden/>
              </w:rPr>
              <w:fldChar w:fldCharType="end"/>
            </w:r>
          </w:hyperlink>
        </w:p>
        <w:p w14:paraId="7A9EE198" w14:textId="431D54F6" w:rsidR="00F76BC5" w:rsidRDefault="00F76BC5">
          <w:pPr>
            <w:pStyle w:val="11"/>
            <w:tabs>
              <w:tab w:val="right" w:leader="dot" w:pos="8494"/>
            </w:tabs>
            <w:rPr>
              <w:rFonts w:asciiTheme="minorHAnsi" w:eastAsiaTheme="minorEastAsia" w:hAnsiTheme="minorHAnsi" w:cstheme="minorBidi"/>
              <w:noProof/>
              <w:kern w:val="2"/>
            </w:rPr>
          </w:pPr>
          <w:hyperlink w:anchor="_Toc123328484" w:history="1">
            <w:r w:rsidRPr="00E0283D">
              <w:rPr>
                <w:rStyle w:val="af1"/>
                <w:rFonts w:hint="eastAsia"/>
                <w:noProof/>
              </w:rPr>
              <w:t>參考文獻列表</w:t>
            </w:r>
            <w:r>
              <w:rPr>
                <w:noProof/>
                <w:webHidden/>
              </w:rPr>
              <w:tab/>
            </w:r>
            <w:r>
              <w:rPr>
                <w:noProof/>
                <w:webHidden/>
              </w:rPr>
              <w:fldChar w:fldCharType="begin"/>
            </w:r>
            <w:r>
              <w:rPr>
                <w:noProof/>
                <w:webHidden/>
              </w:rPr>
              <w:instrText xml:space="preserve"> PAGEREF _Toc123328484 \h </w:instrText>
            </w:r>
            <w:r>
              <w:rPr>
                <w:noProof/>
                <w:webHidden/>
              </w:rPr>
            </w:r>
            <w:r>
              <w:rPr>
                <w:noProof/>
                <w:webHidden/>
              </w:rPr>
              <w:fldChar w:fldCharType="separate"/>
            </w:r>
            <w:r>
              <w:rPr>
                <w:noProof/>
                <w:webHidden/>
              </w:rPr>
              <w:t>82</w:t>
            </w:r>
            <w:r>
              <w:rPr>
                <w:noProof/>
                <w:webHidden/>
              </w:rPr>
              <w:fldChar w:fldCharType="end"/>
            </w:r>
          </w:hyperlink>
        </w:p>
        <w:p w14:paraId="3C41785C" w14:textId="60FA81B4" w:rsidR="00F76BC5" w:rsidRDefault="00F76BC5">
          <w:pPr>
            <w:pStyle w:val="11"/>
            <w:tabs>
              <w:tab w:val="right" w:leader="dot" w:pos="8494"/>
            </w:tabs>
            <w:rPr>
              <w:rFonts w:asciiTheme="minorHAnsi" w:eastAsiaTheme="minorEastAsia" w:hAnsiTheme="minorHAnsi" w:cstheme="minorBidi"/>
              <w:noProof/>
              <w:kern w:val="2"/>
            </w:rPr>
          </w:pPr>
          <w:hyperlink w:anchor="_Toc123328485" w:history="1">
            <w:r w:rsidRPr="00E0283D">
              <w:rPr>
                <w:rStyle w:val="af1"/>
                <w:rFonts w:hint="eastAsia"/>
                <w:noProof/>
              </w:rPr>
              <w:t>附錄</w:t>
            </w:r>
            <w:r w:rsidRPr="00E0283D">
              <w:rPr>
                <w:rStyle w:val="af1"/>
                <w:noProof/>
              </w:rPr>
              <w:t xml:space="preserve"> A</w:t>
            </w:r>
            <w:r>
              <w:rPr>
                <w:noProof/>
                <w:webHidden/>
              </w:rPr>
              <w:tab/>
            </w:r>
            <w:r>
              <w:rPr>
                <w:noProof/>
                <w:webHidden/>
              </w:rPr>
              <w:fldChar w:fldCharType="begin"/>
            </w:r>
            <w:r>
              <w:rPr>
                <w:noProof/>
                <w:webHidden/>
              </w:rPr>
              <w:instrText xml:space="preserve"> PAGEREF _Toc123328485 \h </w:instrText>
            </w:r>
            <w:r>
              <w:rPr>
                <w:noProof/>
                <w:webHidden/>
              </w:rPr>
            </w:r>
            <w:r>
              <w:rPr>
                <w:noProof/>
                <w:webHidden/>
              </w:rPr>
              <w:fldChar w:fldCharType="separate"/>
            </w:r>
            <w:r>
              <w:rPr>
                <w:noProof/>
                <w:webHidden/>
              </w:rPr>
              <w:t>1</w:t>
            </w:r>
            <w:r>
              <w:rPr>
                <w:noProof/>
                <w:webHidden/>
              </w:rPr>
              <w:fldChar w:fldCharType="end"/>
            </w:r>
          </w:hyperlink>
        </w:p>
        <w:p w14:paraId="3FB2236C" w14:textId="4B3FEEE7" w:rsidR="00B01298" w:rsidRDefault="00BC4B38" w:rsidP="00B01298">
          <w:pPr>
            <w:rPr>
              <w:b/>
              <w:bCs/>
              <w:lang w:val="zh-TW"/>
            </w:rPr>
          </w:pPr>
          <w:r>
            <w:rPr>
              <w:b/>
              <w:bCs/>
              <w:lang w:val="zh-TW"/>
            </w:rPr>
            <w:fldChar w:fldCharType="end"/>
          </w:r>
        </w:p>
      </w:sdtContent>
    </w:sdt>
    <w:p w14:paraId="1A54A228" w14:textId="559E9475" w:rsidR="00486926" w:rsidRDefault="00486926">
      <w:pPr>
        <w:spacing w:line="240" w:lineRule="auto"/>
      </w:pPr>
      <w:r>
        <w:br w:type="page"/>
      </w:r>
    </w:p>
    <w:p w14:paraId="3BDD8EA1" w14:textId="00D27F9E" w:rsidR="00486926" w:rsidRDefault="00486926" w:rsidP="006836C9">
      <w:pPr>
        <w:pStyle w:val="1"/>
        <w:numPr>
          <w:ilvl w:val="0"/>
          <w:numId w:val="0"/>
        </w:numPr>
      </w:pPr>
      <w:bookmarkStart w:id="7" w:name="_Toc122553123"/>
      <w:bookmarkStart w:id="8" w:name="_Toc123328424"/>
      <w:r>
        <w:rPr>
          <w:rFonts w:hint="eastAsia"/>
        </w:rPr>
        <w:lastRenderedPageBreak/>
        <w:t>圖目錄</w:t>
      </w:r>
      <w:bookmarkEnd w:id="7"/>
      <w:bookmarkEnd w:id="8"/>
    </w:p>
    <w:p w14:paraId="23978E47" w14:textId="3537438E" w:rsidR="00F76BC5" w:rsidRDefault="00BC4B38">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23328486" w:history="1">
        <w:r w:rsidR="00F76BC5" w:rsidRPr="001A42D5">
          <w:rPr>
            <w:rStyle w:val="af1"/>
            <w:rFonts w:hint="eastAsia"/>
            <w:noProof/>
          </w:rPr>
          <w:t>圖</w:t>
        </w:r>
        <w:r w:rsidR="00F76BC5" w:rsidRPr="001A42D5">
          <w:rPr>
            <w:rStyle w:val="af1"/>
            <w:noProof/>
          </w:rPr>
          <w:t xml:space="preserve"> 1.1 </w:t>
        </w:r>
        <w:r w:rsidR="00F76BC5" w:rsidRPr="001A42D5">
          <w:rPr>
            <w:rStyle w:val="af1"/>
            <w:rFonts w:hint="eastAsia"/>
            <w:noProof/>
          </w:rPr>
          <w:t>論文架構。</w:t>
        </w:r>
        <w:r w:rsidR="00F76BC5">
          <w:rPr>
            <w:noProof/>
            <w:webHidden/>
          </w:rPr>
          <w:tab/>
        </w:r>
        <w:r w:rsidR="00F76BC5">
          <w:rPr>
            <w:noProof/>
            <w:webHidden/>
          </w:rPr>
          <w:fldChar w:fldCharType="begin"/>
        </w:r>
        <w:r w:rsidR="00F76BC5">
          <w:rPr>
            <w:noProof/>
            <w:webHidden/>
          </w:rPr>
          <w:instrText xml:space="preserve"> PAGEREF _Toc123328486 \h </w:instrText>
        </w:r>
        <w:r w:rsidR="00F76BC5">
          <w:rPr>
            <w:noProof/>
            <w:webHidden/>
          </w:rPr>
        </w:r>
        <w:r w:rsidR="00F76BC5">
          <w:rPr>
            <w:noProof/>
            <w:webHidden/>
          </w:rPr>
          <w:fldChar w:fldCharType="separate"/>
        </w:r>
        <w:r w:rsidR="00F76BC5">
          <w:rPr>
            <w:noProof/>
            <w:webHidden/>
          </w:rPr>
          <w:t>5</w:t>
        </w:r>
        <w:r w:rsidR="00F76BC5">
          <w:rPr>
            <w:noProof/>
            <w:webHidden/>
          </w:rPr>
          <w:fldChar w:fldCharType="end"/>
        </w:r>
      </w:hyperlink>
    </w:p>
    <w:p w14:paraId="0839F72A" w14:textId="192CC04F" w:rsidR="00F76BC5" w:rsidRDefault="00F76BC5">
      <w:pPr>
        <w:pStyle w:val="af9"/>
        <w:tabs>
          <w:tab w:val="right" w:leader="dot" w:pos="8494"/>
        </w:tabs>
        <w:ind w:left="480" w:hanging="480"/>
        <w:rPr>
          <w:rFonts w:asciiTheme="minorHAnsi" w:eastAsiaTheme="minorEastAsia" w:hAnsiTheme="minorHAnsi"/>
          <w:noProof/>
        </w:rPr>
      </w:pPr>
      <w:hyperlink w:anchor="_Toc123328487" w:history="1">
        <w:r w:rsidRPr="001A42D5">
          <w:rPr>
            <w:rStyle w:val="af1"/>
            <w:rFonts w:hint="eastAsia"/>
            <w:noProof/>
          </w:rPr>
          <w:t>圖</w:t>
        </w:r>
        <w:r w:rsidRPr="001A42D5">
          <w:rPr>
            <w:rStyle w:val="af1"/>
            <w:noProof/>
          </w:rPr>
          <w:t xml:space="preserve"> 2.1 </w:t>
        </w:r>
        <w:r w:rsidRPr="001A42D5">
          <w:rPr>
            <w:rStyle w:val="af1"/>
            <w:rFonts w:hint="eastAsia"/>
            <w:noProof/>
          </w:rPr>
          <w:t>資料預處理常見步驟</w:t>
        </w:r>
        <w:r w:rsidRPr="001A42D5">
          <w:rPr>
            <w:rStyle w:val="af1"/>
            <w:noProof/>
          </w:rPr>
          <w:t xml:space="preserve"> (García et al., 2015)</w:t>
        </w:r>
        <w:r w:rsidRPr="001A42D5">
          <w:rPr>
            <w:rStyle w:val="af1"/>
            <w:rFonts w:hint="eastAsia"/>
            <w:noProof/>
          </w:rPr>
          <w:t>。</w:t>
        </w:r>
        <w:r>
          <w:rPr>
            <w:noProof/>
            <w:webHidden/>
          </w:rPr>
          <w:tab/>
        </w:r>
        <w:r>
          <w:rPr>
            <w:noProof/>
            <w:webHidden/>
          </w:rPr>
          <w:fldChar w:fldCharType="begin"/>
        </w:r>
        <w:r>
          <w:rPr>
            <w:noProof/>
            <w:webHidden/>
          </w:rPr>
          <w:instrText xml:space="preserve"> PAGEREF _Toc123328487 \h </w:instrText>
        </w:r>
        <w:r>
          <w:rPr>
            <w:noProof/>
            <w:webHidden/>
          </w:rPr>
        </w:r>
        <w:r>
          <w:rPr>
            <w:noProof/>
            <w:webHidden/>
          </w:rPr>
          <w:fldChar w:fldCharType="separate"/>
        </w:r>
        <w:r>
          <w:rPr>
            <w:noProof/>
            <w:webHidden/>
          </w:rPr>
          <w:t>6</w:t>
        </w:r>
        <w:r>
          <w:rPr>
            <w:noProof/>
            <w:webHidden/>
          </w:rPr>
          <w:fldChar w:fldCharType="end"/>
        </w:r>
      </w:hyperlink>
    </w:p>
    <w:p w14:paraId="32CBB0AB" w14:textId="247C3C1C" w:rsidR="00F76BC5" w:rsidRDefault="00F76BC5">
      <w:pPr>
        <w:pStyle w:val="af9"/>
        <w:tabs>
          <w:tab w:val="right" w:leader="dot" w:pos="8494"/>
        </w:tabs>
        <w:ind w:left="480" w:hanging="480"/>
        <w:rPr>
          <w:rFonts w:asciiTheme="minorHAnsi" w:eastAsiaTheme="minorEastAsia" w:hAnsiTheme="minorHAnsi"/>
          <w:noProof/>
        </w:rPr>
      </w:pPr>
      <w:hyperlink w:anchor="_Toc123328488" w:history="1">
        <w:r w:rsidRPr="001A42D5">
          <w:rPr>
            <w:rStyle w:val="af1"/>
            <w:rFonts w:hint="eastAsia"/>
            <w:noProof/>
          </w:rPr>
          <w:t>圖</w:t>
        </w:r>
        <w:r w:rsidRPr="001A42D5">
          <w:rPr>
            <w:rStyle w:val="af1"/>
            <w:noProof/>
          </w:rPr>
          <w:t xml:space="preserve"> 2.2 </w:t>
        </w:r>
        <w:r w:rsidRPr="001A42D5">
          <w:rPr>
            <w:rStyle w:val="af1"/>
            <w:rFonts w:hint="eastAsia"/>
            <w:noProof/>
          </w:rPr>
          <w:t>依據探索式資料分析進行資料視覺化</w:t>
        </w:r>
        <w:r w:rsidRPr="001A42D5">
          <w:rPr>
            <w:rStyle w:val="af1"/>
            <w:noProof/>
          </w:rPr>
          <w:t xml:space="preserve"> (Behrens, 1997)</w:t>
        </w:r>
        <w:r w:rsidRPr="001A42D5">
          <w:rPr>
            <w:rStyle w:val="af1"/>
            <w:rFonts w:hint="eastAsia"/>
            <w:noProof/>
          </w:rPr>
          <w:t>。</w:t>
        </w:r>
        <w:r>
          <w:rPr>
            <w:noProof/>
            <w:webHidden/>
          </w:rPr>
          <w:tab/>
        </w:r>
        <w:r>
          <w:rPr>
            <w:noProof/>
            <w:webHidden/>
          </w:rPr>
          <w:fldChar w:fldCharType="begin"/>
        </w:r>
        <w:r>
          <w:rPr>
            <w:noProof/>
            <w:webHidden/>
          </w:rPr>
          <w:instrText xml:space="preserve"> PAGEREF _Toc123328488 \h </w:instrText>
        </w:r>
        <w:r>
          <w:rPr>
            <w:noProof/>
            <w:webHidden/>
          </w:rPr>
        </w:r>
        <w:r>
          <w:rPr>
            <w:noProof/>
            <w:webHidden/>
          </w:rPr>
          <w:fldChar w:fldCharType="separate"/>
        </w:r>
        <w:r>
          <w:rPr>
            <w:noProof/>
            <w:webHidden/>
          </w:rPr>
          <w:t>7</w:t>
        </w:r>
        <w:r>
          <w:rPr>
            <w:noProof/>
            <w:webHidden/>
          </w:rPr>
          <w:fldChar w:fldCharType="end"/>
        </w:r>
      </w:hyperlink>
    </w:p>
    <w:p w14:paraId="4B45629E" w14:textId="163A66AB" w:rsidR="00F76BC5" w:rsidRDefault="00F76BC5">
      <w:pPr>
        <w:pStyle w:val="af9"/>
        <w:tabs>
          <w:tab w:val="right" w:leader="dot" w:pos="8494"/>
        </w:tabs>
        <w:ind w:left="480" w:hanging="480"/>
        <w:rPr>
          <w:rFonts w:asciiTheme="minorHAnsi" w:eastAsiaTheme="minorEastAsia" w:hAnsiTheme="minorHAnsi"/>
          <w:noProof/>
        </w:rPr>
      </w:pPr>
      <w:hyperlink w:anchor="_Toc123328489" w:history="1">
        <w:r w:rsidRPr="001A42D5">
          <w:rPr>
            <w:rStyle w:val="af1"/>
            <w:rFonts w:hint="eastAsia"/>
            <w:noProof/>
          </w:rPr>
          <w:t>圖</w:t>
        </w:r>
        <w:r w:rsidRPr="001A42D5">
          <w:rPr>
            <w:rStyle w:val="af1"/>
            <w:noProof/>
          </w:rPr>
          <w:t xml:space="preserve"> 2.3 </w:t>
        </w:r>
        <w:r w:rsidRPr="001A42D5">
          <w:rPr>
            <w:rStyle w:val="af1"/>
            <w:rFonts w:hint="eastAsia"/>
            <w:noProof/>
          </w:rPr>
          <w:t>獨熱、二進位編碼後的特徵數量比較。</w:t>
        </w:r>
        <w:r>
          <w:rPr>
            <w:noProof/>
            <w:webHidden/>
          </w:rPr>
          <w:tab/>
        </w:r>
        <w:r>
          <w:rPr>
            <w:noProof/>
            <w:webHidden/>
          </w:rPr>
          <w:fldChar w:fldCharType="begin"/>
        </w:r>
        <w:r>
          <w:rPr>
            <w:noProof/>
            <w:webHidden/>
          </w:rPr>
          <w:instrText xml:space="preserve"> PAGEREF _Toc123328489 \h </w:instrText>
        </w:r>
        <w:r>
          <w:rPr>
            <w:noProof/>
            <w:webHidden/>
          </w:rPr>
        </w:r>
        <w:r>
          <w:rPr>
            <w:noProof/>
            <w:webHidden/>
          </w:rPr>
          <w:fldChar w:fldCharType="separate"/>
        </w:r>
        <w:r>
          <w:rPr>
            <w:noProof/>
            <w:webHidden/>
          </w:rPr>
          <w:t>12</w:t>
        </w:r>
        <w:r>
          <w:rPr>
            <w:noProof/>
            <w:webHidden/>
          </w:rPr>
          <w:fldChar w:fldCharType="end"/>
        </w:r>
      </w:hyperlink>
    </w:p>
    <w:p w14:paraId="3FE520B7" w14:textId="525949F6" w:rsidR="00F76BC5" w:rsidRDefault="00F76BC5">
      <w:pPr>
        <w:pStyle w:val="af9"/>
        <w:tabs>
          <w:tab w:val="right" w:leader="dot" w:pos="8494"/>
        </w:tabs>
        <w:ind w:left="480" w:hanging="480"/>
        <w:rPr>
          <w:rFonts w:asciiTheme="minorHAnsi" w:eastAsiaTheme="minorEastAsia" w:hAnsiTheme="minorHAnsi"/>
          <w:noProof/>
        </w:rPr>
      </w:pPr>
      <w:hyperlink w:anchor="_Toc123328490" w:history="1">
        <w:r w:rsidRPr="001A42D5">
          <w:rPr>
            <w:rStyle w:val="af1"/>
            <w:rFonts w:hint="eastAsia"/>
            <w:noProof/>
          </w:rPr>
          <w:t>圖</w:t>
        </w:r>
        <w:r w:rsidRPr="001A42D5">
          <w:rPr>
            <w:rStyle w:val="af1"/>
            <w:noProof/>
          </w:rPr>
          <w:t xml:space="preserve"> 2.4 </w:t>
        </w:r>
        <w:r w:rsidRPr="001A42D5">
          <w:rPr>
            <w:rStyle w:val="af1"/>
            <w:rFonts w:hint="eastAsia"/>
            <w:noProof/>
          </w:rPr>
          <w:t>維度個數變化對於分類模型表現的影響</w:t>
        </w:r>
        <w:r w:rsidRPr="001A42D5">
          <w:rPr>
            <w:rStyle w:val="af1"/>
            <w:noProof/>
          </w:rPr>
          <w:t xml:space="preserve"> (Spruyt, 2014)</w:t>
        </w:r>
        <w:r w:rsidRPr="001A42D5">
          <w:rPr>
            <w:rStyle w:val="af1"/>
            <w:rFonts w:hint="eastAsia"/>
            <w:noProof/>
          </w:rPr>
          <w:t>。</w:t>
        </w:r>
        <w:r>
          <w:rPr>
            <w:noProof/>
            <w:webHidden/>
          </w:rPr>
          <w:tab/>
        </w:r>
        <w:r>
          <w:rPr>
            <w:noProof/>
            <w:webHidden/>
          </w:rPr>
          <w:fldChar w:fldCharType="begin"/>
        </w:r>
        <w:r>
          <w:rPr>
            <w:noProof/>
            <w:webHidden/>
          </w:rPr>
          <w:instrText xml:space="preserve"> PAGEREF _Toc123328490 \h </w:instrText>
        </w:r>
        <w:r>
          <w:rPr>
            <w:noProof/>
            <w:webHidden/>
          </w:rPr>
        </w:r>
        <w:r>
          <w:rPr>
            <w:noProof/>
            <w:webHidden/>
          </w:rPr>
          <w:fldChar w:fldCharType="separate"/>
        </w:r>
        <w:r>
          <w:rPr>
            <w:noProof/>
            <w:webHidden/>
          </w:rPr>
          <w:t>15</w:t>
        </w:r>
        <w:r>
          <w:rPr>
            <w:noProof/>
            <w:webHidden/>
          </w:rPr>
          <w:fldChar w:fldCharType="end"/>
        </w:r>
      </w:hyperlink>
    </w:p>
    <w:p w14:paraId="5424D3BD" w14:textId="69757618" w:rsidR="00F76BC5" w:rsidRDefault="00F76BC5">
      <w:pPr>
        <w:pStyle w:val="af9"/>
        <w:tabs>
          <w:tab w:val="right" w:leader="dot" w:pos="8494"/>
        </w:tabs>
        <w:ind w:left="480" w:hanging="480"/>
        <w:rPr>
          <w:rFonts w:asciiTheme="minorHAnsi" w:eastAsiaTheme="minorEastAsia" w:hAnsiTheme="minorHAnsi"/>
          <w:noProof/>
        </w:rPr>
      </w:pPr>
      <w:hyperlink w:anchor="_Toc123328491" w:history="1">
        <w:r w:rsidRPr="001A42D5">
          <w:rPr>
            <w:rStyle w:val="af1"/>
            <w:rFonts w:hint="eastAsia"/>
            <w:noProof/>
          </w:rPr>
          <w:t>圖</w:t>
        </w:r>
        <w:r w:rsidRPr="001A42D5">
          <w:rPr>
            <w:rStyle w:val="af1"/>
            <w:noProof/>
          </w:rPr>
          <w:t xml:space="preserve"> 2.5 </w:t>
        </w:r>
        <w:r w:rsidRPr="001A42D5">
          <w:rPr>
            <w:rStyle w:val="af1"/>
            <w:rFonts w:hint="eastAsia"/>
            <w:noProof/>
          </w:rPr>
          <w:t>訓練模型所需樣本個數對應維度變化，以貓狗分類為例</w:t>
        </w:r>
        <w:r w:rsidRPr="001A42D5">
          <w:rPr>
            <w:rStyle w:val="af1"/>
            <w:noProof/>
          </w:rPr>
          <w:t xml:space="preserve"> (Spruyt, 2014)</w:t>
        </w:r>
        <w:r w:rsidRPr="001A42D5">
          <w:rPr>
            <w:rStyle w:val="af1"/>
            <w:rFonts w:hint="eastAsia"/>
            <w:noProof/>
          </w:rPr>
          <w:t>。</w:t>
        </w:r>
        <w:r>
          <w:rPr>
            <w:noProof/>
            <w:webHidden/>
          </w:rPr>
          <w:tab/>
        </w:r>
        <w:r>
          <w:rPr>
            <w:noProof/>
            <w:webHidden/>
          </w:rPr>
          <w:fldChar w:fldCharType="begin"/>
        </w:r>
        <w:r>
          <w:rPr>
            <w:noProof/>
            <w:webHidden/>
          </w:rPr>
          <w:instrText xml:space="preserve"> PAGEREF _Toc123328491 \h </w:instrText>
        </w:r>
        <w:r>
          <w:rPr>
            <w:noProof/>
            <w:webHidden/>
          </w:rPr>
        </w:r>
        <w:r>
          <w:rPr>
            <w:noProof/>
            <w:webHidden/>
          </w:rPr>
          <w:fldChar w:fldCharType="separate"/>
        </w:r>
        <w:r>
          <w:rPr>
            <w:noProof/>
            <w:webHidden/>
          </w:rPr>
          <w:t>16</w:t>
        </w:r>
        <w:r>
          <w:rPr>
            <w:noProof/>
            <w:webHidden/>
          </w:rPr>
          <w:fldChar w:fldCharType="end"/>
        </w:r>
      </w:hyperlink>
    </w:p>
    <w:p w14:paraId="23DBC989" w14:textId="7275F790" w:rsidR="00F76BC5" w:rsidRDefault="00F76BC5">
      <w:pPr>
        <w:pStyle w:val="af9"/>
        <w:tabs>
          <w:tab w:val="right" w:leader="dot" w:pos="8494"/>
        </w:tabs>
        <w:ind w:left="480" w:hanging="480"/>
        <w:rPr>
          <w:rFonts w:asciiTheme="minorHAnsi" w:eastAsiaTheme="minorEastAsia" w:hAnsiTheme="minorHAnsi"/>
          <w:noProof/>
        </w:rPr>
      </w:pPr>
      <w:hyperlink w:anchor="_Toc123328492" w:history="1">
        <w:r w:rsidRPr="001A42D5">
          <w:rPr>
            <w:rStyle w:val="af1"/>
            <w:rFonts w:hint="eastAsia"/>
            <w:noProof/>
          </w:rPr>
          <w:t>圖</w:t>
        </w:r>
        <w:r w:rsidRPr="001A42D5">
          <w:rPr>
            <w:rStyle w:val="af1"/>
            <w:noProof/>
          </w:rPr>
          <w:t xml:space="preserve"> 2.6 </w:t>
        </w:r>
        <w:r w:rsidRPr="001A42D5">
          <w:rPr>
            <w:rStyle w:val="af1"/>
            <w:rFonts w:hint="eastAsia"/>
            <w:noProof/>
          </w:rPr>
          <w:t>超球體體積對應維度變化</w:t>
        </w:r>
        <w:r w:rsidRPr="001A42D5">
          <w:rPr>
            <w:rStyle w:val="af1"/>
            <w:noProof/>
          </w:rPr>
          <w:t xml:space="preserve"> (Köppen, 2000)</w:t>
        </w:r>
        <w:r w:rsidRPr="001A42D5">
          <w:rPr>
            <w:rStyle w:val="af1"/>
            <w:rFonts w:hint="eastAsia"/>
            <w:noProof/>
          </w:rPr>
          <w:t>。</w:t>
        </w:r>
        <w:r>
          <w:rPr>
            <w:noProof/>
            <w:webHidden/>
          </w:rPr>
          <w:tab/>
        </w:r>
        <w:r>
          <w:rPr>
            <w:noProof/>
            <w:webHidden/>
          </w:rPr>
          <w:fldChar w:fldCharType="begin"/>
        </w:r>
        <w:r>
          <w:rPr>
            <w:noProof/>
            <w:webHidden/>
          </w:rPr>
          <w:instrText xml:space="preserve"> PAGEREF _Toc123328492 \h </w:instrText>
        </w:r>
        <w:r>
          <w:rPr>
            <w:noProof/>
            <w:webHidden/>
          </w:rPr>
        </w:r>
        <w:r>
          <w:rPr>
            <w:noProof/>
            <w:webHidden/>
          </w:rPr>
          <w:fldChar w:fldCharType="separate"/>
        </w:r>
        <w:r>
          <w:rPr>
            <w:noProof/>
            <w:webHidden/>
          </w:rPr>
          <w:t>16</w:t>
        </w:r>
        <w:r>
          <w:rPr>
            <w:noProof/>
            <w:webHidden/>
          </w:rPr>
          <w:fldChar w:fldCharType="end"/>
        </w:r>
      </w:hyperlink>
    </w:p>
    <w:p w14:paraId="41CF585F" w14:textId="57ADCC2E" w:rsidR="00F76BC5" w:rsidRDefault="00F76BC5">
      <w:pPr>
        <w:pStyle w:val="af9"/>
        <w:tabs>
          <w:tab w:val="right" w:leader="dot" w:pos="8494"/>
        </w:tabs>
        <w:ind w:left="480" w:hanging="480"/>
        <w:rPr>
          <w:rFonts w:asciiTheme="minorHAnsi" w:eastAsiaTheme="minorEastAsia" w:hAnsiTheme="minorHAnsi"/>
          <w:noProof/>
        </w:rPr>
      </w:pPr>
      <w:hyperlink w:anchor="_Toc123328493" w:history="1">
        <w:r w:rsidRPr="001A42D5">
          <w:rPr>
            <w:rStyle w:val="af1"/>
            <w:rFonts w:hint="eastAsia"/>
            <w:noProof/>
          </w:rPr>
          <w:t>圖</w:t>
        </w:r>
        <w:r w:rsidRPr="001A42D5">
          <w:rPr>
            <w:rStyle w:val="af1"/>
            <w:noProof/>
          </w:rPr>
          <w:t xml:space="preserve"> 2.7 </w:t>
        </w:r>
        <w:r w:rsidRPr="001A42D5">
          <w:rPr>
            <w:rStyle w:val="af1"/>
            <w:rFonts w:hint="eastAsia"/>
            <w:noProof/>
          </w:rPr>
          <w:t>資料分佈情形對應維度變化，以貓狗分類為例</w:t>
        </w:r>
        <w:r w:rsidRPr="001A42D5">
          <w:rPr>
            <w:rStyle w:val="af1"/>
            <w:noProof/>
          </w:rPr>
          <w:t xml:space="preserve"> (Spruyt, 2014)</w:t>
        </w:r>
        <w:r w:rsidRPr="001A42D5">
          <w:rPr>
            <w:rStyle w:val="af1"/>
            <w:rFonts w:hint="eastAsia"/>
            <w:noProof/>
          </w:rPr>
          <w:t>。</w:t>
        </w:r>
        <w:r>
          <w:rPr>
            <w:noProof/>
            <w:webHidden/>
          </w:rPr>
          <w:tab/>
        </w:r>
        <w:r>
          <w:rPr>
            <w:noProof/>
            <w:webHidden/>
          </w:rPr>
          <w:fldChar w:fldCharType="begin"/>
        </w:r>
        <w:r>
          <w:rPr>
            <w:noProof/>
            <w:webHidden/>
          </w:rPr>
          <w:instrText xml:space="preserve"> PAGEREF _Toc123328493 \h </w:instrText>
        </w:r>
        <w:r>
          <w:rPr>
            <w:noProof/>
            <w:webHidden/>
          </w:rPr>
        </w:r>
        <w:r>
          <w:rPr>
            <w:noProof/>
            <w:webHidden/>
          </w:rPr>
          <w:fldChar w:fldCharType="separate"/>
        </w:r>
        <w:r>
          <w:rPr>
            <w:noProof/>
            <w:webHidden/>
          </w:rPr>
          <w:t>16</w:t>
        </w:r>
        <w:r>
          <w:rPr>
            <w:noProof/>
            <w:webHidden/>
          </w:rPr>
          <w:fldChar w:fldCharType="end"/>
        </w:r>
      </w:hyperlink>
    </w:p>
    <w:p w14:paraId="4A7E18EA" w14:textId="3ED493E1" w:rsidR="00F76BC5" w:rsidRDefault="00F76BC5">
      <w:pPr>
        <w:pStyle w:val="af9"/>
        <w:tabs>
          <w:tab w:val="right" w:leader="dot" w:pos="8494"/>
        </w:tabs>
        <w:ind w:left="480" w:hanging="480"/>
        <w:rPr>
          <w:rFonts w:asciiTheme="minorHAnsi" w:eastAsiaTheme="minorEastAsia" w:hAnsiTheme="minorHAnsi"/>
          <w:noProof/>
        </w:rPr>
      </w:pPr>
      <w:hyperlink w:anchor="_Toc123328494" w:history="1">
        <w:r w:rsidRPr="001A42D5">
          <w:rPr>
            <w:rStyle w:val="af1"/>
            <w:rFonts w:hint="eastAsia"/>
            <w:noProof/>
          </w:rPr>
          <w:t>圖</w:t>
        </w:r>
        <w:r w:rsidRPr="001A42D5">
          <w:rPr>
            <w:rStyle w:val="af1"/>
            <w:noProof/>
          </w:rPr>
          <w:t xml:space="preserve"> 2.8 </w:t>
        </w:r>
        <w:r w:rsidRPr="001A42D5">
          <w:rPr>
            <w:rStyle w:val="af1"/>
            <w:rFonts w:hint="eastAsia"/>
            <w:noProof/>
          </w:rPr>
          <w:t>高斯核函數值對應距離分布於高維度空間的變化</w:t>
        </w:r>
        <w:r w:rsidRPr="001A42D5">
          <w:rPr>
            <w:rStyle w:val="af1"/>
            <w:noProof/>
          </w:rPr>
          <w:t xml:space="preserve"> (Verleysen &amp; François, 2005)</w:t>
        </w:r>
        <w:r w:rsidRPr="001A42D5">
          <w:rPr>
            <w:rStyle w:val="af1"/>
            <w:rFonts w:hint="eastAsia"/>
            <w:noProof/>
          </w:rPr>
          <w:t>。</w:t>
        </w:r>
        <w:r>
          <w:rPr>
            <w:noProof/>
            <w:webHidden/>
          </w:rPr>
          <w:tab/>
        </w:r>
        <w:r>
          <w:rPr>
            <w:noProof/>
            <w:webHidden/>
          </w:rPr>
          <w:fldChar w:fldCharType="begin"/>
        </w:r>
        <w:r>
          <w:rPr>
            <w:noProof/>
            <w:webHidden/>
          </w:rPr>
          <w:instrText xml:space="preserve"> PAGEREF _Toc123328494 \h </w:instrText>
        </w:r>
        <w:r>
          <w:rPr>
            <w:noProof/>
            <w:webHidden/>
          </w:rPr>
        </w:r>
        <w:r>
          <w:rPr>
            <w:noProof/>
            <w:webHidden/>
          </w:rPr>
          <w:fldChar w:fldCharType="separate"/>
        </w:r>
        <w:r>
          <w:rPr>
            <w:noProof/>
            <w:webHidden/>
          </w:rPr>
          <w:t>17</w:t>
        </w:r>
        <w:r>
          <w:rPr>
            <w:noProof/>
            <w:webHidden/>
          </w:rPr>
          <w:fldChar w:fldCharType="end"/>
        </w:r>
      </w:hyperlink>
    </w:p>
    <w:p w14:paraId="628EB221" w14:textId="58976534" w:rsidR="00F76BC5" w:rsidRDefault="00F76BC5">
      <w:pPr>
        <w:pStyle w:val="af9"/>
        <w:tabs>
          <w:tab w:val="right" w:leader="dot" w:pos="8494"/>
        </w:tabs>
        <w:ind w:left="480" w:hanging="480"/>
        <w:rPr>
          <w:rFonts w:asciiTheme="minorHAnsi" w:eastAsiaTheme="minorEastAsia" w:hAnsiTheme="minorHAnsi"/>
          <w:noProof/>
        </w:rPr>
      </w:pPr>
      <w:hyperlink w:anchor="_Toc123328495" w:history="1">
        <w:r w:rsidRPr="001A42D5">
          <w:rPr>
            <w:rStyle w:val="af1"/>
            <w:rFonts w:hint="eastAsia"/>
            <w:noProof/>
          </w:rPr>
          <w:t>圖</w:t>
        </w:r>
        <w:r w:rsidRPr="001A42D5">
          <w:rPr>
            <w:rStyle w:val="af1"/>
            <w:noProof/>
          </w:rPr>
          <w:t xml:space="preserve"> 2.9 </w:t>
        </w:r>
        <w:r w:rsidRPr="001A42D5">
          <w:rPr>
            <w:rStyle w:val="af1"/>
            <w:rFonts w:hint="eastAsia"/>
            <w:noProof/>
          </w:rPr>
          <w:t>降維處理的階層化架構</w:t>
        </w:r>
        <w:r w:rsidRPr="001A42D5">
          <w:rPr>
            <w:rStyle w:val="af1"/>
            <w:noProof/>
          </w:rPr>
          <w:t xml:space="preserve"> (Tang et al., 2014)</w:t>
        </w:r>
        <w:r w:rsidRPr="001A42D5">
          <w:rPr>
            <w:rStyle w:val="af1"/>
            <w:rFonts w:hint="eastAsia"/>
            <w:noProof/>
          </w:rPr>
          <w:t>。</w:t>
        </w:r>
        <w:r>
          <w:rPr>
            <w:noProof/>
            <w:webHidden/>
          </w:rPr>
          <w:tab/>
        </w:r>
        <w:r>
          <w:rPr>
            <w:noProof/>
            <w:webHidden/>
          </w:rPr>
          <w:fldChar w:fldCharType="begin"/>
        </w:r>
        <w:r>
          <w:rPr>
            <w:noProof/>
            <w:webHidden/>
          </w:rPr>
          <w:instrText xml:space="preserve"> PAGEREF _Toc123328495 \h </w:instrText>
        </w:r>
        <w:r>
          <w:rPr>
            <w:noProof/>
            <w:webHidden/>
          </w:rPr>
        </w:r>
        <w:r>
          <w:rPr>
            <w:noProof/>
            <w:webHidden/>
          </w:rPr>
          <w:fldChar w:fldCharType="separate"/>
        </w:r>
        <w:r>
          <w:rPr>
            <w:noProof/>
            <w:webHidden/>
          </w:rPr>
          <w:t>19</w:t>
        </w:r>
        <w:r>
          <w:rPr>
            <w:noProof/>
            <w:webHidden/>
          </w:rPr>
          <w:fldChar w:fldCharType="end"/>
        </w:r>
      </w:hyperlink>
    </w:p>
    <w:p w14:paraId="17549620" w14:textId="3089C2F4" w:rsidR="00F76BC5" w:rsidRDefault="00F76BC5">
      <w:pPr>
        <w:pStyle w:val="af9"/>
        <w:tabs>
          <w:tab w:val="right" w:leader="dot" w:pos="8494"/>
        </w:tabs>
        <w:ind w:left="480" w:hanging="480"/>
        <w:rPr>
          <w:rFonts w:asciiTheme="minorHAnsi" w:eastAsiaTheme="minorEastAsia" w:hAnsiTheme="minorHAnsi"/>
          <w:noProof/>
        </w:rPr>
      </w:pPr>
      <w:hyperlink w:anchor="_Toc123328496" w:history="1">
        <w:r w:rsidRPr="001A42D5">
          <w:rPr>
            <w:rStyle w:val="af1"/>
            <w:rFonts w:hint="eastAsia"/>
            <w:noProof/>
          </w:rPr>
          <w:t>圖</w:t>
        </w:r>
        <w:r w:rsidRPr="001A42D5">
          <w:rPr>
            <w:rStyle w:val="af1"/>
            <w:noProof/>
          </w:rPr>
          <w:t xml:space="preserve"> 2.10 </w:t>
        </w:r>
        <w:r w:rsidRPr="001A42D5">
          <w:rPr>
            <w:rStyle w:val="af1"/>
            <w:rFonts w:hint="eastAsia"/>
            <w:noProof/>
          </w:rPr>
          <w:t>特徵選取與整體資料分析流程</w:t>
        </w:r>
        <w:r w:rsidRPr="001A42D5">
          <w:rPr>
            <w:rStyle w:val="af1"/>
            <w:noProof/>
          </w:rPr>
          <w:t xml:space="preserve"> (Tang et al., 2014)</w:t>
        </w:r>
        <w:r w:rsidRPr="001A42D5">
          <w:rPr>
            <w:rStyle w:val="af1"/>
            <w:rFonts w:hint="eastAsia"/>
            <w:noProof/>
          </w:rPr>
          <w:t>。</w:t>
        </w:r>
        <w:r>
          <w:rPr>
            <w:noProof/>
            <w:webHidden/>
          </w:rPr>
          <w:tab/>
        </w:r>
        <w:r>
          <w:rPr>
            <w:noProof/>
            <w:webHidden/>
          </w:rPr>
          <w:fldChar w:fldCharType="begin"/>
        </w:r>
        <w:r>
          <w:rPr>
            <w:noProof/>
            <w:webHidden/>
          </w:rPr>
          <w:instrText xml:space="preserve"> PAGEREF _Toc123328496 \h </w:instrText>
        </w:r>
        <w:r>
          <w:rPr>
            <w:noProof/>
            <w:webHidden/>
          </w:rPr>
        </w:r>
        <w:r>
          <w:rPr>
            <w:noProof/>
            <w:webHidden/>
          </w:rPr>
          <w:fldChar w:fldCharType="separate"/>
        </w:r>
        <w:r>
          <w:rPr>
            <w:noProof/>
            <w:webHidden/>
          </w:rPr>
          <w:t>20</w:t>
        </w:r>
        <w:r>
          <w:rPr>
            <w:noProof/>
            <w:webHidden/>
          </w:rPr>
          <w:fldChar w:fldCharType="end"/>
        </w:r>
      </w:hyperlink>
    </w:p>
    <w:p w14:paraId="230FFFF3" w14:textId="5DCAF008" w:rsidR="00F76BC5" w:rsidRDefault="00F76BC5">
      <w:pPr>
        <w:pStyle w:val="af9"/>
        <w:tabs>
          <w:tab w:val="right" w:leader="dot" w:pos="8494"/>
        </w:tabs>
        <w:ind w:left="480" w:hanging="480"/>
        <w:rPr>
          <w:rFonts w:asciiTheme="minorHAnsi" w:eastAsiaTheme="minorEastAsia" w:hAnsiTheme="minorHAnsi"/>
          <w:noProof/>
        </w:rPr>
      </w:pPr>
      <w:hyperlink w:anchor="_Toc123328497" w:history="1">
        <w:r w:rsidRPr="001A42D5">
          <w:rPr>
            <w:rStyle w:val="af1"/>
            <w:rFonts w:hint="eastAsia"/>
            <w:noProof/>
          </w:rPr>
          <w:t>圖</w:t>
        </w:r>
        <w:r w:rsidRPr="001A42D5">
          <w:rPr>
            <w:rStyle w:val="af1"/>
            <w:noProof/>
          </w:rPr>
          <w:t xml:space="preserve"> 2.11 </w:t>
        </w:r>
        <w:r w:rsidRPr="001A42D5">
          <w:rPr>
            <w:rStyle w:val="af1"/>
            <w:rFonts w:hint="eastAsia"/>
            <w:noProof/>
          </w:rPr>
          <w:t>基於相關係數的過濾型特徵選擇，結合機器學習流程</w:t>
        </w:r>
        <w:r w:rsidRPr="001A42D5">
          <w:rPr>
            <w:rStyle w:val="af1"/>
            <w:noProof/>
          </w:rPr>
          <w:t xml:space="preserve"> (Hall, 1999)</w:t>
        </w:r>
        <w:r w:rsidRPr="001A42D5">
          <w:rPr>
            <w:rStyle w:val="af1"/>
            <w:rFonts w:hint="eastAsia"/>
            <w:noProof/>
          </w:rPr>
          <w:t>。</w:t>
        </w:r>
        <w:r>
          <w:rPr>
            <w:noProof/>
            <w:webHidden/>
          </w:rPr>
          <w:tab/>
        </w:r>
        <w:r>
          <w:rPr>
            <w:noProof/>
            <w:webHidden/>
          </w:rPr>
          <w:fldChar w:fldCharType="begin"/>
        </w:r>
        <w:r>
          <w:rPr>
            <w:noProof/>
            <w:webHidden/>
          </w:rPr>
          <w:instrText xml:space="preserve"> PAGEREF _Toc123328497 \h </w:instrText>
        </w:r>
        <w:r>
          <w:rPr>
            <w:noProof/>
            <w:webHidden/>
          </w:rPr>
        </w:r>
        <w:r>
          <w:rPr>
            <w:noProof/>
            <w:webHidden/>
          </w:rPr>
          <w:fldChar w:fldCharType="separate"/>
        </w:r>
        <w:r>
          <w:rPr>
            <w:noProof/>
            <w:webHidden/>
          </w:rPr>
          <w:t>21</w:t>
        </w:r>
        <w:r>
          <w:rPr>
            <w:noProof/>
            <w:webHidden/>
          </w:rPr>
          <w:fldChar w:fldCharType="end"/>
        </w:r>
      </w:hyperlink>
    </w:p>
    <w:p w14:paraId="37DADB34" w14:textId="0C6FBE9D" w:rsidR="00F76BC5" w:rsidRDefault="00F76BC5">
      <w:pPr>
        <w:pStyle w:val="af9"/>
        <w:tabs>
          <w:tab w:val="right" w:leader="dot" w:pos="8494"/>
        </w:tabs>
        <w:ind w:left="480" w:hanging="480"/>
        <w:rPr>
          <w:rFonts w:asciiTheme="minorHAnsi" w:eastAsiaTheme="minorEastAsia" w:hAnsiTheme="minorHAnsi"/>
          <w:noProof/>
        </w:rPr>
      </w:pPr>
      <w:hyperlink w:anchor="_Toc123328498" w:history="1">
        <w:r w:rsidRPr="001A42D5">
          <w:rPr>
            <w:rStyle w:val="af1"/>
            <w:rFonts w:hint="eastAsia"/>
            <w:noProof/>
          </w:rPr>
          <w:t>圖</w:t>
        </w:r>
        <w:r w:rsidRPr="001A42D5">
          <w:rPr>
            <w:rStyle w:val="af1"/>
            <w:noProof/>
          </w:rPr>
          <w:t xml:space="preserve"> 2.12 </w:t>
        </w:r>
        <w:r w:rsidRPr="001A42D5">
          <w:rPr>
            <w:rStyle w:val="af1"/>
            <w:rFonts w:hint="eastAsia"/>
            <w:noProof/>
          </w:rPr>
          <w:t>基於相關係數的包裝型特徵選擇，結合機器學習流程</w:t>
        </w:r>
        <w:r w:rsidRPr="001A42D5">
          <w:rPr>
            <w:rStyle w:val="af1"/>
            <w:noProof/>
          </w:rPr>
          <w:t xml:space="preserve"> (Hall &amp; Smith, 1999)</w:t>
        </w:r>
        <w:r w:rsidRPr="001A42D5">
          <w:rPr>
            <w:rStyle w:val="af1"/>
            <w:rFonts w:hint="eastAsia"/>
            <w:noProof/>
          </w:rPr>
          <w:t>。</w:t>
        </w:r>
        <w:r>
          <w:rPr>
            <w:noProof/>
            <w:webHidden/>
          </w:rPr>
          <w:tab/>
        </w:r>
        <w:r>
          <w:rPr>
            <w:noProof/>
            <w:webHidden/>
          </w:rPr>
          <w:fldChar w:fldCharType="begin"/>
        </w:r>
        <w:r>
          <w:rPr>
            <w:noProof/>
            <w:webHidden/>
          </w:rPr>
          <w:instrText xml:space="preserve"> PAGEREF _Toc123328498 \h </w:instrText>
        </w:r>
        <w:r>
          <w:rPr>
            <w:noProof/>
            <w:webHidden/>
          </w:rPr>
        </w:r>
        <w:r>
          <w:rPr>
            <w:noProof/>
            <w:webHidden/>
          </w:rPr>
          <w:fldChar w:fldCharType="separate"/>
        </w:r>
        <w:r>
          <w:rPr>
            <w:noProof/>
            <w:webHidden/>
          </w:rPr>
          <w:t>21</w:t>
        </w:r>
        <w:r>
          <w:rPr>
            <w:noProof/>
            <w:webHidden/>
          </w:rPr>
          <w:fldChar w:fldCharType="end"/>
        </w:r>
      </w:hyperlink>
    </w:p>
    <w:p w14:paraId="62183022" w14:textId="5E7FE0E5" w:rsidR="00F76BC5" w:rsidRDefault="00F76BC5">
      <w:pPr>
        <w:pStyle w:val="af9"/>
        <w:tabs>
          <w:tab w:val="right" w:leader="dot" w:pos="8494"/>
        </w:tabs>
        <w:ind w:left="480" w:hanging="480"/>
        <w:rPr>
          <w:rFonts w:asciiTheme="minorHAnsi" w:eastAsiaTheme="minorEastAsia" w:hAnsiTheme="minorHAnsi"/>
          <w:noProof/>
        </w:rPr>
      </w:pPr>
      <w:hyperlink w:anchor="_Toc123328499" w:history="1">
        <w:r w:rsidRPr="001A42D5">
          <w:rPr>
            <w:rStyle w:val="af1"/>
            <w:rFonts w:hint="eastAsia"/>
            <w:noProof/>
          </w:rPr>
          <w:t>圖</w:t>
        </w:r>
        <w:r w:rsidRPr="001A42D5">
          <w:rPr>
            <w:rStyle w:val="af1"/>
            <w:noProof/>
          </w:rPr>
          <w:t xml:space="preserve"> 2.13 </w:t>
        </w:r>
        <w:r w:rsidRPr="001A42D5">
          <w:rPr>
            <w:rStyle w:val="af1"/>
            <w:rFonts w:hint="eastAsia"/>
            <w:noProof/>
          </w:rPr>
          <w:t>以階層群集重新排序特徵之相關係數矩陣比較</w:t>
        </w:r>
        <w:r w:rsidRPr="001A42D5">
          <w:rPr>
            <w:rStyle w:val="af1"/>
            <w:noProof/>
          </w:rPr>
          <w:t xml:space="preserve"> (Liu et al., 2012)</w:t>
        </w:r>
        <w:r w:rsidRPr="001A42D5">
          <w:rPr>
            <w:rStyle w:val="af1"/>
            <w:rFonts w:hint="eastAsia"/>
            <w:noProof/>
          </w:rPr>
          <w:t>。</w:t>
        </w:r>
        <w:r>
          <w:rPr>
            <w:noProof/>
            <w:webHidden/>
          </w:rPr>
          <w:tab/>
        </w:r>
        <w:r>
          <w:rPr>
            <w:noProof/>
            <w:webHidden/>
          </w:rPr>
          <w:fldChar w:fldCharType="begin"/>
        </w:r>
        <w:r>
          <w:rPr>
            <w:noProof/>
            <w:webHidden/>
          </w:rPr>
          <w:instrText xml:space="preserve"> PAGEREF _Toc123328499 \h </w:instrText>
        </w:r>
        <w:r>
          <w:rPr>
            <w:noProof/>
            <w:webHidden/>
          </w:rPr>
        </w:r>
        <w:r>
          <w:rPr>
            <w:noProof/>
            <w:webHidden/>
          </w:rPr>
          <w:fldChar w:fldCharType="separate"/>
        </w:r>
        <w:r>
          <w:rPr>
            <w:noProof/>
            <w:webHidden/>
          </w:rPr>
          <w:t>22</w:t>
        </w:r>
        <w:r>
          <w:rPr>
            <w:noProof/>
            <w:webHidden/>
          </w:rPr>
          <w:fldChar w:fldCharType="end"/>
        </w:r>
      </w:hyperlink>
    </w:p>
    <w:p w14:paraId="54FB64D0" w14:textId="3A9252F4" w:rsidR="00F76BC5" w:rsidRDefault="00F76BC5">
      <w:pPr>
        <w:pStyle w:val="af9"/>
        <w:tabs>
          <w:tab w:val="right" w:leader="dot" w:pos="8494"/>
        </w:tabs>
        <w:ind w:left="480" w:hanging="480"/>
        <w:rPr>
          <w:rFonts w:asciiTheme="minorHAnsi" w:eastAsiaTheme="minorEastAsia" w:hAnsiTheme="minorHAnsi"/>
          <w:noProof/>
        </w:rPr>
      </w:pPr>
      <w:hyperlink w:anchor="_Toc123328500" w:history="1">
        <w:r w:rsidRPr="001A42D5">
          <w:rPr>
            <w:rStyle w:val="af1"/>
            <w:rFonts w:hint="eastAsia"/>
            <w:noProof/>
          </w:rPr>
          <w:t>圖</w:t>
        </w:r>
        <w:r w:rsidRPr="001A42D5">
          <w:rPr>
            <w:rStyle w:val="af1"/>
            <w:noProof/>
          </w:rPr>
          <w:t xml:space="preserve"> 2.14 </w:t>
        </w:r>
        <w:r w:rsidRPr="001A42D5">
          <w:rPr>
            <w:rStyle w:val="af1"/>
            <w:rFonts w:hint="eastAsia"/>
            <w:noProof/>
          </w:rPr>
          <w:t>以</w:t>
        </w:r>
        <w:r w:rsidRPr="001A42D5">
          <w:rPr>
            <w:rStyle w:val="af1"/>
            <w:noProof/>
          </w:rPr>
          <w:t>PCA</w:t>
        </w:r>
        <w:r w:rsidRPr="001A42D5">
          <w:rPr>
            <w:rStyle w:val="af1"/>
            <w:rFonts w:hint="eastAsia"/>
            <w:noProof/>
          </w:rPr>
          <w:t>、</w:t>
        </w:r>
        <w:r w:rsidRPr="001A42D5">
          <w:rPr>
            <w:rStyle w:val="af1"/>
            <w:noProof/>
          </w:rPr>
          <w:t>LLE</w:t>
        </w:r>
        <w:r w:rsidRPr="001A42D5">
          <w:rPr>
            <w:rStyle w:val="af1"/>
            <w:rFonts w:hint="eastAsia"/>
            <w:noProof/>
          </w:rPr>
          <w:t>視覺化</w:t>
        </w:r>
        <w:r w:rsidRPr="001A42D5">
          <w:rPr>
            <w:rStyle w:val="af1"/>
            <w:noProof/>
          </w:rPr>
          <w:t>Leukaemia</w:t>
        </w:r>
        <w:r w:rsidRPr="001A42D5">
          <w:rPr>
            <w:rStyle w:val="af1"/>
            <w:rFonts w:hint="eastAsia"/>
            <w:noProof/>
          </w:rPr>
          <w:t>資料集</w:t>
        </w:r>
        <w:r w:rsidRPr="001A42D5">
          <w:rPr>
            <w:rStyle w:val="af1"/>
            <w:noProof/>
          </w:rPr>
          <w:t xml:space="preserve"> (Hira &amp; Gillies, 2015)</w:t>
        </w:r>
        <w:r w:rsidRPr="001A42D5">
          <w:rPr>
            <w:rStyle w:val="af1"/>
            <w:rFonts w:hint="eastAsia"/>
            <w:noProof/>
          </w:rPr>
          <w:t>。</w:t>
        </w:r>
        <w:r>
          <w:rPr>
            <w:noProof/>
            <w:webHidden/>
          </w:rPr>
          <w:tab/>
        </w:r>
        <w:r>
          <w:rPr>
            <w:noProof/>
            <w:webHidden/>
          </w:rPr>
          <w:fldChar w:fldCharType="begin"/>
        </w:r>
        <w:r>
          <w:rPr>
            <w:noProof/>
            <w:webHidden/>
          </w:rPr>
          <w:instrText xml:space="preserve"> PAGEREF _Toc123328500 \h </w:instrText>
        </w:r>
        <w:r>
          <w:rPr>
            <w:noProof/>
            <w:webHidden/>
          </w:rPr>
        </w:r>
        <w:r>
          <w:rPr>
            <w:noProof/>
            <w:webHidden/>
          </w:rPr>
          <w:fldChar w:fldCharType="separate"/>
        </w:r>
        <w:r>
          <w:rPr>
            <w:noProof/>
            <w:webHidden/>
          </w:rPr>
          <w:t>23</w:t>
        </w:r>
        <w:r>
          <w:rPr>
            <w:noProof/>
            <w:webHidden/>
          </w:rPr>
          <w:fldChar w:fldCharType="end"/>
        </w:r>
      </w:hyperlink>
    </w:p>
    <w:p w14:paraId="4B575EF2" w14:textId="00F0BEBE" w:rsidR="00F76BC5" w:rsidRDefault="00F76BC5">
      <w:pPr>
        <w:pStyle w:val="af9"/>
        <w:tabs>
          <w:tab w:val="right" w:leader="dot" w:pos="8494"/>
        </w:tabs>
        <w:ind w:left="480" w:hanging="480"/>
        <w:rPr>
          <w:rFonts w:asciiTheme="minorHAnsi" w:eastAsiaTheme="minorEastAsia" w:hAnsiTheme="minorHAnsi"/>
          <w:noProof/>
        </w:rPr>
      </w:pPr>
      <w:hyperlink w:anchor="_Toc123328501" w:history="1">
        <w:r w:rsidRPr="001A42D5">
          <w:rPr>
            <w:rStyle w:val="af1"/>
            <w:rFonts w:hint="eastAsia"/>
            <w:noProof/>
          </w:rPr>
          <w:t>圖</w:t>
        </w:r>
        <w:r w:rsidRPr="001A42D5">
          <w:rPr>
            <w:rStyle w:val="af1"/>
            <w:noProof/>
          </w:rPr>
          <w:t xml:space="preserve"> 2.15 (a)</w:t>
        </w:r>
        <w:r w:rsidRPr="001A42D5">
          <w:rPr>
            <w:rStyle w:val="af1"/>
            <w:rFonts w:hint="eastAsia"/>
            <w:noProof/>
          </w:rPr>
          <w:t>表示原始資料分布，</w:t>
        </w:r>
        <w:r w:rsidRPr="001A42D5">
          <w:rPr>
            <w:rStyle w:val="af1"/>
            <w:noProof/>
          </w:rPr>
          <w:t>(b)</w:t>
        </w:r>
        <w:r w:rsidRPr="001A42D5">
          <w:rPr>
            <w:rStyle w:val="af1"/>
            <w:rFonts w:hint="eastAsia"/>
            <w:noProof/>
          </w:rPr>
          <w:t>中綠線為</w:t>
        </w:r>
        <w:r w:rsidRPr="001A42D5">
          <w:rPr>
            <w:rStyle w:val="af1"/>
            <w:noProof/>
          </w:rPr>
          <w:t>PCA</w:t>
        </w:r>
        <w:r w:rsidRPr="001A42D5">
          <w:rPr>
            <w:rStyle w:val="af1"/>
            <w:rFonts w:hint="eastAsia"/>
            <w:noProof/>
          </w:rPr>
          <w:t>產生的兩主成分</w:t>
        </w:r>
        <w:r w:rsidRPr="001A42D5">
          <w:rPr>
            <w:rStyle w:val="af1"/>
            <w:noProof/>
          </w:rPr>
          <w:t xml:space="preserve">  (Abdi &amp; Williams, 2010)</w:t>
        </w:r>
        <w:r w:rsidRPr="001A42D5">
          <w:rPr>
            <w:rStyle w:val="af1"/>
            <w:rFonts w:hint="eastAsia"/>
            <w:noProof/>
          </w:rPr>
          <w:t>。</w:t>
        </w:r>
        <w:r>
          <w:rPr>
            <w:noProof/>
            <w:webHidden/>
          </w:rPr>
          <w:tab/>
        </w:r>
        <w:r>
          <w:rPr>
            <w:noProof/>
            <w:webHidden/>
          </w:rPr>
          <w:fldChar w:fldCharType="begin"/>
        </w:r>
        <w:r>
          <w:rPr>
            <w:noProof/>
            <w:webHidden/>
          </w:rPr>
          <w:instrText xml:space="preserve"> PAGEREF _Toc123328501 \h </w:instrText>
        </w:r>
        <w:r>
          <w:rPr>
            <w:noProof/>
            <w:webHidden/>
          </w:rPr>
        </w:r>
        <w:r>
          <w:rPr>
            <w:noProof/>
            <w:webHidden/>
          </w:rPr>
          <w:fldChar w:fldCharType="separate"/>
        </w:r>
        <w:r>
          <w:rPr>
            <w:noProof/>
            <w:webHidden/>
          </w:rPr>
          <w:t>23</w:t>
        </w:r>
        <w:r>
          <w:rPr>
            <w:noProof/>
            <w:webHidden/>
          </w:rPr>
          <w:fldChar w:fldCharType="end"/>
        </w:r>
      </w:hyperlink>
    </w:p>
    <w:p w14:paraId="71E24C84" w14:textId="505870A3" w:rsidR="00F76BC5" w:rsidRDefault="00F76BC5">
      <w:pPr>
        <w:pStyle w:val="af9"/>
        <w:tabs>
          <w:tab w:val="right" w:leader="dot" w:pos="8494"/>
        </w:tabs>
        <w:ind w:left="480" w:hanging="480"/>
        <w:rPr>
          <w:rFonts w:asciiTheme="minorHAnsi" w:eastAsiaTheme="minorEastAsia" w:hAnsiTheme="minorHAnsi"/>
          <w:noProof/>
        </w:rPr>
      </w:pPr>
      <w:hyperlink w:anchor="_Toc123328502" w:history="1">
        <w:r w:rsidRPr="001A42D5">
          <w:rPr>
            <w:rStyle w:val="af1"/>
            <w:rFonts w:hint="eastAsia"/>
            <w:noProof/>
          </w:rPr>
          <w:t>圖</w:t>
        </w:r>
        <w:r w:rsidRPr="001A42D5">
          <w:rPr>
            <w:rStyle w:val="af1"/>
            <w:noProof/>
          </w:rPr>
          <w:t xml:space="preserve"> 2.16</w:t>
        </w:r>
        <w:r w:rsidRPr="001A42D5">
          <w:rPr>
            <w:rStyle w:val="af1"/>
            <w:rFonts w:hint="eastAsia"/>
            <w:noProof/>
          </w:rPr>
          <w:t>經由</w:t>
        </w:r>
        <w:r w:rsidRPr="001A42D5">
          <w:rPr>
            <w:rStyle w:val="af1"/>
            <w:noProof/>
          </w:rPr>
          <w:t>PCA</w:t>
        </w:r>
        <w:r w:rsidRPr="001A42D5">
          <w:rPr>
            <w:rStyle w:val="af1"/>
            <w:rFonts w:hint="eastAsia"/>
            <w:noProof/>
          </w:rPr>
          <w:t>將資料投影至主成分座標軸</w:t>
        </w:r>
        <w:r w:rsidRPr="001A42D5">
          <w:rPr>
            <w:rStyle w:val="af1"/>
            <w:noProof/>
          </w:rPr>
          <w:t xml:space="preserve"> (Abdi &amp; Williams, 2010)</w:t>
        </w:r>
        <w:r w:rsidRPr="001A42D5">
          <w:rPr>
            <w:rStyle w:val="af1"/>
            <w:rFonts w:hint="eastAsia"/>
            <w:noProof/>
          </w:rPr>
          <w:t>。</w:t>
        </w:r>
        <w:r>
          <w:rPr>
            <w:noProof/>
            <w:webHidden/>
          </w:rPr>
          <w:tab/>
        </w:r>
        <w:r>
          <w:rPr>
            <w:noProof/>
            <w:webHidden/>
          </w:rPr>
          <w:fldChar w:fldCharType="begin"/>
        </w:r>
        <w:r>
          <w:rPr>
            <w:noProof/>
            <w:webHidden/>
          </w:rPr>
          <w:instrText xml:space="preserve"> PAGEREF _Toc123328502 \h </w:instrText>
        </w:r>
        <w:r>
          <w:rPr>
            <w:noProof/>
            <w:webHidden/>
          </w:rPr>
        </w:r>
        <w:r>
          <w:rPr>
            <w:noProof/>
            <w:webHidden/>
          </w:rPr>
          <w:fldChar w:fldCharType="separate"/>
        </w:r>
        <w:r>
          <w:rPr>
            <w:noProof/>
            <w:webHidden/>
          </w:rPr>
          <w:t>24</w:t>
        </w:r>
        <w:r>
          <w:rPr>
            <w:noProof/>
            <w:webHidden/>
          </w:rPr>
          <w:fldChar w:fldCharType="end"/>
        </w:r>
      </w:hyperlink>
    </w:p>
    <w:p w14:paraId="119E65A8" w14:textId="740DCA25" w:rsidR="00F76BC5" w:rsidRDefault="00F76BC5">
      <w:pPr>
        <w:pStyle w:val="af9"/>
        <w:tabs>
          <w:tab w:val="right" w:leader="dot" w:pos="8494"/>
        </w:tabs>
        <w:ind w:left="480" w:hanging="480"/>
        <w:rPr>
          <w:rFonts w:asciiTheme="minorHAnsi" w:eastAsiaTheme="minorEastAsia" w:hAnsiTheme="minorHAnsi"/>
          <w:noProof/>
        </w:rPr>
      </w:pPr>
      <w:hyperlink w:anchor="_Toc123328503" w:history="1">
        <w:r w:rsidRPr="001A42D5">
          <w:rPr>
            <w:rStyle w:val="af1"/>
            <w:rFonts w:hint="eastAsia"/>
            <w:noProof/>
          </w:rPr>
          <w:t>圖</w:t>
        </w:r>
        <w:r w:rsidRPr="001A42D5">
          <w:rPr>
            <w:rStyle w:val="af1"/>
            <w:noProof/>
          </w:rPr>
          <w:t xml:space="preserve"> 2.17</w:t>
        </w:r>
        <w:r w:rsidRPr="001A42D5">
          <w:rPr>
            <w:rStyle w:val="af1"/>
            <w:rFonts w:hint="eastAsia"/>
            <w:noProof/>
          </w:rPr>
          <w:t>聚類分析結果，以鳶尾花資料及為例。</w:t>
        </w:r>
        <w:r>
          <w:rPr>
            <w:noProof/>
            <w:webHidden/>
          </w:rPr>
          <w:tab/>
        </w:r>
        <w:r>
          <w:rPr>
            <w:noProof/>
            <w:webHidden/>
          </w:rPr>
          <w:fldChar w:fldCharType="begin"/>
        </w:r>
        <w:r>
          <w:rPr>
            <w:noProof/>
            <w:webHidden/>
          </w:rPr>
          <w:instrText xml:space="preserve"> PAGEREF _Toc123328503 \h </w:instrText>
        </w:r>
        <w:r>
          <w:rPr>
            <w:noProof/>
            <w:webHidden/>
          </w:rPr>
        </w:r>
        <w:r>
          <w:rPr>
            <w:noProof/>
            <w:webHidden/>
          </w:rPr>
          <w:fldChar w:fldCharType="separate"/>
        </w:r>
        <w:r>
          <w:rPr>
            <w:noProof/>
            <w:webHidden/>
          </w:rPr>
          <w:t>25</w:t>
        </w:r>
        <w:r>
          <w:rPr>
            <w:noProof/>
            <w:webHidden/>
          </w:rPr>
          <w:fldChar w:fldCharType="end"/>
        </w:r>
      </w:hyperlink>
    </w:p>
    <w:p w14:paraId="04AEA1B2" w14:textId="337CB012" w:rsidR="00F76BC5" w:rsidRDefault="00F76BC5">
      <w:pPr>
        <w:pStyle w:val="af9"/>
        <w:tabs>
          <w:tab w:val="right" w:leader="dot" w:pos="8494"/>
        </w:tabs>
        <w:ind w:left="480" w:hanging="480"/>
        <w:rPr>
          <w:rFonts w:asciiTheme="minorHAnsi" w:eastAsiaTheme="minorEastAsia" w:hAnsiTheme="minorHAnsi"/>
          <w:noProof/>
        </w:rPr>
      </w:pPr>
      <w:hyperlink w:anchor="_Toc123328504" w:history="1">
        <w:r w:rsidRPr="001A42D5">
          <w:rPr>
            <w:rStyle w:val="af1"/>
            <w:rFonts w:hint="eastAsia"/>
            <w:noProof/>
          </w:rPr>
          <w:t>圖</w:t>
        </w:r>
        <w:r w:rsidRPr="001A42D5">
          <w:rPr>
            <w:rStyle w:val="af1"/>
            <w:noProof/>
          </w:rPr>
          <w:t xml:space="preserve"> 2.18 K-means</w:t>
        </w:r>
        <w:r w:rsidRPr="001A42D5">
          <w:rPr>
            <w:rStyle w:val="af1"/>
            <w:rFonts w:hint="eastAsia"/>
            <w:noProof/>
          </w:rPr>
          <w:t>聚類法在五個迭代下的質心位置變化</w:t>
        </w:r>
        <w:r w:rsidRPr="001A42D5">
          <w:rPr>
            <w:rStyle w:val="af1"/>
            <w:noProof/>
          </w:rPr>
          <w:t xml:space="preserve"> (Rhys, 2020)</w:t>
        </w:r>
        <w:r w:rsidRPr="001A42D5">
          <w:rPr>
            <w:rStyle w:val="af1"/>
            <w:rFonts w:hint="eastAsia"/>
            <w:noProof/>
          </w:rPr>
          <w:t>。</w:t>
        </w:r>
        <w:r>
          <w:rPr>
            <w:noProof/>
            <w:webHidden/>
          </w:rPr>
          <w:tab/>
        </w:r>
        <w:r>
          <w:rPr>
            <w:noProof/>
            <w:webHidden/>
          </w:rPr>
          <w:fldChar w:fldCharType="begin"/>
        </w:r>
        <w:r>
          <w:rPr>
            <w:noProof/>
            <w:webHidden/>
          </w:rPr>
          <w:instrText xml:space="preserve"> PAGEREF _Toc123328504 \h </w:instrText>
        </w:r>
        <w:r>
          <w:rPr>
            <w:noProof/>
            <w:webHidden/>
          </w:rPr>
        </w:r>
        <w:r>
          <w:rPr>
            <w:noProof/>
            <w:webHidden/>
          </w:rPr>
          <w:fldChar w:fldCharType="separate"/>
        </w:r>
        <w:r>
          <w:rPr>
            <w:noProof/>
            <w:webHidden/>
          </w:rPr>
          <w:t>27</w:t>
        </w:r>
        <w:r>
          <w:rPr>
            <w:noProof/>
            <w:webHidden/>
          </w:rPr>
          <w:fldChar w:fldCharType="end"/>
        </w:r>
      </w:hyperlink>
    </w:p>
    <w:p w14:paraId="3A7DDDF7" w14:textId="07349FE0" w:rsidR="00F76BC5" w:rsidRDefault="00F76BC5">
      <w:pPr>
        <w:pStyle w:val="af9"/>
        <w:tabs>
          <w:tab w:val="right" w:leader="dot" w:pos="8494"/>
        </w:tabs>
        <w:ind w:left="480" w:hanging="480"/>
        <w:rPr>
          <w:rFonts w:asciiTheme="minorHAnsi" w:eastAsiaTheme="minorEastAsia" w:hAnsiTheme="minorHAnsi"/>
          <w:noProof/>
        </w:rPr>
      </w:pPr>
      <w:hyperlink w:anchor="_Toc123328505" w:history="1">
        <w:r w:rsidRPr="001A42D5">
          <w:rPr>
            <w:rStyle w:val="af1"/>
            <w:rFonts w:hint="eastAsia"/>
            <w:noProof/>
          </w:rPr>
          <w:t>圖</w:t>
        </w:r>
        <w:r w:rsidRPr="001A42D5">
          <w:rPr>
            <w:rStyle w:val="af1"/>
            <w:noProof/>
          </w:rPr>
          <w:t xml:space="preserve"> 2.19 </w:t>
        </w:r>
        <w:r w:rsidRPr="001A42D5">
          <w:rPr>
            <w:rStyle w:val="af1"/>
            <w:rFonts w:hint="eastAsia"/>
            <w:noProof/>
          </w:rPr>
          <w:t>階層聚類法流程</w:t>
        </w:r>
        <w:r w:rsidRPr="001A42D5">
          <w:rPr>
            <w:rStyle w:val="af1"/>
            <w:noProof/>
          </w:rPr>
          <w:t xml:space="preserve"> (Mistry et al., 2021)</w:t>
        </w:r>
        <w:r w:rsidRPr="001A42D5">
          <w:rPr>
            <w:rStyle w:val="af1"/>
            <w:rFonts w:hint="eastAsia"/>
            <w:noProof/>
          </w:rPr>
          <w:t>。</w:t>
        </w:r>
        <w:r>
          <w:rPr>
            <w:noProof/>
            <w:webHidden/>
          </w:rPr>
          <w:tab/>
        </w:r>
        <w:r>
          <w:rPr>
            <w:noProof/>
            <w:webHidden/>
          </w:rPr>
          <w:fldChar w:fldCharType="begin"/>
        </w:r>
        <w:r>
          <w:rPr>
            <w:noProof/>
            <w:webHidden/>
          </w:rPr>
          <w:instrText xml:space="preserve"> PAGEREF _Toc123328505 \h </w:instrText>
        </w:r>
        <w:r>
          <w:rPr>
            <w:noProof/>
            <w:webHidden/>
          </w:rPr>
        </w:r>
        <w:r>
          <w:rPr>
            <w:noProof/>
            <w:webHidden/>
          </w:rPr>
          <w:fldChar w:fldCharType="separate"/>
        </w:r>
        <w:r>
          <w:rPr>
            <w:noProof/>
            <w:webHidden/>
          </w:rPr>
          <w:t>28</w:t>
        </w:r>
        <w:r>
          <w:rPr>
            <w:noProof/>
            <w:webHidden/>
          </w:rPr>
          <w:fldChar w:fldCharType="end"/>
        </w:r>
      </w:hyperlink>
    </w:p>
    <w:p w14:paraId="09B91E55" w14:textId="7A2CFA5C" w:rsidR="00F76BC5" w:rsidRDefault="00F76BC5">
      <w:pPr>
        <w:pStyle w:val="af9"/>
        <w:tabs>
          <w:tab w:val="right" w:leader="dot" w:pos="8494"/>
        </w:tabs>
        <w:ind w:left="480" w:hanging="480"/>
        <w:rPr>
          <w:rFonts w:asciiTheme="minorHAnsi" w:eastAsiaTheme="minorEastAsia" w:hAnsiTheme="minorHAnsi"/>
          <w:noProof/>
        </w:rPr>
      </w:pPr>
      <w:hyperlink w:anchor="_Toc123328506" w:history="1">
        <w:r w:rsidRPr="001A42D5">
          <w:rPr>
            <w:rStyle w:val="af1"/>
            <w:rFonts w:hint="eastAsia"/>
            <w:noProof/>
          </w:rPr>
          <w:t>圖</w:t>
        </w:r>
        <w:r w:rsidRPr="001A42D5">
          <w:rPr>
            <w:rStyle w:val="af1"/>
            <w:noProof/>
          </w:rPr>
          <w:t xml:space="preserve"> 2.20 </w:t>
        </w:r>
        <w:r w:rsidRPr="001A42D5">
          <w:rPr>
            <w:rStyle w:val="af1"/>
            <w:rFonts w:hint="eastAsia"/>
            <w:noProof/>
          </w:rPr>
          <w:t>依據區塊建模排序樣本</w:t>
        </w:r>
        <w:r w:rsidRPr="001A42D5">
          <w:rPr>
            <w:rStyle w:val="af1"/>
            <w:noProof/>
          </w:rPr>
          <w:t xml:space="preserve"> (Faskowitz et al., 2018)</w:t>
        </w:r>
        <w:r>
          <w:rPr>
            <w:noProof/>
            <w:webHidden/>
          </w:rPr>
          <w:tab/>
        </w:r>
        <w:r>
          <w:rPr>
            <w:noProof/>
            <w:webHidden/>
          </w:rPr>
          <w:fldChar w:fldCharType="begin"/>
        </w:r>
        <w:r>
          <w:rPr>
            <w:noProof/>
            <w:webHidden/>
          </w:rPr>
          <w:instrText xml:space="preserve"> PAGEREF _Toc123328506 \h </w:instrText>
        </w:r>
        <w:r>
          <w:rPr>
            <w:noProof/>
            <w:webHidden/>
          </w:rPr>
        </w:r>
        <w:r>
          <w:rPr>
            <w:noProof/>
            <w:webHidden/>
          </w:rPr>
          <w:fldChar w:fldCharType="separate"/>
        </w:r>
        <w:r>
          <w:rPr>
            <w:noProof/>
            <w:webHidden/>
          </w:rPr>
          <w:t>29</w:t>
        </w:r>
        <w:r>
          <w:rPr>
            <w:noProof/>
            <w:webHidden/>
          </w:rPr>
          <w:fldChar w:fldCharType="end"/>
        </w:r>
      </w:hyperlink>
    </w:p>
    <w:p w14:paraId="1DCD4EF0" w14:textId="11DAE604" w:rsidR="00F76BC5" w:rsidRDefault="00F76BC5">
      <w:pPr>
        <w:pStyle w:val="af9"/>
        <w:tabs>
          <w:tab w:val="right" w:leader="dot" w:pos="8494"/>
        </w:tabs>
        <w:ind w:left="480" w:hanging="480"/>
        <w:rPr>
          <w:rFonts w:asciiTheme="minorHAnsi" w:eastAsiaTheme="minorEastAsia" w:hAnsiTheme="minorHAnsi"/>
          <w:noProof/>
        </w:rPr>
      </w:pPr>
      <w:hyperlink w:anchor="_Toc123328507" w:history="1">
        <w:r w:rsidRPr="001A42D5">
          <w:rPr>
            <w:rStyle w:val="af1"/>
            <w:rFonts w:hint="eastAsia"/>
            <w:noProof/>
          </w:rPr>
          <w:t>圖</w:t>
        </w:r>
        <w:r w:rsidRPr="001A42D5">
          <w:rPr>
            <w:rStyle w:val="af1"/>
            <w:noProof/>
          </w:rPr>
          <w:t xml:space="preserve"> 2.21 </w:t>
        </w:r>
        <w:r w:rsidRPr="001A42D5">
          <w:rPr>
            <w:rStyle w:val="af1"/>
            <w:rFonts w:hint="eastAsia"/>
            <w:noProof/>
          </w:rPr>
          <w:t>區塊建模演算範例，以罷工問題為例</w:t>
        </w:r>
        <w:r w:rsidRPr="001A42D5">
          <w:rPr>
            <w:rStyle w:val="af1"/>
            <w:noProof/>
          </w:rPr>
          <w:t xml:space="preserve"> (De Nooy et al., 2018)</w:t>
        </w:r>
        <w:r w:rsidRPr="001A42D5">
          <w:rPr>
            <w:rStyle w:val="af1"/>
            <w:rFonts w:hint="eastAsia"/>
            <w:noProof/>
          </w:rPr>
          <w:t>。</w:t>
        </w:r>
        <w:r w:rsidRPr="001A42D5">
          <w:rPr>
            <w:rStyle w:val="af1"/>
            <w:noProof/>
          </w:rPr>
          <w:t xml:space="preserve"> </w:t>
        </w:r>
        <w:r w:rsidRPr="001A42D5">
          <w:rPr>
            <w:rStyle w:val="af1"/>
            <w:rFonts w:hint="eastAsia"/>
            <w:noProof/>
          </w:rPr>
          <w:t>（左）溝通網路關係矩陣（右）經由區塊模型排序。</w:t>
        </w:r>
        <w:r>
          <w:rPr>
            <w:noProof/>
            <w:webHidden/>
          </w:rPr>
          <w:tab/>
        </w:r>
        <w:r>
          <w:rPr>
            <w:noProof/>
            <w:webHidden/>
          </w:rPr>
          <w:fldChar w:fldCharType="begin"/>
        </w:r>
        <w:r>
          <w:rPr>
            <w:noProof/>
            <w:webHidden/>
          </w:rPr>
          <w:instrText xml:space="preserve"> PAGEREF _Toc123328507 \h </w:instrText>
        </w:r>
        <w:r>
          <w:rPr>
            <w:noProof/>
            <w:webHidden/>
          </w:rPr>
        </w:r>
        <w:r>
          <w:rPr>
            <w:noProof/>
            <w:webHidden/>
          </w:rPr>
          <w:fldChar w:fldCharType="separate"/>
        </w:r>
        <w:r>
          <w:rPr>
            <w:noProof/>
            <w:webHidden/>
          </w:rPr>
          <w:t>29</w:t>
        </w:r>
        <w:r>
          <w:rPr>
            <w:noProof/>
            <w:webHidden/>
          </w:rPr>
          <w:fldChar w:fldCharType="end"/>
        </w:r>
      </w:hyperlink>
    </w:p>
    <w:p w14:paraId="685A1F88" w14:textId="23AEC5FD" w:rsidR="00F76BC5" w:rsidRDefault="00F76BC5">
      <w:pPr>
        <w:pStyle w:val="af9"/>
        <w:tabs>
          <w:tab w:val="right" w:leader="dot" w:pos="8494"/>
        </w:tabs>
        <w:ind w:left="480" w:hanging="480"/>
        <w:rPr>
          <w:rFonts w:asciiTheme="minorHAnsi" w:eastAsiaTheme="minorEastAsia" w:hAnsiTheme="minorHAnsi"/>
          <w:noProof/>
        </w:rPr>
      </w:pPr>
      <w:hyperlink w:anchor="_Toc123328508" w:history="1">
        <w:r w:rsidRPr="001A42D5">
          <w:rPr>
            <w:rStyle w:val="af1"/>
            <w:rFonts w:hint="eastAsia"/>
            <w:noProof/>
          </w:rPr>
          <w:t>圖</w:t>
        </w:r>
        <w:r w:rsidRPr="001A42D5">
          <w:rPr>
            <w:rStyle w:val="af1"/>
            <w:noProof/>
          </w:rPr>
          <w:t xml:space="preserve"> 2.22 </w:t>
        </w:r>
        <w:r w:rsidRPr="001A42D5">
          <w:rPr>
            <w:rStyle w:val="af1"/>
            <w:rFonts w:hint="eastAsia"/>
            <w:noProof/>
          </w:rPr>
          <w:t>決策樹範例，以二元分類問題為例</w:t>
        </w:r>
        <w:r w:rsidRPr="001A42D5">
          <w:rPr>
            <w:rStyle w:val="af1"/>
            <w:noProof/>
          </w:rPr>
          <w:t xml:space="preserve"> (Song &amp; Ying, 2015)</w:t>
        </w:r>
        <w:r w:rsidRPr="001A42D5">
          <w:rPr>
            <w:rStyle w:val="af1"/>
            <w:rFonts w:hint="eastAsia"/>
            <w:noProof/>
          </w:rPr>
          <w:t>。</w:t>
        </w:r>
        <w:r>
          <w:rPr>
            <w:noProof/>
            <w:webHidden/>
          </w:rPr>
          <w:tab/>
        </w:r>
        <w:r>
          <w:rPr>
            <w:noProof/>
            <w:webHidden/>
          </w:rPr>
          <w:fldChar w:fldCharType="begin"/>
        </w:r>
        <w:r>
          <w:rPr>
            <w:noProof/>
            <w:webHidden/>
          </w:rPr>
          <w:instrText xml:space="preserve"> PAGEREF _Toc123328508 \h </w:instrText>
        </w:r>
        <w:r>
          <w:rPr>
            <w:noProof/>
            <w:webHidden/>
          </w:rPr>
        </w:r>
        <w:r>
          <w:rPr>
            <w:noProof/>
            <w:webHidden/>
          </w:rPr>
          <w:fldChar w:fldCharType="separate"/>
        </w:r>
        <w:r>
          <w:rPr>
            <w:noProof/>
            <w:webHidden/>
          </w:rPr>
          <w:t>31</w:t>
        </w:r>
        <w:r>
          <w:rPr>
            <w:noProof/>
            <w:webHidden/>
          </w:rPr>
          <w:fldChar w:fldCharType="end"/>
        </w:r>
      </w:hyperlink>
    </w:p>
    <w:p w14:paraId="64789625" w14:textId="07BB2F07" w:rsidR="00F76BC5" w:rsidRDefault="00F76BC5">
      <w:pPr>
        <w:pStyle w:val="af9"/>
        <w:tabs>
          <w:tab w:val="right" w:leader="dot" w:pos="8494"/>
        </w:tabs>
        <w:ind w:left="480" w:hanging="480"/>
        <w:rPr>
          <w:rFonts w:asciiTheme="minorHAnsi" w:eastAsiaTheme="minorEastAsia" w:hAnsiTheme="minorHAnsi"/>
          <w:noProof/>
        </w:rPr>
      </w:pPr>
      <w:hyperlink w:anchor="_Toc123328509" w:history="1">
        <w:r w:rsidRPr="001A42D5">
          <w:rPr>
            <w:rStyle w:val="af1"/>
            <w:rFonts w:hint="eastAsia"/>
            <w:noProof/>
          </w:rPr>
          <w:t>圖</w:t>
        </w:r>
        <w:r w:rsidRPr="001A42D5">
          <w:rPr>
            <w:rStyle w:val="af1"/>
            <w:noProof/>
          </w:rPr>
          <w:t xml:space="preserve"> 2.23 </w:t>
        </w:r>
        <w:r w:rsidRPr="001A42D5">
          <w:rPr>
            <w:rStyle w:val="af1"/>
            <w:rFonts w:hint="eastAsia"/>
            <w:noProof/>
          </w:rPr>
          <w:t>引導聚集算法示意圖</w:t>
        </w:r>
        <w:r w:rsidRPr="001A42D5">
          <w:rPr>
            <w:rStyle w:val="af1"/>
            <w:noProof/>
          </w:rPr>
          <w:t xml:space="preserve"> (Efron &amp; Tibshirani, 1994)</w:t>
        </w:r>
        <w:r w:rsidRPr="001A42D5">
          <w:rPr>
            <w:rStyle w:val="af1"/>
            <w:rFonts w:hint="eastAsia"/>
            <w:noProof/>
          </w:rPr>
          <w:t>。</w:t>
        </w:r>
        <w:r>
          <w:rPr>
            <w:noProof/>
            <w:webHidden/>
          </w:rPr>
          <w:tab/>
        </w:r>
        <w:r>
          <w:rPr>
            <w:noProof/>
            <w:webHidden/>
          </w:rPr>
          <w:fldChar w:fldCharType="begin"/>
        </w:r>
        <w:r>
          <w:rPr>
            <w:noProof/>
            <w:webHidden/>
          </w:rPr>
          <w:instrText xml:space="preserve"> PAGEREF _Toc123328509 \h </w:instrText>
        </w:r>
        <w:r>
          <w:rPr>
            <w:noProof/>
            <w:webHidden/>
          </w:rPr>
        </w:r>
        <w:r>
          <w:rPr>
            <w:noProof/>
            <w:webHidden/>
          </w:rPr>
          <w:fldChar w:fldCharType="separate"/>
        </w:r>
        <w:r>
          <w:rPr>
            <w:noProof/>
            <w:webHidden/>
          </w:rPr>
          <w:t>33</w:t>
        </w:r>
        <w:r>
          <w:rPr>
            <w:noProof/>
            <w:webHidden/>
          </w:rPr>
          <w:fldChar w:fldCharType="end"/>
        </w:r>
      </w:hyperlink>
    </w:p>
    <w:p w14:paraId="0124FF4F" w14:textId="4D59F971" w:rsidR="00F76BC5" w:rsidRDefault="00F76BC5">
      <w:pPr>
        <w:pStyle w:val="af9"/>
        <w:tabs>
          <w:tab w:val="right" w:leader="dot" w:pos="8494"/>
        </w:tabs>
        <w:ind w:left="480" w:hanging="480"/>
        <w:rPr>
          <w:rFonts w:asciiTheme="minorHAnsi" w:eastAsiaTheme="minorEastAsia" w:hAnsiTheme="minorHAnsi"/>
          <w:noProof/>
        </w:rPr>
      </w:pPr>
      <w:hyperlink w:anchor="_Toc123328510" w:history="1">
        <w:r w:rsidRPr="001A42D5">
          <w:rPr>
            <w:rStyle w:val="af1"/>
            <w:rFonts w:hint="eastAsia"/>
            <w:noProof/>
          </w:rPr>
          <w:t>圖</w:t>
        </w:r>
        <w:r w:rsidRPr="001A42D5">
          <w:rPr>
            <w:rStyle w:val="af1"/>
            <w:noProof/>
          </w:rPr>
          <w:t xml:space="preserve"> 2.24 </w:t>
        </w:r>
        <w:r w:rsidRPr="001A42D5">
          <w:rPr>
            <w:rStyle w:val="af1"/>
            <w:rFonts w:hint="eastAsia"/>
            <w:noProof/>
          </w:rPr>
          <w:t>梯度提升決策樹示意圖。</w:t>
        </w:r>
        <w:r>
          <w:rPr>
            <w:noProof/>
            <w:webHidden/>
          </w:rPr>
          <w:tab/>
        </w:r>
        <w:r>
          <w:rPr>
            <w:noProof/>
            <w:webHidden/>
          </w:rPr>
          <w:fldChar w:fldCharType="begin"/>
        </w:r>
        <w:r>
          <w:rPr>
            <w:noProof/>
            <w:webHidden/>
          </w:rPr>
          <w:instrText xml:space="preserve"> PAGEREF _Toc123328510 \h </w:instrText>
        </w:r>
        <w:r>
          <w:rPr>
            <w:noProof/>
            <w:webHidden/>
          </w:rPr>
        </w:r>
        <w:r>
          <w:rPr>
            <w:noProof/>
            <w:webHidden/>
          </w:rPr>
          <w:fldChar w:fldCharType="separate"/>
        </w:r>
        <w:r>
          <w:rPr>
            <w:noProof/>
            <w:webHidden/>
          </w:rPr>
          <w:t>33</w:t>
        </w:r>
        <w:r>
          <w:rPr>
            <w:noProof/>
            <w:webHidden/>
          </w:rPr>
          <w:fldChar w:fldCharType="end"/>
        </w:r>
      </w:hyperlink>
    </w:p>
    <w:p w14:paraId="03632277" w14:textId="4E03AE3A" w:rsidR="00F76BC5" w:rsidRDefault="00F76BC5">
      <w:pPr>
        <w:pStyle w:val="af9"/>
        <w:tabs>
          <w:tab w:val="right" w:leader="dot" w:pos="8494"/>
        </w:tabs>
        <w:ind w:left="480" w:hanging="480"/>
        <w:rPr>
          <w:rFonts w:asciiTheme="minorHAnsi" w:eastAsiaTheme="minorEastAsia" w:hAnsiTheme="minorHAnsi"/>
          <w:noProof/>
        </w:rPr>
      </w:pPr>
      <w:hyperlink w:anchor="_Toc123328511" w:history="1">
        <w:r w:rsidRPr="001A42D5">
          <w:rPr>
            <w:rStyle w:val="af1"/>
            <w:rFonts w:hint="eastAsia"/>
            <w:noProof/>
          </w:rPr>
          <w:t>圖</w:t>
        </w:r>
        <w:r w:rsidRPr="001A42D5">
          <w:rPr>
            <w:rStyle w:val="af1"/>
            <w:noProof/>
          </w:rPr>
          <w:t xml:space="preserve"> 2.25 </w:t>
        </w:r>
        <w:r w:rsidRPr="001A42D5">
          <w:rPr>
            <w:rStyle w:val="af1"/>
            <w:rFonts w:hint="eastAsia"/>
            <w:noProof/>
          </w:rPr>
          <w:t>引導聚集算法與提升方法的比較。</w:t>
        </w:r>
        <w:r w:rsidRPr="001A42D5">
          <w:rPr>
            <w:rStyle w:val="af1"/>
            <w:noProof/>
          </w:rPr>
          <w:t xml:space="preserve"> </w:t>
        </w:r>
        <w:r w:rsidRPr="001A42D5">
          <w:rPr>
            <w:rStyle w:val="af1"/>
            <w:rFonts w:hint="eastAsia"/>
            <w:noProof/>
          </w:rPr>
          <w:t>（左）引導聚集算法（右）提升方法。</w:t>
        </w:r>
        <w:r>
          <w:rPr>
            <w:noProof/>
            <w:webHidden/>
          </w:rPr>
          <w:tab/>
        </w:r>
        <w:r>
          <w:rPr>
            <w:noProof/>
            <w:webHidden/>
          </w:rPr>
          <w:fldChar w:fldCharType="begin"/>
        </w:r>
        <w:r>
          <w:rPr>
            <w:noProof/>
            <w:webHidden/>
          </w:rPr>
          <w:instrText xml:space="preserve"> PAGEREF _Toc123328511 \h </w:instrText>
        </w:r>
        <w:r>
          <w:rPr>
            <w:noProof/>
            <w:webHidden/>
          </w:rPr>
        </w:r>
        <w:r>
          <w:rPr>
            <w:noProof/>
            <w:webHidden/>
          </w:rPr>
          <w:fldChar w:fldCharType="separate"/>
        </w:r>
        <w:r>
          <w:rPr>
            <w:noProof/>
            <w:webHidden/>
          </w:rPr>
          <w:t>34</w:t>
        </w:r>
        <w:r>
          <w:rPr>
            <w:noProof/>
            <w:webHidden/>
          </w:rPr>
          <w:fldChar w:fldCharType="end"/>
        </w:r>
      </w:hyperlink>
    </w:p>
    <w:p w14:paraId="0D2DDB85" w14:textId="718A5D47" w:rsidR="00F76BC5" w:rsidRDefault="00F76BC5">
      <w:pPr>
        <w:pStyle w:val="af9"/>
        <w:tabs>
          <w:tab w:val="right" w:leader="dot" w:pos="8494"/>
        </w:tabs>
        <w:ind w:left="480" w:hanging="480"/>
        <w:rPr>
          <w:rFonts w:asciiTheme="minorHAnsi" w:eastAsiaTheme="minorEastAsia" w:hAnsiTheme="minorHAnsi"/>
          <w:noProof/>
        </w:rPr>
      </w:pPr>
      <w:hyperlink w:anchor="_Toc123328512" w:history="1">
        <w:r w:rsidRPr="001A42D5">
          <w:rPr>
            <w:rStyle w:val="af1"/>
            <w:rFonts w:hint="eastAsia"/>
            <w:noProof/>
          </w:rPr>
          <w:t>圖</w:t>
        </w:r>
        <w:r w:rsidRPr="001A42D5">
          <w:rPr>
            <w:rStyle w:val="af1"/>
            <w:noProof/>
          </w:rPr>
          <w:t xml:space="preserve"> 2.26 LightGBM</w:t>
        </w:r>
        <w:r w:rsidRPr="001A42D5">
          <w:rPr>
            <w:rStyle w:val="af1"/>
            <w:rFonts w:hint="eastAsia"/>
            <w:noProof/>
          </w:rPr>
          <w:t>於</w:t>
        </w:r>
        <w:r w:rsidRPr="001A42D5">
          <w:rPr>
            <w:rStyle w:val="af1"/>
            <w:noProof/>
          </w:rPr>
          <w:t>Flight Delay</w:t>
        </w:r>
        <w:r w:rsidRPr="001A42D5">
          <w:rPr>
            <w:rStyle w:val="af1"/>
            <w:rFonts w:hint="eastAsia"/>
            <w:noProof/>
          </w:rPr>
          <w:t>（左）與</w:t>
        </w:r>
        <w:r w:rsidRPr="001A42D5">
          <w:rPr>
            <w:rStyle w:val="af1"/>
            <w:noProof/>
          </w:rPr>
          <w:t>LETOR</w:t>
        </w:r>
        <w:r w:rsidRPr="001A42D5">
          <w:rPr>
            <w:rStyle w:val="af1"/>
            <w:rFonts w:hint="eastAsia"/>
            <w:noProof/>
          </w:rPr>
          <w:t>（右）兩資料集中的收斂表現。</w:t>
        </w:r>
        <w:r>
          <w:rPr>
            <w:noProof/>
            <w:webHidden/>
          </w:rPr>
          <w:tab/>
        </w:r>
        <w:r>
          <w:rPr>
            <w:noProof/>
            <w:webHidden/>
          </w:rPr>
          <w:fldChar w:fldCharType="begin"/>
        </w:r>
        <w:r>
          <w:rPr>
            <w:noProof/>
            <w:webHidden/>
          </w:rPr>
          <w:instrText xml:space="preserve"> PAGEREF _Toc123328512 \h </w:instrText>
        </w:r>
        <w:r>
          <w:rPr>
            <w:noProof/>
            <w:webHidden/>
          </w:rPr>
        </w:r>
        <w:r>
          <w:rPr>
            <w:noProof/>
            <w:webHidden/>
          </w:rPr>
          <w:fldChar w:fldCharType="separate"/>
        </w:r>
        <w:r>
          <w:rPr>
            <w:noProof/>
            <w:webHidden/>
          </w:rPr>
          <w:t>35</w:t>
        </w:r>
        <w:r>
          <w:rPr>
            <w:noProof/>
            <w:webHidden/>
          </w:rPr>
          <w:fldChar w:fldCharType="end"/>
        </w:r>
      </w:hyperlink>
    </w:p>
    <w:p w14:paraId="334B2357" w14:textId="1FBDF8A2" w:rsidR="00F76BC5" w:rsidRDefault="00F76BC5">
      <w:pPr>
        <w:pStyle w:val="af9"/>
        <w:tabs>
          <w:tab w:val="right" w:leader="dot" w:pos="8494"/>
        </w:tabs>
        <w:ind w:left="480" w:hanging="480"/>
        <w:rPr>
          <w:rFonts w:asciiTheme="minorHAnsi" w:eastAsiaTheme="minorEastAsia" w:hAnsiTheme="minorHAnsi"/>
          <w:noProof/>
        </w:rPr>
      </w:pPr>
      <w:hyperlink w:anchor="_Toc123328513" w:history="1">
        <w:r w:rsidRPr="001A42D5">
          <w:rPr>
            <w:rStyle w:val="af1"/>
            <w:rFonts w:hint="eastAsia"/>
            <w:noProof/>
          </w:rPr>
          <w:t>圖</w:t>
        </w:r>
        <w:r w:rsidRPr="001A42D5">
          <w:rPr>
            <w:rStyle w:val="af1"/>
            <w:noProof/>
          </w:rPr>
          <w:t xml:space="preserve"> 2.27 </w:t>
        </w:r>
        <w:r w:rsidRPr="001A42D5">
          <w:rPr>
            <w:rStyle w:val="af1"/>
            <w:rFonts w:hint="eastAsia"/>
            <w:noProof/>
          </w:rPr>
          <w:t>混淆矩陣於常見的衡量指標計算。</w:t>
        </w:r>
        <w:r>
          <w:rPr>
            <w:noProof/>
            <w:webHidden/>
          </w:rPr>
          <w:tab/>
        </w:r>
        <w:r>
          <w:rPr>
            <w:noProof/>
            <w:webHidden/>
          </w:rPr>
          <w:fldChar w:fldCharType="begin"/>
        </w:r>
        <w:r>
          <w:rPr>
            <w:noProof/>
            <w:webHidden/>
          </w:rPr>
          <w:instrText xml:space="preserve"> PAGEREF _Toc123328513 \h </w:instrText>
        </w:r>
        <w:r>
          <w:rPr>
            <w:noProof/>
            <w:webHidden/>
          </w:rPr>
        </w:r>
        <w:r>
          <w:rPr>
            <w:noProof/>
            <w:webHidden/>
          </w:rPr>
          <w:fldChar w:fldCharType="separate"/>
        </w:r>
        <w:r>
          <w:rPr>
            <w:noProof/>
            <w:webHidden/>
          </w:rPr>
          <w:t>37</w:t>
        </w:r>
        <w:r>
          <w:rPr>
            <w:noProof/>
            <w:webHidden/>
          </w:rPr>
          <w:fldChar w:fldCharType="end"/>
        </w:r>
      </w:hyperlink>
    </w:p>
    <w:p w14:paraId="649786A5" w14:textId="2C286C8E" w:rsidR="00F76BC5" w:rsidRDefault="00F76BC5">
      <w:pPr>
        <w:pStyle w:val="af9"/>
        <w:tabs>
          <w:tab w:val="right" w:leader="dot" w:pos="8494"/>
        </w:tabs>
        <w:ind w:left="480" w:hanging="480"/>
        <w:rPr>
          <w:rFonts w:asciiTheme="minorHAnsi" w:eastAsiaTheme="minorEastAsia" w:hAnsiTheme="minorHAnsi"/>
          <w:noProof/>
        </w:rPr>
      </w:pPr>
      <w:hyperlink w:anchor="_Toc123328514" w:history="1">
        <w:r w:rsidRPr="001A42D5">
          <w:rPr>
            <w:rStyle w:val="af1"/>
            <w:rFonts w:hint="eastAsia"/>
            <w:noProof/>
          </w:rPr>
          <w:t>圖</w:t>
        </w:r>
        <w:r w:rsidRPr="001A42D5">
          <w:rPr>
            <w:rStyle w:val="af1"/>
            <w:noProof/>
          </w:rPr>
          <w:t xml:space="preserve"> 3.1 </w:t>
        </w:r>
        <w:r w:rsidRPr="001A42D5">
          <w:rPr>
            <w:rStyle w:val="af1"/>
            <w:rFonts w:hint="eastAsia"/>
            <w:noProof/>
          </w:rPr>
          <w:t>資料處理、評估流程圖。</w:t>
        </w:r>
        <w:r>
          <w:rPr>
            <w:noProof/>
            <w:webHidden/>
          </w:rPr>
          <w:tab/>
        </w:r>
        <w:r>
          <w:rPr>
            <w:noProof/>
            <w:webHidden/>
          </w:rPr>
          <w:fldChar w:fldCharType="begin"/>
        </w:r>
        <w:r>
          <w:rPr>
            <w:noProof/>
            <w:webHidden/>
          </w:rPr>
          <w:instrText xml:space="preserve"> PAGEREF _Toc123328514 \h </w:instrText>
        </w:r>
        <w:r>
          <w:rPr>
            <w:noProof/>
            <w:webHidden/>
          </w:rPr>
        </w:r>
        <w:r>
          <w:rPr>
            <w:noProof/>
            <w:webHidden/>
          </w:rPr>
          <w:fldChar w:fldCharType="separate"/>
        </w:r>
        <w:r>
          <w:rPr>
            <w:noProof/>
            <w:webHidden/>
          </w:rPr>
          <w:t>39</w:t>
        </w:r>
        <w:r>
          <w:rPr>
            <w:noProof/>
            <w:webHidden/>
          </w:rPr>
          <w:fldChar w:fldCharType="end"/>
        </w:r>
      </w:hyperlink>
    </w:p>
    <w:p w14:paraId="24154348" w14:textId="1D526240" w:rsidR="00F76BC5" w:rsidRDefault="00F76BC5">
      <w:pPr>
        <w:pStyle w:val="af9"/>
        <w:tabs>
          <w:tab w:val="right" w:leader="dot" w:pos="8494"/>
        </w:tabs>
        <w:ind w:left="480" w:hanging="480"/>
        <w:rPr>
          <w:rFonts w:asciiTheme="minorHAnsi" w:eastAsiaTheme="minorEastAsia" w:hAnsiTheme="minorHAnsi"/>
          <w:noProof/>
        </w:rPr>
      </w:pPr>
      <w:hyperlink w:anchor="_Toc123328515" w:history="1">
        <w:r w:rsidRPr="001A42D5">
          <w:rPr>
            <w:rStyle w:val="af1"/>
            <w:rFonts w:hint="eastAsia"/>
            <w:noProof/>
          </w:rPr>
          <w:t>圖</w:t>
        </w:r>
        <w:r w:rsidRPr="001A42D5">
          <w:rPr>
            <w:rStyle w:val="af1"/>
            <w:noProof/>
          </w:rPr>
          <w:t xml:space="preserve"> 3.2 </w:t>
        </w:r>
        <w:r w:rsidRPr="001A42D5">
          <w:rPr>
            <w:rStyle w:val="af1"/>
            <w:rFonts w:hint="eastAsia"/>
            <w:noProof/>
          </w:rPr>
          <w:t>研究方法流程圖。</w:t>
        </w:r>
        <w:r>
          <w:rPr>
            <w:noProof/>
            <w:webHidden/>
          </w:rPr>
          <w:tab/>
        </w:r>
        <w:r>
          <w:rPr>
            <w:noProof/>
            <w:webHidden/>
          </w:rPr>
          <w:fldChar w:fldCharType="begin"/>
        </w:r>
        <w:r>
          <w:rPr>
            <w:noProof/>
            <w:webHidden/>
          </w:rPr>
          <w:instrText xml:space="preserve"> PAGEREF _Toc123328515 \h </w:instrText>
        </w:r>
        <w:r>
          <w:rPr>
            <w:noProof/>
            <w:webHidden/>
          </w:rPr>
        </w:r>
        <w:r>
          <w:rPr>
            <w:noProof/>
            <w:webHidden/>
          </w:rPr>
          <w:fldChar w:fldCharType="separate"/>
        </w:r>
        <w:r>
          <w:rPr>
            <w:noProof/>
            <w:webHidden/>
          </w:rPr>
          <w:t>40</w:t>
        </w:r>
        <w:r>
          <w:rPr>
            <w:noProof/>
            <w:webHidden/>
          </w:rPr>
          <w:fldChar w:fldCharType="end"/>
        </w:r>
      </w:hyperlink>
    </w:p>
    <w:p w14:paraId="5EC2E4BD" w14:textId="36D0AA8C" w:rsidR="00F76BC5" w:rsidRDefault="00F76BC5">
      <w:pPr>
        <w:pStyle w:val="af9"/>
        <w:tabs>
          <w:tab w:val="right" w:leader="dot" w:pos="8494"/>
        </w:tabs>
        <w:ind w:left="480" w:hanging="480"/>
        <w:rPr>
          <w:rFonts w:asciiTheme="minorHAnsi" w:eastAsiaTheme="minorEastAsia" w:hAnsiTheme="minorHAnsi"/>
          <w:noProof/>
        </w:rPr>
      </w:pPr>
      <w:hyperlink w:anchor="_Toc123328516" w:history="1">
        <w:r w:rsidRPr="001A42D5">
          <w:rPr>
            <w:rStyle w:val="af1"/>
            <w:rFonts w:hint="eastAsia"/>
            <w:noProof/>
          </w:rPr>
          <w:t>圖</w:t>
        </w:r>
        <w:r w:rsidRPr="001A42D5">
          <w:rPr>
            <w:rStyle w:val="af1"/>
            <w:noProof/>
          </w:rPr>
          <w:t xml:space="preserve"> 3.3 </w:t>
        </w:r>
        <w:r w:rsidRPr="001A42D5">
          <w:rPr>
            <w:rStyle w:val="af1"/>
            <w:rFonts w:hint="eastAsia"/>
            <w:noProof/>
          </w:rPr>
          <w:t>原始二元特徵資料，以動物園資料為例。</w:t>
        </w:r>
        <w:r>
          <w:rPr>
            <w:noProof/>
            <w:webHidden/>
          </w:rPr>
          <w:tab/>
        </w:r>
        <w:r>
          <w:rPr>
            <w:noProof/>
            <w:webHidden/>
          </w:rPr>
          <w:fldChar w:fldCharType="begin"/>
        </w:r>
        <w:r>
          <w:rPr>
            <w:noProof/>
            <w:webHidden/>
          </w:rPr>
          <w:instrText xml:space="preserve"> PAGEREF _Toc123328516 \h </w:instrText>
        </w:r>
        <w:r>
          <w:rPr>
            <w:noProof/>
            <w:webHidden/>
          </w:rPr>
        </w:r>
        <w:r>
          <w:rPr>
            <w:noProof/>
            <w:webHidden/>
          </w:rPr>
          <w:fldChar w:fldCharType="separate"/>
        </w:r>
        <w:r>
          <w:rPr>
            <w:noProof/>
            <w:webHidden/>
          </w:rPr>
          <w:t>42</w:t>
        </w:r>
        <w:r>
          <w:rPr>
            <w:noProof/>
            <w:webHidden/>
          </w:rPr>
          <w:fldChar w:fldCharType="end"/>
        </w:r>
      </w:hyperlink>
    </w:p>
    <w:p w14:paraId="75CE20B7" w14:textId="65C60ACA" w:rsidR="00F76BC5" w:rsidRDefault="00F76BC5">
      <w:pPr>
        <w:pStyle w:val="af9"/>
        <w:tabs>
          <w:tab w:val="right" w:leader="dot" w:pos="8494"/>
        </w:tabs>
        <w:ind w:left="480" w:hanging="480"/>
        <w:rPr>
          <w:rFonts w:asciiTheme="minorHAnsi" w:eastAsiaTheme="minorEastAsia" w:hAnsiTheme="minorHAnsi"/>
          <w:noProof/>
        </w:rPr>
      </w:pPr>
      <w:hyperlink w:anchor="_Toc123328517" w:history="1">
        <w:r w:rsidRPr="001A42D5">
          <w:rPr>
            <w:rStyle w:val="af1"/>
            <w:rFonts w:hint="eastAsia"/>
            <w:noProof/>
          </w:rPr>
          <w:t>圖</w:t>
        </w:r>
        <w:r w:rsidRPr="001A42D5">
          <w:rPr>
            <w:rStyle w:val="af1"/>
            <w:noProof/>
          </w:rPr>
          <w:t xml:space="preserve"> 3.4 </w:t>
        </w:r>
        <w:r w:rsidRPr="001A42D5">
          <w:rPr>
            <w:rStyle w:val="af1"/>
            <w:rFonts w:hint="eastAsia"/>
            <w:noProof/>
          </w:rPr>
          <w:t>原始資料二元特徵間的相關性矩陣。</w:t>
        </w:r>
        <w:r>
          <w:rPr>
            <w:noProof/>
            <w:webHidden/>
          </w:rPr>
          <w:tab/>
        </w:r>
        <w:r>
          <w:rPr>
            <w:noProof/>
            <w:webHidden/>
          </w:rPr>
          <w:fldChar w:fldCharType="begin"/>
        </w:r>
        <w:r>
          <w:rPr>
            <w:noProof/>
            <w:webHidden/>
          </w:rPr>
          <w:instrText xml:space="preserve"> PAGEREF _Toc123328517 \h </w:instrText>
        </w:r>
        <w:r>
          <w:rPr>
            <w:noProof/>
            <w:webHidden/>
          </w:rPr>
        </w:r>
        <w:r>
          <w:rPr>
            <w:noProof/>
            <w:webHidden/>
          </w:rPr>
          <w:fldChar w:fldCharType="separate"/>
        </w:r>
        <w:r>
          <w:rPr>
            <w:noProof/>
            <w:webHidden/>
          </w:rPr>
          <w:t>45</w:t>
        </w:r>
        <w:r>
          <w:rPr>
            <w:noProof/>
            <w:webHidden/>
          </w:rPr>
          <w:fldChar w:fldCharType="end"/>
        </w:r>
      </w:hyperlink>
    </w:p>
    <w:p w14:paraId="7FCA088F" w14:textId="75E2E63C" w:rsidR="00F76BC5" w:rsidRDefault="00F76BC5">
      <w:pPr>
        <w:pStyle w:val="af9"/>
        <w:tabs>
          <w:tab w:val="right" w:leader="dot" w:pos="8494"/>
        </w:tabs>
        <w:ind w:left="480" w:hanging="480"/>
        <w:rPr>
          <w:rFonts w:asciiTheme="minorHAnsi" w:eastAsiaTheme="minorEastAsia" w:hAnsiTheme="minorHAnsi"/>
          <w:noProof/>
        </w:rPr>
      </w:pPr>
      <w:hyperlink w:anchor="_Toc123328518" w:history="1">
        <w:r w:rsidRPr="001A42D5">
          <w:rPr>
            <w:rStyle w:val="af1"/>
            <w:rFonts w:hint="eastAsia"/>
            <w:noProof/>
          </w:rPr>
          <w:t>圖</w:t>
        </w:r>
        <w:r w:rsidRPr="001A42D5">
          <w:rPr>
            <w:rStyle w:val="af1"/>
            <w:noProof/>
          </w:rPr>
          <w:t xml:space="preserve"> 3.5 </w:t>
        </w:r>
        <w:r w:rsidRPr="001A42D5">
          <w:rPr>
            <w:rStyle w:val="af1"/>
            <w:rFonts w:hint="eastAsia"/>
            <w:noProof/>
          </w:rPr>
          <w:t>以塊模型進行置換後的二元特徵間的相關性矩陣。</w:t>
        </w:r>
        <w:r>
          <w:rPr>
            <w:noProof/>
            <w:webHidden/>
          </w:rPr>
          <w:tab/>
        </w:r>
        <w:r>
          <w:rPr>
            <w:noProof/>
            <w:webHidden/>
          </w:rPr>
          <w:fldChar w:fldCharType="begin"/>
        </w:r>
        <w:r>
          <w:rPr>
            <w:noProof/>
            <w:webHidden/>
          </w:rPr>
          <w:instrText xml:space="preserve"> PAGEREF _Toc123328518 \h </w:instrText>
        </w:r>
        <w:r>
          <w:rPr>
            <w:noProof/>
            <w:webHidden/>
          </w:rPr>
        </w:r>
        <w:r>
          <w:rPr>
            <w:noProof/>
            <w:webHidden/>
          </w:rPr>
          <w:fldChar w:fldCharType="separate"/>
        </w:r>
        <w:r>
          <w:rPr>
            <w:noProof/>
            <w:webHidden/>
          </w:rPr>
          <w:t>45</w:t>
        </w:r>
        <w:r>
          <w:rPr>
            <w:noProof/>
            <w:webHidden/>
          </w:rPr>
          <w:fldChar w:fldCharType="end"/>
        </w:r>
      </w:hyperlink>
    </w:p>
    <w:p w14:paraId="04B74E5D" w14:textId="633CA78A" w:rsidR="00F76BC5" w:rsidRDefault="00F76BC5">
      <w:pPr>
        <w:pStyle w:val="af9"/>
        <w:tabs>
          <w:tab w:val="right" w:leader="dot" w:pos="8494"/>
        </w:tabs>
        <w:ind w:left="480" w:hanging="480"/>
        <w:rPr>
          <w:rFonts w:asciiTheme="minorHAnsi" w:eastAsiaTheme="minorEastAsia" w:hAnsiTheme="minorHAnsi"/>
          <w:noProof/>
        </w:rPr>
      </w:pPr>
      <w:hyperlink w:anchor="_Toc123328519" w:history="1">
        <w:r w:rsidRPr="001A42D5">
          <w:rPr>
            <w:rStyle w:val="af1"/>
            <w:rFonts w:hint="eastAsia"/>
            <w:noProof/>
          </w:rPr>
          <w:t>圖</w:t>
        </w:r>
        <w:r w:rsidRPr="001A42D5">
          <w:rPr>
            <w:rStyle w:val="af1"/>
            <w:noProof/>
          </w:rPr>
          <w:t xml:space="preserve"> 3.6 </w:t>
        </w:r>
        <w:r w:rsidRPr="001A42D5">
          <w:rPr>
            <w:rStyle w:val="af1"/>
            <w:rFonts w:hint="eastAsia"/>
            <w:noProof/>
          </w:rPr>
          <w:t>群集過後的特徵組。</w:t>
        </w:r>
        <w:r>
          <w:rPr>
            <w:noProof/>
            <w:webHidden/>
          </w:rPr>
          <w:tab/>
        </w:r>
        <w:r>
          <w:rPr>
            <w:noProof/>
            <w:webHidden/>
          </w:rPr>
          <w:fldChar w:fldCharType="begin"/>
        </w:r>
        <w:r>
          <w:rPr>
            <w:noProof/>
            <w:webHidden/>
          </w:rPr>
          <w:instrText xml:space="preserve"> PAGEREF _Toc123328519 \h </w:instrText>
        </w:r>
        <w:r>
          <w:rPr>
            <w:noProof/>
            <w:webHidden/>
          </w:rPr>
        </w:r>
        <w:r>
          <w:rPr>
            <w:noProof/>
            <w:webHidden/>
          </w:rPr>
          <w:fldChar w:fldCharType="separate"/>
        </w:r>
        <w:r>
          <w:rPr>
            <w:noProof/>
            <w:webHidden/>
          </w:rPr>
          <w:t>47</w:t>
        </w:r>
        <w:r>
          <w:rPr>
            <w:noProof/>
            <w:webHidden/>
          </w:rPr>
          <w:fldChar w:fldCharType="end"/>
        </w:r>
      </w:hyperlink>
    </w:p>
    <w:p w14:paraId="0745F55E" w14:textId="3B686B39" w:rsidR="00F76BC5" w:rsidRDefault="00F76BC5">
      <w:pPr>
        <w:pStyle w:val="af9"/>
        <w:tabs>
          <w:tab w:val="right" w:leader="dot" w:pos="8494"/>
        </w:tabs>
        <w:ind w:left="480" w:hanging="480"/>
        <w:rPr>
          <w:rFonts w:asciiTheme="minorHAnsi" w:eastAsiaTheme="minorEastAsia" w:hAnsiTheme="minorHAnsi"/>
          <w:noProof/>
        </w:rPr>
      </w:pPr>
      <w:hyperlink w:anchor="_Toc123328520" w:history="1">
        <w:r w:rsidRPr="001A42D5">
          <w:rPr>
            <w:rStyle w:val="af1"/>
            <w:rFonts w:hint="eastAsia"/>
            <w:noProof/>
          </w:rPr>
          <w:t>圖</w:t>
        </w:r>
        <w:r w:rsidRPr="001A42D5">
          <w:rPr>
            <w:rStyle w:val="af1"/>
            <w:noProof/>
          </w:rPr>
          <w:t xml:space="preserve"> 3.7 </w:t>
        </w:r>
        <w:r w:rsidRPr="001A42D5">
          <w:rPr>
            <w:rStyle w:val="af1"/>
            <w:rFonts w:hint="eastAsia"/>
            <w:noProof/>
          </w:rPr>
          <w:t>以不同方式排序二元特徵，產生的新數值資料分佈比較，依據新數值特徵分佈。</w:t>
        </w:r>
        <w:r>
          <w:rPr>
            <w:noProof/>
            <w:webHidden/>
          </w:rPr>
          <w:tab/>
        </w:r>
        <w:r>
          <w:rPr>
            <w:noProof/>
            <w:webHidden/>
          </w:rPr>
          <w:fldChar w:fldCharType="begin"/>
        </w:r>
        <w:r>
          <w:rPr>
            <w:noProof/>
            <w:webHidden/>
          </w:rPr>
          <w:instrText xml:space="preserve"> PAGEREF _Toc123328520 \h </w:instrText>
        </w:r>
        <w:r>
          <w:rPr>
            <w:noProof/>
            <w:webHidden/>
          </w:rPr>
        </w:r>
        <w:r>
          <w:rPr>
            <w:noProof/>
            <w:webHidden/>
          </w:rPr>
          <w:fldChar w:fldCharType="separate"/>
        </w:r>
        <w:r>
          <w:rPr>
            <w:noProof/>
            <w:webHidden/>
          </w:rPr>
          <w:t>48</w:t>
        </w:r>
        <w:r>
          <w:rPr>
            <w:noProof/>
            <w:webHidden/>
          </w:rPr>
          <w:fldChar w:fldCharType="end"/>
        </w:r>
      </w:hyperlink>
    </w:p>
    <w:p w14:paraId="21E2D7BD" w14:textId="3115F3E2" w:rsidR="00F76BC5" w:rsidRDefault="00F76BC5">
      <w:pPr>
        <w:pStyle w:val="af9"/>
        <w:tabs>
          <w:tab w:val="right" w:leader="dot" w:pos="8494"/>
        </w:tabs>
        <w:ind w:left="480" w:hanging="480"/>
        <w:rPr>
          <w:rFonts w:asciiTheme="minorHAnsi" w:eastAsiaTheme="minorEastAsia" w:hAnsiTheme="minorHAnsi"/>
          <w:noProof/>
        </w:rPr>
      </w:pPr>
      <w:hyperlink w:anchor="_Toc123328521" w:history="1">
        <w:r w:rsidRPr="001A42D5">
          <w:rPr>
            <w:rStyle w:val="af1"/>
            <w:rFonts w:hint="eastAsia"/>
            <w:noProof/>
          </w:rPr>
          <w:t>圖</w:t>
        </w:r>
        <w:r w:rsidRPr="001A42D5">
          <w:rPr>
            <w:rStyle w:val="af1"/>
            <w:noProof/>
          </w:rPr>
          <w:t xml:space="preserve"> 3.8 </w:t>
        </w:r>
        <w:r w:rsidRPr="001A42D5">
          <w:rPr>
            <w:rStyle w:val="af1"/>
            <w:rFonts w:hint="eastAsia"/>
            <w:noProof/>
          </w:rPr>
          <w:t>以不同方式排序二元特徵，產生的新數值資料分佈比較，依據類別區分。</w:t>
        </w:r>
        <w:r>
          <w:rPr>
            <w:noProof/>
            <w:webHidden/>
          </w:rPr>
          <w:tab/>
        </w:r>
        <w:r>
          <w:rPr>
            <w:noProof/>
            <w:webHidden/>
          </w:rPr>
          <w:fldChar w:fldCharType="begin"/>
        </w:r>
        <w:r>
          <w:rPr>
            <w:noProof/>
            <w:webHidden/>
          </w:rPr>
          <w:instrText xml:space="preserve"> PAGEREF _Toc123328521 \h </w:instrText>
        </w:r>
        <w:r>
          <w:rPr>
            <w:noProof/>
            <w:webHidden/>
          </w:rPr>
        </w:r>
        <w:r>
          <w:rPr>
            <w:noProof/>
            <w:webHidden/>
          </w:rPr>
          <w:fldChar w:fldCharType="separate"/>
        </w:r>
        <w:r>
          <w:rPr>
            <w:noProof/>
            <w:webHidden/>
          </w:rPr>
          <w:t>48</w:t>
        </w:r>
        <w:r>
          <w:rPr>
            <w:noProof/>
            <w:webHidden/>
          </w:rPr>
          <w:fldChar w:fldCharType="end"/>
        </w:r>
      </w:hyperlink>
    </w:p>
    <w:p w14:paraId="167B372B" w14:textId="75E7D5DE" w:rsidR="00F76BC5" w:rsidRDefault="00F76BC5">
      <w:pPr>
        <w:pStyle w:val="af9"/>
        <w:tabs>
          <w:tab w:val="right" w:leader="dot" w:pos="8494"/>
        </w:tabs>
        <w:ind w:left="480" w:hanging="480"/>
        <w:rPr>
          <w:rFonts w:asciiTheme="minorHAnsi" w:eastAsiaTheme="minorEastAsia" w:hAnsiTheme="minorHAnsi"/>
          <w:noProof/>
        </w:rPr>
      </w:pPr>
      <w:hyperlink w:anchor="_Toc123328522" w:history="1">
        <w:r w:rsidRPr="001A42D5">
          <w:rPr>
            <w:rStyle w:val="af1"/>
            <w:rFonts w:hint="eastAsia"/>
            <w:noProof/>
          </w:rPr>
          <w:t>圖</w:t>
        </w:r>
        <w:r w:rsidRPr="001A42D5">
          <w:rPr>
            <w:rStyle w:val="af1"/>
            <w:noProof/>
          </w:rPr>
          <w:t xml:space="preserve"> 3.9 </w:t>
        </w:r>
        <w:r w:rsidRPr="001A42D5">
          <w:rPr>
            <w:rStyle w:val="af1"/>
            <w:rFonts w:hint="eastAsia"/>
            <w:noProof/>
          </w:rPr>
          <w:t>以二元特徵總和，排序各個群組中的二元特徵。</w:t>
        </w:r>
        <w:r>
          <w:rPr>
            <w:noProof/>
            <w:webHidden/>
          </w:rPr>
          <w:tab/>
        </w:r>
        <w:r>
          <w:rPr>
            <w:noProof/>
            <w:webHidden/>
          </w:rPr>
          <w:fldChar w:fldCharType="begin"/>
        </w:r>
        <w:r>
          <w:rPr>
            <w:noProof/>
            <w:webHidden/>
          </w:rPr>
          <w:instrText xml:space="preserve"> PAGEREF _Toc123328522 \h </w:instrText>
        </w:r>
        <w:r>
          <w:rPr>
            <w:noProof/>
            <w:webHidden/>
          </w:rPr>
        </w:r>
        <w:r>
          <w:rPr>
            <w:noProof/>
            <w:webHidden/>
          </w:rPr>
          <w:fldChar w:fldCharType="separate"/>
        </w:r>
        <w:r>
          <w:rPr>
            <w:noProof/>
            <w:webHidden/>
          </w:rPr>
          <w:t>49</w:t>
        </w:r>
        <w:r>
          <w:rPr>
            <w:noProof/>
            <w:webHidden/>
          </w:rPr>
          <w:fldChar w:fldCharType="end"/>
        </w:r>
      </w:hyperlink>
    </w:p>
    <w:p w14:paraId="1000275E" w14:textId="7CA0ED4A" w:rsidR="00F76BC5" w:rsidRDefault="00F76BC5">
      <w:pPr>
        <w:pStyle w:val="af9"/>
        <w:tabs>
          <w:tab w:val="right" w:leader="dot" w:pos="8494"/>
        </w:tabs>
        <w:ind w:left="480" w:hanging="480"/>
        <w:rPr>
          <w:rFonts w:asciiTheme="minorHAnsi" w:eastAsiaTheme="minorEastAsia" w:hAnsiTheme="minorHAnsi"/>
          <w:noProof/>
        </w:rPr>
      </w:pPr>
      <w:hyperlink w:anchor="_Toc123328523" w:history="1">
        <w:r w:rsidRPr="001A42D5">
          <w:rPr>
            <w:rStyle w:val="af1"/>
            <w:rFonts w:hint="eastAsia"/>
            <w:noProof/>
          </w:rPr>
          <w:t>圖</w:t>
        </w:r>
        <w:r w:rsidRPr="001A42D5">
          <w:rPr>
            <w:rStyle w:val="af1"/>
            <w:noProof/>
          </w:rPr>
          <w:t xml:space="preserve"> 3.10 </w:t>
        </w:r>
        <w:r w:rsidRPr="001A42D5">
          <w:rPr>
            <w:rStyle w:val="af1"/>
            <w:rFonts w:hint="eastAsia"/>
            <w:noProof/>
          </w:rPr>
          <w:t>以目標特徵純粹度，排序各個群組中的二元特徵。</w:t>
        </w:r>
        <w:r>
          <w:rPr>
            <w:noProof/>
            <w:webHidden/>
          </w:rPr>
          <w:tab/>
        </w:r>
        <w:r>
          <w:rPr>
            <w:noProof/>
            <w:webHidden/>
          </w:rPr>
          <w:fldChar w:fldCharType="begin"/>
        </w:r>
        <w:r>
          <w:rPr>
            <w:noProof/>
            <w:webHidden/>
          </w:rPr>
          <w:instrText xml:space="preserve"> PAGEREF _Toc123328523 \h </w:instrText>
        </w:r>
        <w:r>
          <w:rPr>
            <w:noProof/>
            <w:webHidden/>
          </w:rPr>
        </w:r>
        <w:r>
          <w:rPr>
            <w:noProof/>
            <w:webHidden/>
          </w:rPr>
          <w:fldChar w:fldCharType="separate"/>
        </w:r>
        <w:r>
          <w:rPr>
            <w:noProof/>
            <w:webHidden/>
          </w:rPr>
          <w:t>50</w:t>
        </w:r>
        <w:r>
          <w:rPr>
            <w:noProof/>
            <w:webHidden/>
          </w:rPr>
          <w:fldChar w:fldCharType="end"/>
        </w:r>
      </w:hyperlink>
    </w:p>
    <w:p w14:paraId="70F30435" w14:textId="0314A7BD" w:rsidR="00F76BC5" w:rsidRDefault="00F76BC5">
      <w:pPr>
        <w:pStyle w:val="af9"/>
        <w:tabs>
          <w:tab w:val="right" w:leader="dot" w:pos="8494"/>
        </w:tabs>
        <w:ind w:left="480" w:hanging="480"/>
        <w:rPr>
          <w:rFonts w:asciiTheme="minorHAnsi" w:eastAsiaTheme="minorEastAsia" w:hAnsiTheme="minorHAnsi"/>
          <w:noProof/>
        </w:rPr>
      </w:pPr>
      <w:hyperlink w:anchor="_Toc123328524" w:history="1">
        <w:r w:rsidRPr="001A42D5">
          <w:rPr>
            <w:rStyle w:val="af1"/>
            <w:rFonts w:hint="eastAsia"/>
            <w:noProof/>
          </w:rPr>
          <w:t>圖</w:t>
        </w:r>
        <w:r w:rsidRPr="001A42D5">
          <w:rPr>
            <w:rStyle w:val="af1"/>
            <w:noProof/>
          </w:rPr>
          <w:t xml:space="preserve"> 3.11 </w:t>
        </w:r>
        <w:r w:rsidRPr="001A42D5">
          <w:rPr>
            <w:rStyle w:val="af1"/>
            <w:rFonts w:hint="eastAsia"/>
            <w:noProof/>
          </w:rPr>
          <w:t>各項二元特徵於預訓練分類模型中的特徵重要性。</w:t>
        </w:r>
        <w:r>
          <w:rPr>
            <w:noProof/>
            <w:webHidden/>
          </w:rPr>
          <w:tab/>
        </w:r>
        <w:r>
          <w:rPr>
            <w:noProof/>
            <w:webHidden/>
          </w:rPr>
          <w:fldChar w:fldCharType="begin"/>
        </w:r>
        <w:r>
          <w:rPr>
            <w:noProof/>
            <w:webHidden/>
          </w:rPr>
          <w:instrText xml:space="preserve"> PAGEREF _Toc123328524 \h </w:instrText>
        </w:r>
        <w:r>
          <w:rPr>
            <w:noProof/>
            <w:webHidden/>
          </w:rPr>
        </w:r>
        <w:r>
          <w:rPr>
            <w:noProof/>
            <w:webHidden/>
          </w:rPr>
          <w:fldChar w:fldCharType="separate"/>
        </w:r>
        <w:r>
          <w:rPr>
            <w:noProof/>
            <w:webHidden/>
          </w:rPr>
          <w:t>51</w:t>
        </w:r>
        <w:r>
          <w:rPr>
            <w:noProof/>
            <w:webHidden/>
          </w:rPr>
          <w:fldChar w:fldCharType="end"/>
        </w:r>
      </w:hyperlink>
    </w:p>
    <w:p w14:paraId="35F554E6" w14:textId="551CE958" w:rsidR="00F76BC5" w:rsidRDefault="00F76BC5">
      <w:pPr>
        <w:pStyle w:val="af9"/>
        <w:tabs>
          <w:tab w:val="right" w:leader="dot" w:pos="8494"/>
        </w:tabs>
        <w:ind w:left="480" w:hanging="480"/>
        <w:rPr>
          <w:rFonts w:asciiTheme="minorHAnsi" w:eastAsiaTheme="minorEastAsia" w:hAnsiTheme="minorHAnsi"/>
          <w:noProof/>
        </w:rPr>
      </w:pPr>
      <w:hyperlink w:anchor="_Toc123328525" w:history="1">
        <w:r w:rsidRPr="001A42D5">
          <w:rPr>
            <w:rStyle w:val="af1"/>
            <w:rFonts w:hint="eastAsia"/>
            <w:noProof/>
          </w:rPr>
          <w:t>圖</w:t>
        </w:r>
        <w:r w:rsidRPr="001A42D5">
          <w:rPr>
            <w:rStyle w:val="af1"/>
            <w:noProof/>
          </w:rPr>
          <w:t xml:space="preserve"> 3.12 </w:t>
        </w:r>
        <w:r w:rsidRPr="001A42D5">
          <w:rPr>
            <w:rStyle w:val="af1"/>
            <w:rFonts w:hint="eastAsia"/>
            <w:noProof/>
          </w:rPr>
          <w:t>以特徵重要度，排序各個群組中的二元特徵。</w:t>
        </w:r>
        <w:r>
          <w:rPr>
            <w:noProof/>
            <w:webHidden/>
          </w:rPr>
          <w:tab/>
        </w:r>
        <w:r>
          <w:rPr>
            <w:noProof/>
            <w:webHidden/>
          </w:rPr>
          <w:fldChar w:fldCharType="begin"/>
        </w:r>
        <w:r>
          <w:rPr>
            <w:noProof/>
            <w:webHidden/>
          </w:rPr>
          <w:instrText xml:space="preserve"> PAGEREF _Toc123328525 \h </w:instrText>
        </w:r>
        <w:r>
          <w:rPr>
            <w:noProof/>
            <w:webHidden/>
          </w:rPr>
        </w:r>
        <w:r>
          <w:rPr>
            <w:noProof/>
            <w:webHidden/>
          </w:rPr>
          <w:fldChar w:fldCharType="separate"/>
        </w:r>
        <w:r>
          <w:rPr>
            <w:noProof/>
            <w:webHidden/>
          </w:rPr>
          <w:t>51</w:t>
        </w:r>
        <w:r>
          <w:rPr>
            <w:noProof/>
            <w:webHidden/>
          </w:rPr>
          <w:fldChar w:fldCharType="end"/>
        </w:r>
      </w:hyperlink>
    </w:p>
    <w:p w14:paraId="1FC6C7E9" w14:textId="53531102" w:rsidR="00F76BC5" w:rsidRDefault="00F76BC5">
      <w:pPr>
        <w:pStyle w:val="af9"/>
        <w:tabs>
          <w:tab w:val="right" w:leader="dot" w:pos="8494"/>
        </w:tabs>
        <w:ind w:left="480" w:hanging="480"/>
        <w:rPr>
          <w:rFonts w:asciiTheme="minorHAnsi" w:eastAsiaTheme="minorEastAsia" w:hAnsiTheme="minorHAnsi"/>
          <w:noProof/>
        </w:rPr>
      </w:pPr>
      <w:hyperlink w:anchor="_Toc123328526" w:history="1">
        <w:r w:rsidRPr="001A42D5">
          <w:rPr>
            <w:rStyle w:val="af1"/>
            <w:rFonts w:hint="eastAsia"/>
            <w:noProof/>
          </w:rPr>
          <w:t>圖</w:t>
        </w:r>
        <w:r w:rsidRPr="001A42D5">
          <w:rPr>
            <w:rStyle w:val="af1"/>
            <w:noProof/>
          </w:rPr>
          <w:t xml:space="preserve"> 3.13 </w:t>
        </w:r>
        <w:r w:rsidRPr="001A42D5">
          <w:rPr>
            <w:rStyle w:val="af1"/>
            <w:rFonts w:hint="eastAsia"/>
            <w:noProof/>
          </w:rPr>
          <w:t>經過特徵純粹度排序的第三特徵組。</w:t>
        </w:r>
        <w:r>
          <w:rPr>
            <w:noProof/>
            <w:webHidden/>
          </w:rPr>
          <w:tab/>
        </w:r>
        <w:r>
          <w:rPr>
            <w:noProof/>
            <w:webHidden/>
          </w:rPr>
          <w:fldChar w:fldCharType="begin"/>
        </w:r>
        <w:r>
          <w:rPr>
            <w:noProof/>
            <w:webHidden/>
          </w:rPr>
          <w:instrText xml:space="preserve"> PAGEREF _Toc123328526 \h </w:instrText>
        </w:r>
        <w:r>
          <w:rPr>
            <w:noProof/>
            <w:webHidden/>
          </w:rPr>
        </w:r>
        <w:r>
          <w:rPr>
            <w:noProof/>
            <w:webHidden/>
          </w:rPr>
          <w:fldChar w:fldCharType="separate"/>
        </w:r>
        <w:r>
          <w:rPr>
            <w:noProof/>
            <w:webHidden/>
          </w:rPr>
          <w:t>53</w:t>
        </w:r>
        <w:r>
          <w:rPr>
            <w:noProof/>
            <w:webHidden/>
          </w:rPr>
          <w:fldChar w:fldCharType="end"/>
        </w:r>
      </w:hyperlink>
    </w:p>
    <w:p w14:paraId="27EFECA5" w14:textId="53C55727" w:rsidR="00F76BC5" w:rsidRDefault="00F76BC5">
      <w:pPr>
        <w:pStyle w:val="af9"/>
        <w:tabs>
          <w:tab w:val="right" w:leader="dot" w:pos="8494"/>
        </w:tabs>
        <w:ind w:left="480" w:hanging="480"/>
        <w:rPr>
          <w:rFonts w:asciiTheme="minorHAnsi" w:eastAsiaTheme="minorEastAsia" w:hAnsiTheme="minorHAnsi"/>
          <w:noProof/>
        </w:rPr>
      </w:pPr>
      <w:hyperlink w:anchor="_Toc123328527" w:history="1">
        <w:r w:rsidRPr="001A42D5">
          <w:rPr>
            <w:rStyle w:val="af1"/>
            <w:rFonts w:hint="eastAsia"/>
            <w:noProof/>
          </w:rPr>
          <w:t>圖</w:t>
        </w:r>
        <w:r w:rsidRPr="001A42D5">
          <w:rPr>
            <w:rStyle w:val="af1"/>
            <w:noProof/>
          </w:rPr>
          <w:t xml:space="preserve"> 3.14  BCD</w:t>
        </w:r>
        <w:r w:rsidRPr="001A42D5">
          <w:rPr>
            <w:rStyle w:val="af1"/>
            <w:rFonts w:hint="eastAsia"/>
            <w:noProof/>
          </w:rPr>
          <w:t>與</w:t>
        </w:r>
        <w:r w:rsidRPr="001A42D5">
          <w:rPr>
            <w:rStyle w:val="af1"/>
            <w:noProof/>
          </w:rPr>
          <w:t>Rank BCD</w:t>
        </w:r>
        <w:r w:rsidRPr="001A42D5">
          <w:rPr>
            <w:rStyle w:val="af1"/>
            <w:rFonts w:hint="eastAsia"/>
            <w:noProof/>
          </w:rPr>
          <w:t>對於新編碼後的特徵分布比較。</w:t>
        </w:r>
        <w:r>
          <w:rPr>
            <w:noProof/>
            <w:webHidden/>
          </w:rPr>
          <w:tab/>
        </w:r>
        <w:r>
          <w:rPr>
            <w:noProof/>
            <w:webHidden/>
          </w:rPr>
          <w:fldChar w:fldCharType="begin"/>
        </w:r>
        <w:r>
          <w:rPr>
            <w:noProof/>
            <w:webHidden/>
          </w:rPr>
          <w:instrText xml:space="preserve"> PAGEREF _Toc123328527 \h </w:instrText>
        </w:r>
        <w:r>
          <w:rPr>
            <w:noProof/>
            <w:webHidden/>
          </w:rPr>
        </w:r>
        <w:r>
          <w:rPr>
            <w:noProof/>
            <w:webHidden/>
          </w:rPr>
          <w:fldChar w:fldCharType="separate"/>
        </w:r>
        <w:r>
          <w:rPr>
            <w:noProof/>
            <w:webHidden/>
          </w:rPr>
          <w:t>55</w:t>
        </w:r>
        <w:r>
          <w:rPr>
            <w:noProof/>
            <w:webHidden/>
          </w:rPr>
          <w:fldChar w:fldCharType="end"/>
        </w:r>
      </w:hyperlink>
    </w:p>
    <w:p w14:paraId="3A5635DB" w14:textId="1AB771A3" w:rsidR="00F76BC5" w:rsidRDefault="00F76BC5">
      <w:pPr>
        <w:pStyle w:val="af9"/>
        <w:tabs>
          <w:tab w:val="right" w:leader="dot" w:pos="8494"/>
        </w:tabs>
        <w:ind w:left="480" w:hanging="480"/>
        <w:rPr>
          <w:rFonts w:asciiTheme="minorHAnsi" w:eastAsiaTheme="minorEastAsia" w:hAnsiTheme="minorHAnsi"/>
          <w:noProof/>
        </w:rPr>
      </w:pPr>
      <w:hyperlink w:anchor="_Toc123328528" w:history="1">
        <w:r w:rsidRPr="001A42D5">
          <w:rPr>
            <w:rStyle w:val="af1"/>
            <w:rFonts w:hint="eastAsia"/>
            <w:noProof/>
          </w:rPr>
          <w:t>圖</w:t>
        </w:r>
        <w:r w:rsidRPr="001A42D5">
          <w:rPr>
            <w:rStyle w:val="af1"/>
            <w:noProof/>
          </w:rPr>
          <w:t xml:space="preserve"> 3.15 </w:t>
        </w:r>
        <w:r w:rsidRPr="001A42D5">
          <w:rPr>
            <w:rStyle w:val="af1"/>
            <w:rFonts w:hint="eastAsia"/>
            <w:noProof/>
          </w:rPr>
          <w:t>呈現整體二元資料降維至三維後的資料分佈，依據特徵純粹度、隨機與特徵和排序方式。</w:t>
        </w:r>
        <w:r>
          <w:rPr>
            <w:noProof/>
            <w:webHidden/>
          </w:rPr>
          <w:tab/>
        </w:r>
        <w:r>
          <w:rPr>
            <w:noProof/>
            <w:webHidden/>
          </w:rPr>
          <w:fldChar w:fldCharType="begin"/>
        </w:r>
        <w:r>
          <w:rPr>
            <w:noProof/>
            <w:webHidden/>
          </w:rPr>
          <w:instrText xml:space="preserve"> PAGEREF _Toc123328528 \h </w:instrText>
        </w:r>
        <w:r>
          <w:rPr>
            <w:noProof/>
            <w:webHidden/>
          </w:rPr>
        </w:r>
        <w:r>
          <w:rPr>
            <w:noProof/>
            <w:webHidden/>
          </w:rPr>
          <w:fldChar w:fldCharType="separate"/>
        </w:r>
        <w:r>
          <w:rPr>
            <w:noProof/>
            <w:webHidden/>
          </w:rPr>
          <w:t>56</w:t>
        </w:r>
        <w:r>
          <w:rPr>
            <w:noProof/>
            <w:webHidden/>
          </w:rPr>
          <w:fldChar w:fldCharType="end"/>
        </w:r>
      </w:hyperlink>
    </w:p>
    <w:p w14:paraId="185CEA14" w14:textId="356AC7D9" w:rsidR="00F76BC5" w:rsidRDefault="00F76BC5">
      <w:pPr>
        <w:pStyle w:val="af9"/>
        <w:tabs>
          <w:tab w:val="right" w:leader="dot" w:pos="8494"/>
        </w:tabs>
        <w:ind w:left="480" w:hanging="480"/>
        <w:rPr>
          <w:rFonts w:asciiTheme="minorHAnsi" w:eastAsiaTheme="minorEastAsia" w:hAnsiTheme="minorHAnsi"/>
          <w:noProof/>
        </w:rPr>
      </w:pPr>
      <w:hyperlink w:anchor="_Toc123328529" w:history="1">
        <w:r w:rsidRPr="001A42D5">
          <w:rPr>
            <w:rStyle w:val="af1"/>
            <w:rFonts w:hint="eastAsia"/>
            <w:noProof/>
          </w:rPr>
          <w:t>圖</w:t>
        </w:r>
        <w:r w:rsidRPr="001A42D5">
          <w:rPr>
            <w:rStyle w:val="af1"/>
            <w:noProof/>
          </w:rPr>
          <w:t xml:space="preserve"> 3.16 </w:t>
        </w:r>
        <w:r w:rsidRPr="001A42D5">
          <w:rPr>
            <w:rStyle w:val="af1"/>
            <w:rFonts w:hint="eastAsia"/>
            <w:noProof/>
          </w:rPr>
          <w:t>呈現整體二元資料降維至二維後的資料分佈，依照特徵純粹度排序。</w:t>
        </w:r>
        <w:r>
          <w:rPr>
            <w:noProof/>
            <w:webHidden/>
          </w:rPr>
          <w:tab/>
        </w:r>
        <w:r>
          <w:rPr>
            <w:noProof/>
            <w:webHidden/>
          </w:rPr>
          <w:fldChar w:fldCharType="begin"/>
        </w:r>
        <w:r>
          <w:rPr>
            <w:noProof/>
            <w:webHidden/>
          </w:rPr>
          <w:instrText xml:space="preserve"> PAGEREF _Toc123328529 \h </w:instrText>
        </w:r>
        <w:r>
          <w:rPr>
            <w:noProof/>
            <w:webHidden/>
          </w:rPr>
        </w:r>
        <w:r>
          <w:rPr>
            <w:noProof/>
            <w:webHidden/>
          </w:rPr>
          <w:fldChar w:fldCharType="separate"/>
        </w:r>
        <w:r>
          <w:rPr>
            <w:noProof/>
            <w:webHidden/>
          </w:rPr>
          <w:t>57</w:t>
        </w:r>
        <w:r>
          <w:rPr>
            <w:noProof/>
            <w:webHidden/>
          </w:rPr>
          <w:fldChar w:fldCharType="end"/>
        </w:r>
      </w:hyperlink>
    </w:p>
    <w:p w14:paraId="3F8CBABC" w14:textId="745A0889" w:rsidR="00F76BC5" w:rsidRDefault="00F76BC5">
      <w:pPr>
        <w:pStyle w:val="af9"/>
        <w:tabs>
          <w:tab w:val="right" w:leader="dot" w:pos="8494"/>
        </w:tabs>
        <w:ind w:left="480" w:hanging="480"/>
        <w:rPr>
          <w:rFonts w:asciiTheme="minorHAnsi" w:eastAsiaTheme="minorEastAsia" w:hAnsiTheme="minorHAnsi"/>
          <w:noProof/>
        </w:rPr>
      </w:pPr>
      <w:hyperlink w:anchor="_Toc123328530" w:history="1">
        <w:r w:rsidRPr="001A42D5">
          <w:rPr>
            <w:rStyle w:val="af1"/>
            <w:rFonts w:hint="eastAsia"/>
            <w:noProof/>
          </w:rPr>
          <w:t>圖</w:t>
        </w:r>
        <w:r w:rsidRPr="001A42D5">
          <w:rPr>
            <w:rStyle w:val="af1"/>
            <w:noProof/>
          </w:rPr>
          <w:t xml:space="preserve"> 3.17 </w:t>
        </w:r>
        <w:r w:rsidRPr="001A42D5">
          <w:rPr>
            <w:rStyle w:val="af1"/>
            <w:rFonts w:hint="eastAsia"/>
            <w:noProof/>
          </w:rPr>
          <w:t>呈現整體二元資料降維至二維後的資料分佈，依照隨機排序。</w:t>
        </w:r>
        <w:r>
          <w:rPr>
            <w:noProof/>
            <w:webHidden/>
          </w:rPr>
          <w:tab/>
        </w:r>
        <w:r>
          <w:rPr>
            <w:noProof/>
            <w:webHidden/>
          </w:rPr>
          <w:fldChar w:fldCharType="begin"/>
        </w:r>
        <w:r>
          <w:rPr>
            <w:noProof/>
            <w:webHidden/>
          </w:rPr>
          <w:instrText xml:space="preserve"> PAGEREF _Toc123328530 \h </w:instrText>
        </w:r>
        <w:r>
          <w:rPr>
            <w:noProof/>
            <w:webHidden/>
          </w:rPr>
        </w:r>
        <w:r>
          <w:rPr>
            <w:noProof/>
            <w:webHidden/>
          </w:rPr>
          <w:fldChar w:fldCharType="separate"/>
        </w:r>
        <w:r>
          <w:rPr>
            <w:noProof/>
            <w:webHidden/>
          </w:rPr>
          <w:t>57</w:t>
        </w:r>
        <w:r>
          <w:rPr>
            <w:noProof/>
            <w:webHidden/>
          </w:rPr>
          <w:fldChar w:fldCharType="end"/>
        </w:r>
      </w:hyperlink>
    </w:p>
    <w:p w14:paraId="14E4A45A" w14:textId="37CC5A31" w:rsidR="00F76BC5" w:rsidRDefault="00F76BC5">
      <w:pPr>
        <w:pStyle w:val="af9"/>
        <w:tabs>
          <w:tab w:val="right" w:leader="dot" w:pos="8494"/>
        </w:tabs>
        <w:ind w:left="480" w:hanging="480"/>
        <w:rPr>
          <w:rFonts w:asciiTheme="minorHAnsi" w:eastAsiaTheme="minorEastAsia" w:hAnsiTheme="minorHAnsi"/>
          <w:noProof/>
        </w:rPr>
      </w:pPr>
      <w:hyperlink w:anchor="_Toc123328531" w:history="1">
        <w:r w:rsidRPr="001A42D5">
          <w:rPr>
            <w:rStyle w:val="af1"/>
            <w:rFonts w:hint="eastAsia"/>
            <w:noProof/>
          </w:rPr>
          <w:t>圖</w:t>
        </w:r>
        <w:r w:rsidRPr="001A42D5">
          <w:rPr>
            <w:rStyle w:val="af1"/>
            <w:noProof/>
          </w:rPr>
          <w:t xml:space="preserve"> 3.18 </w:t>
        </w:r>
        <w:r w:rsidRPr="001A42D5">
          <w:rPr>
            <w:rStyle w:val="af1"/>
            <w:rFonts w:hint="eastAsia"/>
            <w:noProof/>
          </w:rPr>
          <w:t>呈現整體二元資料降維至二維後的資料分佈，依照特徵和排序。</w:t>
        </w:r>
        <w:r>
          <w:rPr>
            <w:noProof/>
            <w:webHidden/>
          </w:rPr>
          <w:tab/>
        </w:r>
        <w:r>
          <w:rPr>
            <w:noProof/>
            <w:webHidden/>
          </w:rPr>
          <w:fldChar w:fldCharType="begin"/>
        </w:r>
        <w:r>
          <w:rPr>
            <w:noProof/>
            <w:webHidden/>
          </w:rPr>
          <w:instrText xml:space="preserve"> PAGEREF _Toc123328531 \h </w:instrText>
        </w:r>
        <w:r>
          <w:rPr>
            <w:noProof/>
            <w:webHidden/>
          </w:rPr>
        </w:r>
        <w:r>
          <w:rPr>
            <w:noProof/>
            <w:webHidden/>
          </w:rPr>
          <w:fldChar w:fldCharType="separate"/>
        </w:r>
        <w:r>
          <w:rPr>
            <w:noProof/>
            <w:webHidden/>
          </w:rPr>
          <w:t>58</w:t>
        </w:r>
        <w:r>
          <w:rPr>
            <w:noProof/>
            <w:webHidden/>
          </w:rPr>
          <w:fldChar w:fldCharType="end"/>
        </w:r>
      </w:hyperlink>
    </w:p>
    <w:p w14:paraId="2281D34F" w14:textId="4407C35D" w:rsidR="00F76BC5" w:rsidRDefault="00F76BC5">
      <w:pPr>
        <w:pStyle w:val="af9"/>
        <w:tabs>
          <w:tab w:val="right" w:leader="dot" w:pos="8494"/>
        </w:tabs>
        <w:ind w:left="480" w:hanging="480"/>
        <w:rPr>
          <w:rFonts w:asciiTheme="minorHAnsi" w:eastAsiaTheme="minorEastAsia" w:hAnsiTheme="minorHAnsi"/>
          <w:noProof/>
        </w:rPr>
      </w:pPr>
      <w:hyperlink w:anchor="_Toc123328532" w:history="1">
        <w:r w:rsidRPr="001A42D5">
          <w:rPr>
            <w:rStyle w:val="af1"/>
            <w:rFonts w:hint="eastAsia"/>
            <w:noProof/>
          </w:rPr>
          <w:t>圖</w:t>
        </w:r>
        <w:r w:rsidRPr="001A42D5">
          <w:rPr>
            <w:rStyle w:val="af1"/>
            <w:noProof/>
          </w:rPr>
          <w:t xml:space="preserve"> 4.1 </w:t>
        </w:r>
        <w:r w:rsidRPr="001A42D5">
          <w:rPr>
            <w:rStyle w:val="af1"/>
            <w:rFonts w:hint="eastAsia"/>
            <w:noProof/>
          </w:rPr>
          <w:t>模擬的連續二元分類資料。</w:t>
        </w:r>
        <w:r>
          <w:rPr>
            <w:noProof/>
            <w:webHidden/>
          </w:rPr>
          <w:tab/>
        </w:r>
        <w:r>
          <w:rPr>
            <w:noProof/>
            <w:webHidden/>
          </w:rPr>
          <w:fldChar w:fldCharType="begin"/>
        </w:r>
        <w:r>
          <w:rPr>
            <w:noProof/>
            <w:webHidden/>
          </w:rPr>
          <w:instrText xml:space="preserve"> PAGEREF _Toc123328532 \h </w:instrText>
        </w:r>
        <w:r>
          <w:rPr>
            <w:noProof/>
            <w:webHidden/>
          </w:rPr>
        </w:r>
        <w:r>
          <w:rPr>
            <w:noProof/>
            <w:webHidden/>
          </w:rPr>
          <w:fldChar w:fldCharType="separate"/>
        </w:r>
        <w:r>
          <w:rPr>
            <w:noProof/>
            <w:webHidden/>
          </w:rPr>
          <w:t>60</w:t>
        </w:r>
        <w:r>
          <w:rPr>
            <w:noProof/>
            <w:webHidden/>
          </w:rPr>
          <w:fldChar w:fldCharType="end"/>
        </w:r>
      </w:hyperlink>
    </w:p>
    <w:p w14:paraId="69944388" w14:textId="0F2C92A8" w:rsidR="00F76BC5" w:rsidRDefault="00F76BC5">
      <w:pPr>
        <w:pStyle w:val="af9"/>
        <w:tabs>
          <w:tab w:val="right" w:leader="dot" w:pos="8494"/>
        </w:tabs>
        <w:ind w:left="480" w:hanging="480"/>
        <w:rPr>
          <w:rFonts w:asciiTheme="minorHAnsi" w:eastAsiaTheme="minorEastAsia" w:hAnsiTheme="minorHAnsi"/>
          <w:noProof/>
        </w:rPr>
      </w:pPr>
      <w:hyperlink w:anchor="_Toc123328533" w:history="1">
        <w:r w:rsidRPr="001A42D5">
          <w:rPr>
            <w:rStyle w:val="af1"/>
            <w:rFonts w:hint="eastAsia"/>
            <w:noProof/>
          </w:rPr>
          <w:t>圖</w:t>
        </w:r>
        <w:r w:rsidRPr="001A42D5">
          <w:rPr>
            <w:rStyle w:val="af1"/>
            <w:noProof/>
          </w:rPr>
          <w:t xml:space="preserve"> 4.2 </w:t>
        </w:r>
        <w:r w:rsidRPr="001A42D5">
          <w:rPr>
            <w:rStyle w:val="af1"/>
            <w:rFonts w:hint="eastAsia"/>
            <w:noProof/>
          </w:rPr>
          <w:t>連續資料集下的實驗架構。</w:t>
        </w:r>
        <w:r>
          <w:rPr>
            <w:noProof/>
            <w:webHidden/>
          </w:rPr>
          <w:tab/>
        </w:r>
        <w:r>
          <w:rPr>
            <w:noProof/>
            <w:webHidden/>
          </w:rPr>
          <w:fldChar w:fldCharType="begin"/>
        </w:r>
        <w:r>
          <w:rPr>
            <w:noProof/>
            <w:webHidden/>
          </w:rPr>
          <w:instrText xml:space="preserve"> PAGEREF _Toc123328533 \h </w:instrText>
        </w:r>
        <w:r>
          <w:rPr>
            <w:noProof/>
            <w:webHidden/>
          </w:rPr>
        </w:r>
        <w:r>
          <w:rPr>
            <w:noProof/>
            <w:webHidden/>
          </w:rPr>
          <w:fldChar w:fldCharType="separate"/>
        </w:r>
        <w:r>
          <w:rPr>
            <w:noProof/>
            <w:webHidden/>
          </w:rPr>
          <w:t>61</w:t>
        </w:r>
        <w:r>
          <w:rPr>
            <w:noProof/>
            <w:webHidden/>
          </w:rPr>
          <w:fldChar w:fldCharType="end"/>
        </w:r>
      </w:hyperlink>
    </w:p>
    <w:p w14:paraId="77EF9D55" w14:textId="5519A3D9" w:rsidR="00F76BC5" w:rsidRDefault="00F76BC5">
      <w:pPr>
        <w:pStyle w:val="af9"/>
        <w:tabs>
          <w:tab w:val="right" w:leader="dot" w:pos="8494"/>
        </w:tabs>
        <w:ind w:left="480" w:hanging="480"/>
        <w:rPr>
          <w:rFonts w:asciiTheme="minorHAnsi" w:eastAsiaTheme="minorEastAsia" w:hAnsiTheme="minorHAnsi"/>
          <w:noProof/>
        </w:rPr>
      </w:pPr>
      <w:hyperlink w:anchor="_Toc123328534" w:history="1">
        <w:r w:rsidRPr="001A42D5">
          <w:rPr>
            <w:rStyle w:val="af1"/>
            <w:rFonts w:hint="eastAsia"/>
            <w:noProof/>
          </w:rPr>
          <w:t>圖</w:t>
        </w:r>
        <w:r w:rsidRPr="001A42D5">
          <w:rPr>
            <w:rStyle w:val="af1"/>
            <w:noProof/>
          </w:rPr>
          <w:t xml:space="preserve"> 4.3 </w:t>
        </w:r>
        <w:r w:rsidRPr="001A42D5">
          <w:rPr>
            <w:rStyle w:val="af1"/>
            <w:rFonts w:hint="eastAsia"/>
            <w:noProof/>
          </w:rPr>
          <w:t>原始連續資料於</w:t>
        </w:r>
        <w:r w:rsidRPr="001A42D5">
          <w:rPr>
            <w:rStyle w:val="af1"/>
            <w:noProof/>
          </w:rPr>
          <w:t>X</w:t>
        </w:r>
        <w:r w:rsidRPr="001A42D5">
          <w:rPr>
            <w:rStyle w:val="af1"/>
            <w:rFonts w:hint="eastAsia"/>
            <w:noProof/>
          </w:rPr>
          <w:t>、</w:t>
        </w:r>
        <w:r w:rsidRPr="001A42D5">
          <w:rPr>
            <w:rStyle w:val="af1"/>
            <w:noProof/>
          </w:rPr>
          <w:t>Y</w:t>
        </w:r>
        <w:r w:rsidRPr="001A42D5">
          <w:rPr>
            <w:rStyle w:val="af1"/>
            <w:rFonts w:hint="eastAsia"/>
            <w:noProof/>
          </w:rPr>
          <w:t>、</w:t>
        </w:r>
        <w:r w:rsidRPr="001A42D5">
          <w:rPr>
            <w:rStyle w:val="af1"/>
            <w:noProof/>
          </w:rPr>
          <w:t>Z</w:t>
        </w:r>
        <w:r w:rsidRPr="001A42D5">
          <w:rPr>
            <w:rStyle w:val="af1"/>
            <w:rFonts w:hint="eastAsia"/>
            <w:noProof/>
          </w:rPr>
          <w:t>三維度上的分布情形。</w:t>
        </w:r>
        <w:r>
          <w:rPr>
            <w:noProof/>
            <w:webHidden/>
          </w:rPr>
          <w:tab/>
        </w:r>
        <w:r>
          <w:rPr>
            <w:noProof/>
            <w:webHidden/>
          </w:rPr>
          <w:fldChar w:fldCharType="begin"/>
        </w:r>
        <w:r>
          <w:rPr>
            <w:noProof/>
            <w:webHidden/>
          </w:rPr>
          <w:instrText xml:space="preserve"> PAGEREF _Toc123328534 \h </w:instrText>
        </w:r>
        <w:r>
          <w:rPr>
            <w:noProof/>
            <w:webHidden/>
          </w:rPr>
        </w:r>
        <w:r>
          <w:rPr>
            <w:noProof/>
            <w:webHidden/>
          </w:rPr>
          <w:fldChar w:fldCharType="separate"/>
        </w:r>
        <w:r>
          <w:rPr>
            <w:noProof/>
            <w:webHidden/>
          </w:rPr>
          <w:t>62</w:t>
        </w:r>
        <w:r>
          <w:rPr>
            <w:noProof/>
            <w:webHidden/>
          </w:rPr>
          <w:fldChar w:fldCharType="end"/>
        </w:r>
      </w:hyperlink>
    </w:p>
    <w:p w14:paraId="3E73B96B" w14:textId="144C9F4B" w:rsidR="00F76BC5" w:rsidRDefault="00F76BC5">
      <w:pPr>
        <w:pStyle w:val="af9"/>
        <w:tabs>
          <w:tab w:val="right" w:leader="dot" w:pos="8494"/>
        </w:tabs>
        <w:ind w:left="480" w:hanging="480"/>
        <w:rPr>
          <w:rFonts w:asciiTheme="minorHAnsi" w:eastAsiaTheme="minorEastAsia" w:hAnsiTheme="minorHAnsi"/>
          <w:noProof/>
        </w:rPr>
      </w:pPr>
      <w:hyperlink w:anchor="_Toc123328535" w:history="1">
        <w:r w:rsidRPr="001A42D5">
          <w:rPr>
            <w:rStyle w:val="af1"/>
            <w:rFonts w:hint="eastAsia"/>
            <w:noProof/>
          </w:rPr>
          <w:t>圖</w:t>
        </w:r>
        <w:r w:rsidRPr="001A42D5">
          <w:rPr>
            <w:rStyle w:val="af1"/>
            <w:noProof/>
          </w:rPr>
          <w:t xml:space="preserve"> 4.4 </w:t>
        </w:r>
        <w:r w:rsidRPr="001A42D5">
          <w:rPr>
            <w:rStyle w:val="af1"/>
            <w:rFonts w:hint="eastAsia"/>
            <w:noProof/>
          </w:rPr>
          <w:t>二元化後的連續資料，共劃分為</w:t>
        </w:r>
        <w:r w:rsidRPr="001A42D5">
          <w:rPr>
            <w:rStyle w:val="af1"/>
            <w:noProof/>
          </w:rPr>
          <w:t>30</w:t>
        </w:r>
        <w:r w:rsidRPr="001A42D5">
          <w:rPr>
            <w:rStyle w:val="af1"/>
            <w:rFonts w:hint="eastAsia"/>
            <w:noProof/>
          </w:rPr>
          <w:t>個二元特徵。</w:t>
        </w:r>
        <w:r>
          <w:rPr>
            <w:noProof/>
            <w:webHidden/>
          </w:rPr>
          <w:tab/>
        </w:r>
        <w:r>
          <w:rPr>
            <w:noProof/>
            <w:webHidden/>
          </w:rPr>
          <w:fldChar w:fldCharType="begin"/>
        </w:r>
        <w:r>
          <w:rPr>
            <w:noProof/>
            <w:webHidden/>
          </w:rPr>
          <w:instrText xml:space="preserve"> PAGEREF _Toc123328535 \h </w:instrText>
        </w:r>
        <w:r>
          <w:rPr>
            <w:noProof/>
            <w:webHidden/>
          </w:rPr>
        </w:r>
        <w:r>
          <w:rPr>
            <w:noProof/>
            <w:webHidden/>
          </w:rPr>
          <w:fldChar w:fldCharType="separate"/>
        </w:r>
        <w:r>
          <w:rPr>
            <w:noProof/>
            <w:webHidden/>
          </w:rPr>
          <w:t>62</w:t>
        </w:r>
        <w:r>
          <w:rPr>
            <w:noProof/>
            <w:webHidden/>
          </w:rPr>
          <w:fldChar w:fldCharType="end"/>
        </w:r>
      </w:hyperlink>
    </w:p>
    <w:p w14:paraId="789D1B4E" w14:textId="25EC3084" w:rsidR="00F76BC5" w:rsidRDefault="00F76BC5">
      <w:pPr>
        <w:pStyle w:val="af9"/>
        <w:tabs>
          <w:tab w:val="right" w:leader="dot" w:pos="8494"/>
        </w:tabs>
        <w:ind w:left="480" w:hanging="480"/>
        <w:rPr>
          <w:rFonts w:asciiTheme="minorHAnsi" w:eastAsiaTheme="minorEastAsia" w:hAnsiTheme="minorHAnsi"/>
          <w:noProof/>
        </w:rPr>
      </w:pPr>
      <w:hyperlink w:anchor="_Toc123328536" w:history="1">
        <w:r w:rsidRPr="001A42D5">
          <w:rPr>
            <w:rStyle w:val="af1"/>
            <w:rFonts w:hint="eastAsia"/>
            <w:noProof/>
          </w:rPr>
          <w:t>圖</w:t>
        </w:r>
        <w:r w:rsidRPr="001A42D5">
          <w:rPr>
            <w:rStyle w:val="af1"/>
            <w:noProof/>
          </w:rPr>
          <w:t xml:space="preserve"> 4.5 </w:t>
        </w:r>
        <w:r w:rsidRPr="001A42D5">
          <w:rPr>
            <w:rStyle w:val="af1"/>
            <w:rFonts w:hint="eastAsia"/>
            <w:noProof/>
          </w:rPr>
          <w:t>連續資料集一的資料分布。</w:t>
        </w:r>
        <w:r>
          <w:rPr>
            <w:noProof/>
            <w:webHidden/>
          </w:rPr>
          <w:tab/>
        </w:r>
        <w:r>
          <w:rPr>
            <w:noProof/>
            <w:webHidden/>
          </w:rPr>
          <w:fldChar w:fldCharType="begin"/>
        </w:r>
        <w:r>
          <w:rPr>
            <w:noProof/>
            <w:webHidden/>
          </w:rPr>
          <w:instrText xml:space="preserve"> PAGEREF _Toc123328536 \h </w:instrText>
        </w:r>
        <w:r>
          <w:rPr>
            <w:noProof/>
            <w:webHidden/>
          </w:rPr>
        </w:r>
        <w:r>
          <w:rPr>
            <w:noProof/>
            <w:webHidden/>
          </w:rPr>
          <w:fldChar w:fldCharType="separate"/>
        </w:r>
        <w:r>
          <w:rPr>
            <w:noProof/>
            <w:webHidden/>
          </w:rPr>
          <w:t>64</w:t>
        </w:r>
        <w:r>
          <w:rPr>
            <w:noProof/>
            <w:webHidden/>
          </w:rPr>
          <w:fldChar w:fldCharType="end"/>
        </w:r>
      </w:hyperlink>
    </w:p>
    <w:p w14:paraId="3E2D6C95" w14:textId="3FA01A87" w:rsidR="00F76BC5" w:rsidRDefault="00F76BC5">
      <w:pPr>
        <w:pStyle w:val="af9"/>
        <w:tabs>
          <w:tab w:val="right" w:leader="dot" w:pos="8494"/>
        </w:tabs>
        <w:ind w:left="480" w:hanging="480"/>
        <w:rPr>
          <w:rFonts w:asciiTheme="minorHAnsi" w:eastAsiaTheme="minorEastAsia" w:hAnsiTheme="minorHAnsi"/>
          <w:noProof/>
        </w:rPr>
      </w:pPr>
      <w:hyperlink w:anchor="_Toc123328537" w:history="1">
        <w:r w:rsidRPr="001A42D5">
          <w:rPr>
            <w:rStyle w:val="af1"/>
            <w:rFonts w:hint="eastAsia"/>
            <w:noProof/>
          </w:rPr>
          <w:t>圖</w:t>
        </w:r>
        <w:r w:rsidRPr="001A42D5">
          <w:rPr>
            <w:rStyle w:val="af1"/>
            <w:noProof/>
          </w:rPr>
          <w:t xml:space="preserve"> 4.6 </w:t>
        </w:r>
        <w:r w:rsidRPr="001A42D5">
          <w:rPr>
            <w:rStyle w:val="af1"/>
            <w:rFonts w:hint="eastAsia"/>
            <w:noProof/>
          </w:rPr>
          <w:t>連續資料集一中，不同編碼方式所得數值資料的分類成績，對應切分二元特徵數量變化。</w:t>
        </w:r>
        <w:r>
          <w:rPr>
            <w:noProof/>
            <w:webHidden/>
          </w:rPr>
          <w:tab/>
        </w:r>
        <w:r>
          <w:rPr>
            <w:noProof/>
            <w:webHidden/>
          </w:rPr>
          <w:fldChar w:fldCharType="begin"/>
        </w:r>
        <w:r>
          <w:rPr>
            <w:noProof/>
            <w:webHidden/>
          </w:rPr>
          <w:instrText xml:space="preserve"> PAGEREF _Toc123328537 \h </w:instrText>
        </w:r>
        <w:r>
          <w:rPr>
            <w:noProof/>
            <w:webHidden/>
          </w:rPr>
        </w:r>
        <w:r>
          <w:rPr>
            <w:noProof/>
            <w:webHidden/>
          </w:rPr>
          <w:fldChar w:fldCharType="separate"/>
        </w:r>
        <w:r>
          <w:rPr>
            <w:noProof/>
            <w:webHidden/>
          </w:rPr>
          <w:t>64</w:t>
        </w:r>
        <w:r>
          <w:rPr>
            <w:noProof/>
            <w:webHidden/>
          </w:rPr>
          <w:fldChar w:fldCharType="end"/>
        </w:r>
      </w:hyperlink>
    </w:p>
    <w:p w14:paraId="6FAB63AC" w14:textId="6CCC60E0" w:rsidR="00F76BC5" w:rsidRDefault="00F76BC5">
      <w:pPr>
        <w:pStyle w:val="af9"/>
        <w:tabs>
          <w:tab w:val="right" w:leader="dot" w:pos="8494"/>
        </w:tabs>
        <w:ind w:left="480" w:hanging="480"/>
        <w:rPr>
          <w:rFonts w:asciiTheme="minorHAnsi" w:eastAsiaTheme="minorEastAsia" w:hAnsiTheme="minorHAnsi"/>
          <w:noProof/>
        </w:rPr>
      </w:pPr>
      <w:hyperlink w:anchor="_Toc123328538" w:history="1">
        <w:r w:rsidRPr="001A42D5">
          <w:rPr>
            <w:rStyle w:val="af1"/>
            <w:rFonts w:hint="eastAsia"/>
            <w:noProof/>
          </w:rPr>
          <w:t>圖</w:t>
        </w:r>
        <w:r w:rsidRPr="001A42D5">
          <w:rPr>
            <w:rStyle w:val="af1"/>
            <w:noProof/>
          </w:rPr>
          <w:t xml:space="preserve"> 4.7 </w:t>
        </w:r>
        <w:r w:rsidRPr="001A42D5">
          <w:rPr>
            <w:rStyle w:val="af1"/>
            <w:rFonts w:hint="eastAsia"/>
            <w:noProof/>
          </w:rPr>
          <w:t>連續資料集一中，不同編碼方式所得數值資料的平均分類成績。</w:t>
        </w:r>
        <w:r>
          <w:rPr>
            <w:noProof/>
            <w:webHidden/>
          </w:rPr>
          <w:tab/>
        </w:r>
        <w:r>
          <w:rPr>
            <w:noProof/>
            <w:webHidden/>
          </w:rPr>
          <w:fldChar w:fldCharType="begin"/>
        </w:r>
        <w:r>
          <w:rPr>
            <w:noProof/>
            <w:webHidden/>
          </w:rPr>
          <w:instrText xml:space="preserve"> PAGEREF _Toc123328538 \h </w:instrText>
        </w:r>
        <w:r>
          <w:rPr>
            <w:noProof/>
            <w:webHidden/>
          </w:rPr>
        </w:r>
        <w:r>
          <w:rPr>
            <w:noProof/>
            <w:webHidden/>
          </w:rPr>
          <w:fldChar w:fldCharType="separate"/>
        </w:r>
        <w:r>
          <w:rPr>
            <w:noProof/>
            <w:webHidden/>
          </w:rPr>
          <w:t>65</w:t>
        </w:r>
        <w:r>
          <w:rPr>
            <w:noProof/>
            <w:webHidden/>
          </w:rPr>
          <w:fldChar w:fldCharType="end"/>
        </w:r>
      </w:hyperlink>
    </w:p>
    <w:p w14:paraId="1D1BABA2" w14:textId="5172A8F7" w:rsidR="00F76BC5" w:rsidRDefault="00F76BC5">
      <w:pPr>
        <w:pStyle w:val="af9"/>
        <w:tabs>
          <w:tab w:val="right" w:leader="dot" w:pos="8494"/>
        </w:tabs>
        <w:ind w:left="480" w:hanging="480"/>
        <w:rPr>
          <w:rFonts w:asciiTheme="minorHAnsi" w:eastAsiaTheme="minorEastAsia" w:hAnsiTheme="minorHAnsi"/>
          <w:noProof/>
        </w:rPr>
      </w:pPr>
      <w:hyperlink w:anchor="_Toc123328539" w:history="1">
        <w:r w:rsidRPr="001A42D5">
          <w:rPr>
            <w:rStyle w:val="af1"/>
            <w:rFonts w:hint="eastAsia"/>
            <w:noProof/>
          </w:rPr>
          <w:t>圖</w:t>
        </w:r>
        <w:r w:rsidRPr="001A42D5">
          <w:rPr>
            <w:rStyle w:val="af1"/>
            <w:noProof/>
          </w:rPr>
          <w:t xml:space="preserve"> 4.8 </w:t>
        </w:r>
        <w:r w:rsidRPr="001A42D5">
          <w:rPr>
            <w:rStyle w:val="af1"/>
            <w:rFonts w:hint="eastAsia"/>
            <w:noProof/>
          </w:rPr>
          <w:t>連續資料集二的資料分布。</w:t>
        </w:r>
        <w:r>
          <w:rPr>
            <w:noProof/>
            <w:webHidden/>
          </w:rPr>
          <w:tab/>
        </w:r>
        <w:r>
          <w:rPr>
            <w:noProof/>
            <w:webHidden/>
          </w:rPr>
          <w:fldChar w:fldCharType="begin"/>
        </w:r>
        <w:r>
          <w:rPr>
            <w:noProof/>
            <w:webHidden/>
          </w:rPr>
          <w:instrText xml:space="preserve"> PAGEREF _Toc123328539 \h </w:instrText>
        </w:r>
        <w:r>
          <w:rPr>
            <w:noProof/>
            <w:webHidden/>
          </w:rPr>
        </w:r>
        <w:r>
          <w:rPr>
            <w:noProof/>
            <w:webHidden/>
          </w:rPr>
          <w:fldChar w:fldCharType="separate"/>
        </w:r>
        <w:r>
          <w:rPr>
            <w:noProof/>
            <w:webHidden/>
          </w:rPr>
          <w:t>65</w:t>
        </w:r>
        <w:r>
          <w:rPr>
            <w:noProof/>
            <w:webHidden/>
          </w:rPr>
          <w:fldChar w:fldCharType="end"/>
        </w:r>
      </w:hyperlink>
    </w:p>
    <w:p w14:paraId="499419ED" w14:textId="52FC70A5" w:rsidR="00F76BC5" w:rsidRDefault="00F76BC5">
      <w:pPr>
        <w:pStyle w:val="af9"/>
        <w:tabs>
          <w:tab w:val="right" w:leader="dot" w:pos="8494"/>
        </w:tabs>
        <w:ind w:left="480" w:hanging="480"/>
        <w:rPr>
          <w:rFonts w:asciiTheme="minorHAnsi" w:eastAsiaTheme="minorEastAsia" w:hAnsiTheme="minorHAnsi"/>
          <w:noProof/>
        </w:rPr>
      </w:pPr>
      <w:hyperlink w:anchor="_Toc123328540" w:history="1">
        <w:r w:rsidRPr="001A42D5">
          <w:rPr>
            <w:rStyle w:val="af1"/>
            <w:rFonts w:hint="eastAsia"/>
            <w:noProof/>
          </w:rPr>
          <w:t>圖</w:t>
        </w:r>
        <w:r w:rsidRPr="001A42D5">
          <w:rPr>
            <w:rStyle w:val="af1"/>
            <w:noProof/>
          </w:rPr>
          <w:t xml:space="preserve"> 4.9 </w:t>
        </w:r>
        <w:r w:rsidRPr="001A42D5">
          <w:rPr>
            <w:rStyle w:val="af1"/>
            <w:rFonts w:hint="eastAsia"/>
            <w:noProof/>
          </w:rPr>
          <w:t>連續資料集二中，不同編碼方式所得數值資料的分類成績，對應切分二元特徵數量變化。</w:t>
        </w:r>
        <w:r>
          <w:rPr>
            <w:noProof/>
            <w:webHidden/>
          </w:rPr>
          <w:tab/>
        </w:r>
        <w:r>
          <w:rPr>
            <w:noProof/>
            <w:webHidden/>
          </w:rPr>
          <w:fldChar w:fldCharType="begin"/>
        </w:r>
        <w:r>
          <w:rPr>
            <w:noProof/>
            <w:webHidden/>
          </w:rPr>
          <w:instrText xml:space="preserve"> PAGEREF _Toc123328540 \h </w:instrText>
        </w:r>
        <w:r>
          <w:rPr>
            <w:noProof/>
            <w:webHidden/>
          </w:rPr>
        </w:r>
        <w:r>
          <w:rPr>
            <w:noProof/>
            <w:webHidden/>
          </w:rPr>
          <w:fldChar w:fldCharType="separate"/>
        </w:r>
        <w:r>
          <w:rPr>
            <w:noProof/>
            <w:webHidden/>
          </w:rPr>
          <w:t>65</w:t>
        </w:r>
        <w:r>
          <w:rPr>
            <w:noProof/>
            <w:webHidden/>
          </w:rPr>
          <w:fldChar w:fldCharType="end"/>
        </w:r>
      </w:hyperlink>
    </w:p>
    <w:p w14:paraId="51B37C27" w14:textId="20FA732D" w:rsidR="00F76BC5" w:rsidRDefault="00F76BC5">
      <w:pPr>
        <w:pStyle w:val="af9"/>
        <w:tabs>
          <w:tab w:val="right" w:leader="dot" w:pos="8494"/>
        </w:tabs>
        <w:ind w:left="480" w:hanging="480"/>
        <w:rPr>
          <w:rFonts w:asciiTheme="minorHAnsi" w:eastAsiaTheme="minorEastAsia" w:hAnsiTheme="minorHAnsi"/>
          <w:noProof/>
        </w:rPr>
      </w:pPr>
      <w:hyperlink w:anchor="_Toc123328541" w:history="1">
        <w:r w:rsidRPr="001A42D5">
          <w:rPr>
            <w:rStyle w:val="af1"/>
            <w:rFonts w:hint="eastAsia"/>
            <w:noProof/>
          </w:rPr>
          <w:t>圖</w:t>
        </w:r>
        <w:r w:rsidRPr="001A42D5">
          <w:rPr>
            <w:rStyle w:val="af1"/>
            <w:noProof/>
          </w:rPr>
          <w:t xml:space="preserve"> 4.10 </w:t>
        </w:r>
        <w:r w:rsidRPr="001A42D5">
          <w:rPr>
            <w:rStyle w:val="af1"/>
            <w:rFonts w:hint="eastAsia"/>
            <w:noProof/>
          </w:rPr>
          <w:t>連續資料集二中，不同編碼方式所得數值資料的平均分類成績。</w:t>
        </w:r>
        <w:r>
          <w:rPr>
            <w:noProof/>
            <w:webHidden/>
          </w:rPr>
          <w:tab/>
        </w:r>
        <w:r>
          <w:rPr>
            <w:noProof/>
            <w:webHidden/>
          </w:rPr>
          <w:fldChar w:fldCharType="begin"/>
        </w:r>
        <w:r>
          <w:rPr>
            <w:noProof/>
            <w:webHidden/>
          </w:rPr>
          <w:instrText xml:space="preserve"> PAGEREF _Toc123328541 \h </w:instrText>
        </w:r>
        <w:r>
          <w:rPr>
            <w:noProof/>
            <w:webHidden/>
          </w:rPr>
        </w:r>
        <w:r>
          <w:rPr>
            <w:noProof/>
            <w:webHidden/>
          </w:rPr>
          <w:fldChar w:fldCharType="separate"/>
        </w:r>
        <w:r>
          <w:rPr>
            <w:noProof/>
            <w:webHidden/>
          </w:rPr>
          <w:t>66</w:t>
        </w:r>
        <w:r>
          <w:rPr>
            <w:noProof/>
            <w:webHidden/>
          </w:rPr>
          <w:fldChar w:fldCharType="end"/>
        </w:r>
      </w:hyperlink>
    </w:p>
    <w:p w14:paraId="6DAEC2F3" w14:textId="71399286" w:rsidR="00F76BC5" w:rsidRDefault="00F76BC5">
      <w:pPr>
        <w:pStyle w:val="af9"/>
        <w:tabs>
          <w:tab w:val="right" w:leader="dot" w:pos="8494"/>
        </w:tabs>
        <w:ind w:left="480" w:hanging="480"/>
        <w:rPr>
          <w:rFonts w:asciiTheme="minorHAnsi" w:eastAsiaTheme="minorEastAsia" w:hAnsiTheme="minorHAnsi"/>
          <w:noProof/>
        </w:rPr>
      </w:pPr>
      <w:hyperlink w:anchor="_Toc123328542" w:history="1">
        <w:r w:rsidRPr="001A42D5">
          <w:rPr>
            <w:rStyle w:val="af1"/>
            <w:rFonts w:hint="eastAsia"/>
            <w:noProof/>
          </w:rPr>
          <w:t>圖</w:t>
        </w:r>
        <w:r w:rsidRPr="001A42D5">
          <w:rPr>
            <w:rStyle w:val="af1"/>
            <w:noProof/>
          </w:rPr>
          <w:t xml:space="preserve"> 4.11 </w:t>
        </w:r>
        <w:r w:rsidRPr="001A42D5">
          <w:rPr>
            <w:rStyle w:val="af1"/>
            <w:rFonts w:hint="eastAsia"/>
            <w:noProof/>
          </w:rPr>
          <w:t>連續資料集三的資料分布。</w:t>
        </w:r>
        <w:r>
          <w:rPr>
            <w:noProof/>
            <w:webHidden/>
          </w:rPr>
          <w:tab/>
        </w:r>
        <w:r>
          <w:rPr>
            <w:noProof/>
            <w:webHidden/>
          </w:rPr>
          <w:fldChar w:fldCharType="begin"/>
        </w:r>
        <w:r>
          <w:rPr>
            <w:noProof/>
            <w:webHidden/>
          </w:rPr>
          <w:instrText xml:space="preserve"> PAGEREF _Toc123328542 \h </w:instrText>
        </w:r>
        <w:r>
          <w:rPr>
            <w:noProof/>
            <w:webHidden/>
          </w:rPr>
        </w:r>
        <w:r>
          <w:rPr>
            <w:noProof/>
            <w:webHidden/>
          </w:rPr>
          <w:fldChar w:fldCharType="separate"/>
        </w:r>
        <w:r>
          <w:rPr>
            <w:noProof/>
            <w:webHidden/>
          </w:rPr>
          <w:t>66</w:t>
        </w:r>
        <w:r>
          <w:rPr>
            <w:noProof/>
            <w:webHidden/>
          </w:rPr>
          <w:fldChar w:fldCharType="end"/>
        </w:r>
      </w:hyperlink>
    </w:p>
    <w:p w14:paraId="6479DBDC" w14:textId="30238426" w:rsidR="00F76BC5" w:rsidRDefault="00F76BC5">
      <w:pPr>
        <w:pStyle w:val="af9"/>
        <w:tabs>
          <w:tab w:val="right" w:leader="dot" w:pos="8494"/>
        </w:tabs>
        <w:ind w:left="480" w:hanging="480"/>
        <w:rPr>
          <w:rFonts w:asciiTheme="minorHAnsi" w:eastAsiaTheme="minorEastAsia" w:hAnsiTheme="minorHAnsi"/>
          <w:noProof/>
        </w:rPr>
      </w:pPr>
      <w:hyperlink w:anchor="_Toc123328543" w:history="1">
        <w:r w:rsidRPr="001A42D5">
          <w:rPr>
            <w:rStyle w:val="af1"/>
            <w:rFonts w:hint="eastAsia"/>
            <w:noProof/>
          </w:rPr>
          <w:t>圖</w:t>
        </w:r>
        <w:r w:rsidRPr="001A42D5">
          <w:rPr>
            <w:rStyle w:val="af1"/>
            <w:noProof/>
          </w:rPr>
          <w:t xml:space="preserve"> 4.12 </w:t>
        </w:r>
        <w:r w:rsidRPr="001A42D5">
          <w:rPr>
            <w:rStyle w:val="af1"/>
            <w:rFonts w:hint="eastAsia"/>
            <w:noProof/>
          </w:rPr>
          <w:t>連續資料集三中，不同編碼方式所得數值資料的分類成績，對應切分二元特徵數量變化。</w:t>
        </w:r>
        <w:r>
          <w:rPr>
            <w:noProof/>
            <w:webHidden/>
          </w:rPr>
          <w:tab/>
        </w:r>
        <w:r>
          <w:rPr>
            <w:noProof/>
            <w:webHidden/>
          </w:rPr>
          <w:fldChar w:fldCharType="begin"/>
        </w:r>
        <w:r>
          <w:rPr>
            <w:noProof/>
            <w:webHidden/>
          </w:rPr>
          <w:instrText xml:space="preserve"> PAGEREF _Toc123328543 \h </w:instrText>
        </w:r>
        <w:r>
          <w:rPr>
            <w:noProof/>
            <w:webHidden/>
          </w:rPr>
        </w:r>
        <w:r>
          <w:rPr>
            <w:noProof/>
            <w:webHidden/>
          </w:rPr>
          <w:fldChar w:fldCharType="separate"/>
        </w:r>
        <w:r>
          <w:rPr>
            <w:noProof/>
            <w:webHidden/>
          </w:rPr>
          <w:t>66</w:t>
        </w:r>
        <w:r>
          <w:rPr>
            <w:noProof/>
            <w:webHidden/>
          </w:rPr>
          <w:fldChar w:fldCharType="end"/>
        </w:r>
      </w:hyperlink>
    </w:p>
    <w:p w14:paraId="31F4833B" w14:textId="2FB5A751" w:rsidR="00F76BC5" w:rsidRDefault="00F76BC5">
      <w:pPr>
        <w:pStyle w:val="af9"/>
        <w:tabs>
          <w:tab w:val="right" w:leader="dot" w:pos="8494"/>
        </w:tabs>
        <w:ind w:left="480" w:hanging="480"/>
        <w:rPr>
          <w:rFonts w:asciiTheme="minorHAnsi" w:eastAsiaTheme="minorEastAsia" w:hAnsiTheme="minorHAnsi"/>
          <w:noProof/>
        </w:rPr>
      </w:pPr>
      <w:hyperlink w:anchor="_Toc123328544" w:history="1">
        <w:r w:rsidRPr="001A42D5">
          <w:rPr>
            <w:rStyle w:val="af1"/>
            <w:rFonts w:hint="eastAsia"/>
            <w:noProof/>
          </w:rPr>
          <w:t>圖</w:t>
        </w:r>
        <w:r w:rsidRPr="001A42D5">
          <w:rPr>
            <w:rStyle w:val="af1"/>
            <w:noProof/>
          </w:rPr>
          <w:t xml:space="preserve"> 4.13 </w:t>
        </w:r>
        <w:r w:rsidRPr="001A42D5">
          <w:rPr>
            <w:rStyle w:val="af1"/>
            <w:rFonts w:hint="eastAsia"/>
            <w:noProof/>
          </w:rPr>
          <w:t>連續資料集三中，不同編碼方式所得數值資料的平均分類成績。</w:t>
        </w:r>
        <w:r>
          <w:rPr>
            <w:noProof/>
            <w:webHidden/>
          </w:rPr>
          <w:tab/>
        </w:r>
        <w:r>
          <w:rPr>
            <w:noProof/>
            <w:webHidden/>
          </w:rPr>
          <w:fldChar w:fldCharType="begin"/>
        </w:r>
        <w:r>
          <w:rPr>
            <w:noProof/>
            <w:webHidden/>
          </w:rPr>
          <w:instrText xml:space="preserve"> PAGEREF _Toc123328544 \h </w:instrText>
        </w:r>
        <w:r>
          <w:rPr>
            <w:noProof/>
            <w:webHidden/>
          </w:rPr>
        </w:r>
        <w:r>
          <w:rPr>
            <w:noProof/>
            <w:webHidden/>
          </w:rPr>
          <w:fldChar w:fldCharType="separate"/>
        </w:r>
        <w:r>
          <w:rPr>
            <w:noProof/>
            <w:webHidden/>
          </w:rPr>
          <w:t>67</w:t>
        </w:r>
        <w:r>
          <w:rPr>
            <w:noProof/>
            <w:webHidden/>
          </w:rPr>
          <w:fldChar w:fldCharType="end"/>
        </w:r>
      </w:hyperlink>
    </w:p>
    <w:p w14:paraId="0C5B2F06" w14:textId="50CCCB18" w:rsidR="00F76BC5" w:rsidRDefault="00F76BC5">
      <w:pPr>
        <w:pStyle w:val="af9"/>
        <w:tabs>
          <w:tab w:val="right" w:leader="dot" w:pos="8494"/>
        </w:tabs>
        <w:ind w:left="480" w:hanging="480"/>
        <w:rPr>
          <w:rFonts w:asciiTheme="minorHAnsi" w:eastAsiaTheme="minorEastAsia" w:hAnsiTheme="minorHAnsi"/>
          <w:noProof/>
        </w:rPr>
      </w:pPr>
      <w:hyperlink w:anchor="_Toc123328545" w:history="1">
        <w:r w:rsidRPr="001A42D5">
          <w:rPr>
            <w:rStyle w:val="af1"/>
            <w:rFonts w:hint="eastAsia"/>
            <w:noProof/>
          </w:rPr>
          <w:t>圖</w:t>
        </w:r>
        <w:r w:rsidRPr="001A42D5">
          <w:rPr>
            <w:rStyle w:val="af1"/>
            <w:noProof/>
          </w:rPr>
          <w:t xml:space="preserve"> 4.14 UCI</w:t>
        </w:r>
        <w:r w:rsidRPr="001A42D5">
          <w:rPr>
            <w:rStyle w:val="af1"/>
            <w:rFonts w:hint="eastAsia"/>
            <w:noProof/>
          </w:rPr>
          <w:t>網站上的二手車輛車況評估資料集。</w:t>
        </w:r>
        <w:r>
          <w:rPr>
            <w:noProof/>
            <w:webHidden/>
          </w:rPr>
          <w:tab/>
        </w:r>
        <w:r>
          <w:rPr>
            <w:noProof/>
            <w:webHidden/>
          </w:rPr>
          <w:fldChar w:fldCharType="begin"/>
        </w:r>
        <w:r>
          <w:rPr>
            <w:noProof/>
            <w:webHidden/>
          </w:rPr>
          <w:instrText xml:space="preserve"> PAGEREF _Toc123328545 \h </w:instrText>
        </w:r>
        <w:r>
          <w:rPr>
            <w:noProof/>
            <w:webHidden/>
          </w:rPr>
        </w:r>
        <w:r>
          <w:rPr>
            <w:noProof/>
            <w:webHidden/>
          </w:rPr>
          <w:fldChar w:fldCharType="separate"/>
        </w:r>
        <w:r>
          <w:rPr>
            <w:noProof/>
            <w:webHidden/>
          </w:rPr>
          <w:t>69</w:t>
        </w:r>
        <w:r>
          <w:rPr>
            <w:noProof/>
            <w:webHidden/>
          </w:rPr>
          <w:fldChar w:fldCharType="end"/>
        </w:r>
      </w:hyperlink>
    </w:p>
    <w:p w14:paraId="2127C2B0" w14:textId="79A661A0" w:rsidR="00F76BC5" w:rsidRDefault="00F76BC5">
      <w:pPr>
        <w:pStyle w:val="af9"/>
        <w:tabs>
          <w:tab w:val="right" w:leader="dot" w:pos="8494"/>
        </w:tabs>
        <w:ind w:left="480" w:hanging="480"/>
        <w:rPr>
          <w:rFonts w:asciiTheme="minorHAnsi" w:eastAsiaTheme="minorEastAsia" w:hAnsiTheme="minorHAnsi"/>
          <w:noProof/>
        </w:rPr>
      </w:pPr>
      <w:hyperlink w:anchor="_Toc123328546" w:history="1">
        <w:r w:rsidRPr="001A42D5">
          <w:rPr>
            <w:rStyle w:val="af1"/>
            <w:rFonts w:hint="eastAsia"/>
            <w:noProof/>
          </w:rPr>
          <w:t>圖</w:t>
        </w:r>
        <w:r w:rsidRPr="001A42D5">
          <w:rPr>
            <w:rStyle w:val="af1"/>
            <w:noProof/>
          </w:rPr>
          <w:t xml:space="preserve"> 4.15 UCI</w:t>
        </w:r>
        <w:r w:rsidRPr="001A42D5">
          <w:rPr>
            <w:rStyle w:val="af1"/>
            <w:rFonts w:hint="eastAsia"/>
            <w:noProof/>
          </w:rPr>
          <w:t>資料集下的實驗架構，圓圈內為該類特徵個數。</w:t>
        </w:r>
        <w:r>
          <w:rPr>
            <w:noProof/>
            <w:webHidden/>
          </w:rPr>
          <w:tab/>
        </w:r>
        <w:r>
          <w:rPr>
            <w:noProof/>
            <w:webHidden/>
          </w:rPr>
          <w:fldChar w:fldCharType="begin"/>
        </w:r>
        <w:r>
          <w:rPr>
            <w:noProof/>
            <w:webHidden/>
          </w:rPr>
          <w:instrText xml:space="preserve"> PAGEREF _Toc123328546 \h </w:instrText>
        </w:r>
        <w:r>
          <w:rPr>
            <w:noProof/>
            <w:webHidden/>
          </w:rPr>
        </w:r>
        <w:r>
          <w:rPr>
            <w:noProof/>
            <w:webHidden/>
          </w:rPr>
          <w:fldChar w:fldCharType="separate"/>
        </w:r>
        <w:r>
          <w:rPr>
            <w:noProof/>
            <w:webHidden/>
          </w:rPr>
          <w:t>70</w:t>
        </w:r>
        <w:r>
          <w:rPr>
            <w:noProof/>
            <w:webHidden/>
          </w:rPr>
          <w:fldChar w:fldCharType="end"/>
        </w:r>
      </w:hyperlink>
    </w:p>
    <w:p w14:paraId="0D6494AF" w14:textId="2C118CC8" w:rsidR="00F76BC5" w:rsidRDefault="00F76BC5">
      <w:pPr>
        <w:pStyle w:val="af9"/>
        <w:tabs>
          <w:tab w:val="right" w:leader="dot" w:pos="8494"/>
        </w:tabs>
        <w:ind w:left="480" w:hanging="480"/>
        <w:rPr>
          <w:rFonts w:asciiTheme="minorHAnsi" w:eastAsiaTheme="minorEastAsia" w:hAnsiTheme="minorHAnsi"/>
          <w:noProof/>
        </w:rPr>
      </w:pPr>
      <w:hyperlink w:anchor="_Toc123328547" w:history="1">
        <w:r w:rsidRPr="001A42D5">
          <w:rPr>
            <w:rStyle w:val="af1"/>
            <w:rFonts w:hint="eastAsia"/>
            <w:noProof/>
          </w:rPr>
          <w:t>圖</w:t>
        </w:r>
        <w:r w:rsidRPr="001A42D5">
          <w:rPr>
            <w:rStyle w:val="af1"/>
            <w:noProof/>
          </w:rPr>
          <w:t xml:space="preserve"> 4.16 UCI</w:t>
        </w:r>
        <w:r w:rsidRPr="001A42D5">
          <w:rPr>
            <w:rStyle w:val="af1"/>
            <w:rFonts w:hint="eastAsia"/>
            <w:noProof/>
          </w:rPr>
          <w:t>資料集中，不同編碼方式所得數值資料的平均分類成績。</w:t>
        </w:r>
        <w:r>
          <w:rPr>
            <w:noProof/>
            <w:webHidden/>
          </w:rPr>
          <w:tab/>
        </w:r>
        <w:r>
          <w:rPr>
            <w:noProof/>
            <w:webHidden/>
          </w:rPr>
          <w:fldChar w:fldCharType="begin"/>
        </w:r>
        <w:r>
          <w:rPr>
            <w:noProof/>
            <w:webHidden/>
          </w:rPr>
          <w:instrText xml:space="preserve"> PAGEREF _Toc123328547 \h </w:instrText>
        </w:r>
        <w:r>
          <w:rPr>
            <w:noProof/>
            <w:webHidden/>
          </w:rPr>
        </w:r>
        <w:r>
          <w:rPr>
            <w:noProof/>
            <w:webHidden/>
          </w:rPr>
          <w:fldChar w:fldCharType="separate"/>
        </w:r>
        <w:r>
          <w:rPr>
            <w:noProof/>
            <w:webHidden/>
          </w:rPr>
          <w:t>71</w:t>
        </w:r>
        <w:r>
          <w:rPr>
            <w:noProof/>
            <w:webHidden/>
          </w:rPr>
          <w:fldChar w:fldCharType="end"/>
        </w:r>
      </w:hyperlink>
    </w:p>
    <w:p w14:paraId="66A8C0A2" w14:textId="525CC517" w:rsidR="00F76BC5" w:rsidRDefault="00F76BC5">
      <w:pPr>
        <w:pStyle w:val="af9"/>
        <w:tabs>
          <w:tab w:val="right" w:leader="dot" w:pos="8494"/>
        </w:tabs>
        <w:ind w:left="480" w:hanging="480"/>
        <w:rPr>
          <w:rFonts w:asciiTheme="minorHAnsi" w:eastAsiaTheme="minorEastAsia" w:hAnsiTheme="minorHAnsi"/>
          <w:noProof/>
        </w:rPr>
      </w:pPr>
      <w:hyperlink w:anchor="_Toc123328548" w:history="1">
        <w:r w:rsidRPr="001A42D5">
          <w:rPr>
            <w:rStyle w:val="af1"/>
            <w:rFonts w:hint="eastAsia"/>
            <w:noProof/>
          </w:rPr>
          <w:t>圖</w:t>
        </w:r>
        <w:r w:rsidRPr="001A42D5">
          <w:rPr>
            <w:rStyle w:val="af1"/>
            <w:noProof/>
          </w:rPr>
          <w:t xml:space="preserve"> 4.17 Kaggle</w:t>
        </w:r>
        <w:r w:rsidRPr="001A42D5">
          <w:rPr>
            <w:rStyle w:val="af1"/>
            <w:rFonts w:hint="eastAsia"/>
            <w:noProof/>
          </w:rPr>
          <w:t>網站上的類別特徵編碼挑戰資料集。</w:t>
        </w:r>
        <w:r>
          <w:rPr>
            <w:noProof/>
            <w:webHidden/>
          </w:rPr>
          <w:tab/>
        </w:r>
        <w:r>
          <w:rPr>
            <w:noProof/>
            <w:webHidden/>
          </w:rPr>
          <w:fldChar w:fldCharType="begin"/>
        </w:r>
        <w:r>
          <w:rPr>
            <w:noProof/>
            <w:webHidden/>
          </w:rPr>
          <w:instrText xml:space="preserve"> PAGEREF _Toc123328548 \h </w:instrText>
        </w:r>
        <w:r>
          <w:rPr>
            <w:noProof/>
            <w:webHidden/>
          </w:rPr>
        </w:r>
        <w:r>
          <w:rPr>
            <w:noProof/>
            <w:webHidden/>
          </w:rPr>
          <w:fldChar w:fldCharType="separate"/>
        </w:r>
        <w:r>
          <w:rPr>
            <w:noProof/>
            <w:webHidden/>
          </w:rPr>
          <w:t>72</w:t>
        </w:r>
        <w:r>
          <w:rPr>
            <w:noProof/>
            <w:webHidden/>
          </w:rPr>
          <w:fldChar w:fldCharType="end"/>
        </w:r>
      </w:hyperlink>
    </w:p>
    <w:p w14:paraId="72F2F67E" w14:textId="7FF9C88A" w:rsidR="00F76BC5" w:rsidRDefault="00F76BC5">
      <w:pPr>
        <w:pStyle w:val="af9"/>
        <w:tabs>
          <w:tab w:val="right" w:leader="dot" w:pos="8494"/>
        </w:tabs>
        <w:ind w:left="480" w:hanging="480"/>
        <w:rPr>
          <w:rFonts w:asciiTheme="minorHAnsi" w:eastAsiaTheme="minorEastAsia" w:hAnsiTheme="minorHAnsi"/>
          <w:noProof/>
        </w:rPr>
      </w:pPr>
      <w:hyperlink w:anchor="_Toc123328549" w:history="1">
        <w:r w:rsidRPr="001A42D5">
          <w:rPr>
            <w:rStyle w:val="af1"/>
            <w:rFonts w:hint="eastAsia"/>
            <w:noProof/>
          </w:rPr>
          <w:t>圖</w:t>
        </w:r>
        <w:r w:rsidRPr="001A42D5">
          <w:rPr>
            <w:rStyle w:val="af1"/>
            <w:noProof/>
          </w:rPr>
          <w:t xml:space="preserve"> 4.18 Kaggle</w:t>
        </w:r>
        <w:r w:rsidRPr="001A42D5">
          <w:rPr>
            <w:rStyle w:val="af1"/>
            <w:rFonts w:hint="eastAsia"/>
            <w:noProof/>
          </w:rPr>
          <w:t>資料集下的實驗架構，圓圈內為該類特徵個數。</w:t>
        </w:r>
        <w:r>
          <w:rPr>
            <w:noProof/>
            <w:webHidden/>
          </w:rPr>
          <w:tab/>
        </w:r>
        <w:r>
          <w:rPr>
            <w:noProof/>
            <w:webHidden/>
          </w:rPr>
          <w:fldChar w:fldCharType="begin"/>
        </w:r>
        <w:r>
          <w:rPr>
            <w:noProof/>
            <w:webHidden/>
          </w:rPr>
          <w:instrText xml:space="preserve"> PAGEREF _Toc123328549 \h </w:instrText>
        </w:r>
        <w:r>
          <w:rPr>
            <w:noProof/>
            <w:webHidden/>
          </w:rPr>
        </w:r>
        <w:r>
          <w:rPr>
            <w:noProof/>
            <w:webHidden/>
          </w:rPr>
          <w:fldChar w:fldCharType="separate"/>
        </w:r>
        <w:r>
          <w:rPr>
            <w:noProof/>
            <w:webHidden/>
          </w:rPr>
          <w:t>73</w:t>
        </w:r>
        <w:r>
          <w:rPr>
            <w:noProof/>
            <w:webHidden/>
          </w:rPr>
          <w:fldChar w:fldCharType="end"/>
        </w:r>
      </w:hyperlink>
    </w:p>
    <w:p w14:paraId="6DE73256" w14:textId="0ECB1734" w:rsidR="00F76BC5" w:rsidRDefault="00F76BC5">
      <w:pPr>
        <w:pStyle w:val="af9"/>
        <w:tabs>
          <w:tab w:val="right" w:leader="dot" w:pos="8494"/>
        </w:tabs>
        <w:ind w:left="480" w:hanging="480"/>
        <w:rPr>
          <w:rFonts w:asciiTheme="minorHAnsi" w:eastAsiaTheme="minorEastAsia" w:hAnsiTheme="minorHAnsi"/>
          <w:noProof/>
        </w:rPr>
      </w:pPr>
      <w:hyperlink w:anchor="_Toc123328550" w:history="1">
        <w:r w:rsidRPr="001A42D5">
          <w:rPr>
            <w:rStyle w:val="af1"/>
            <w:rFonts w:hint="eastAsia"/>
            <w:noProof/>
          </w:rPr>
          <w:t>圖</w:t>
        </w:r>
        <w:r w:rsidRPr="001A42D5">
          <w:rPr>
            <w:rStyle w:val="af1"/>
            <w:noProof/>
          </w:rPr>
          <w:t xml:space="preserve"> 4.19 Kaggle</w:t>
        </w:r>
        <w:r w:rsidRPr="001A42D5">
          <w:rPr>
            <w:rStyle w:val="af1"/>
            <w:rFonts w:hint="eastAsia"/>
            <w:noProof/>
          </w:rPr>
          <w:t>資料集中，不同編碼方式所得數值資料的平均分類成績。</w:t>
        </w:r>
        <w:r>
          <w:rPr>
            <w:noProof/>
            <w:webHidden/>
          </w:rPr>
          <w:tab/>
        </w:r>
        <w:r>
          <w:rPr>
            <w:noProof/>
            <w:webHidden/>
          </w:rPr>
          <w:fldChar w:fldCharType="begin"/>
        </w:r>
        <w:r>
          <w:rPr>
            <w:noProof/>
            <w:webHidden/>
          </w:rPr>
          <w:instrText xml:space="preserve"> PAGEREF _Toc123328550 \h </w:instrText>
        </w:r>
        <w:r>
          <w:rPr>
            <w:noProof/>
            <w:webHidden/>
          </w:rPr>
        </w:r>
        <w:r>
          <w:rPr>
            <w:noProof/>
            <w:webHidden/>
          </w:rPr>
          <w:fldChar w:fldCharType="separate"/>
        </w:r>
        <w:r>
          <w:rPr>
            <w:noProof/>
            <w:webHidden/>
          </w:rPr>
          <w:t>74</w:t>
        </w:r>
        <w:r>
          <w:rPr>
            <w:noProof/>
            <w:webHidden/>
          </w:rPr>
          <w:fldChar w:fldCharType="end"/>
        </w:r>
      </w:hyperlink>
    </w:p>
    <w:p w14:paraId="5983031A" w14:textId="341DCC66" w:rsidR="00F76BC5" w:rsidRDefault="00F76BC5">
      <w:pPr>
        <w:pStyle w:val="af9"/>
        <w:tabs>
          <w:tab w:val="right" w:leader="dot" w:pos="8494"/>
        </w:tabs>
        <w:ind w:left="480" w:hanging="480"/>
        <w:rPr>
          <w:rFonts w:asciiTheme="minorHAnsi" w:eastAsiaTheme="minorEastAsia" w:hAnsiTheme="minorHAnsi"/>
          <w:noProof/>
        </w:rPr>
      </w:pPr>
      <w:hyperlink w:anchor="_Toc123328551" w:history="1">
        <w:r w:rsidRPr="001A42D5">
          <w:rPr>
            <w:rStyle w:val="af1"/>
            <w:rFonts w:hint="eastAsia"/>
            <w:noProof/>
          </w:rPr>
          <w:t>圖</w:t>
        </w:r>
        <w:r w:rsidRPr="001A42D5">
          <w:rPr>
            <w:rStyle w:val="af1"/>
            <w:noProof/>
          </w:rPr>
          <w:t xml:space="preserve"> 4.20 </w:t>
        </w:r>
        <w:r w:rsidRPr="001A42D5">
          <w:rPr>
            <w:rStyle w:val="af1"/>
            <w:rFonts w:hint="eastAsia"/>
            <w:noProof/>
          </w:rPr>
          <w:t>面對無法類別化的二元特徵資料時，所能使用的數值編碼方式。</w:t>
        </w:r>
        <w:r>
          <w:rPr>
            <w:noProof/>
            <w:webHidden/>
          </w:rPr>
          <w:tab/>
        </w:r>
        <w:r>
          <w:rPr>
            <w:noProof/>
            <w:webHidden/>
          </w:rPr>
          <w:fldChar w:fldCharType="begin"/>
        </w:r>
        <w:r>
          <w:rPr>
            <w:noProof/>
            <w:webHidden/>
          </w:rPr>
          <w:instrText xml:space="preserve"> PAGEREF _Toc123328551 \h </w:instrText>
        </w:r>
        <w:r>
          <w:rPr>
            <w:noProof/>
            <w:webHidden/>
          </w:rPr>
        </w:r>
        <w:r>
          <w:rPr>
            <w:noProof/>
            <w:webHidden/>
          </w:rPr>
          <w:fldChar w:fldCharType="separate"/>
        </w:r>
        <w:r>
          <w:rPr>
            <w:noProof/>
            <w:webHidden/>
          </w:rPr>
          <w:t>75</w:t>
        </w:r>
        <w:r>
          <w:rPr>
            <w:noProof/>
            <w:webHidden/>
          </w:rPr>
          <w:fldChar w:fldCharType="end"/>
        </w:r>
      </w:hyperlink>
    </w:p>
    <w:p w14:paraId="121AF203" w14:textId="3CB1B430" w:rsidR="00F76BC5" w:rsidRDefault="00F76BC5">
      <w:pPr>
        <w:pStyle w:val="af9"/>
        <w:tabs>
          <w:tab w:val="right" w:leader="dot" w:pos="8494"/>
        </w:tabs>
        <w:ind w:left="480" w:hanging="480"/>
        <w:rPr>
          <w:rFonts w:asciiTheme="minorHAnsi" w:eastAsiaTheme="minorEastAsia" w:hAnsiTheme="minorHAnsi"/>
          <w:noProof/>
        </w:rPr>
      </w:pPr>
      <w:hyperlink w:anchor="_Toc123328552" w:history="1">
        <w:r w:rsidRPr="001A42D5">
          <w:rPr>
            <w:rStyle w:val="af1"/>
            <w:rFonts w:hint="eastAsia"/>
            <w:noProof/>
          </w:rPr>
          <w:t>圖</w:t>
        </w:r>
        <w:r w:rsidRPr="001A42D5">
          <w:rPr>
            <w:rStyle w:val="af1"/>
            <w:noProof/>
          </w:rPr>
          <w:t xml:space="preserve"> 4.21 </w:t>
        </w:r>
        <w:r w:rsidRPr="001A42D5">
          <w:rPr>
            <w:rStyle w:val="af1"/>
            <w:rFonts w:hint="eastAsia"/>
            <w:noProof/>
          </w:rPr>
          <w:t>依據二元特徵相關係數，經由階層聚類後樹狀圖，以</w:t>
        </w:r>
        <w:r w:rsidRPr="001A42D5">
          <w:rPr>
            <w:rStyle w:val="af1"/>
            <w:noProof/>
          </w:rPr>
          <w:t>Kaggle</w:t>
        </w:r>
        <w:r w:rsidRPr="001A42D5">
          <w:rPr>
            <w:rStyle w:val="af1"/>
            <w:rFonts w:hint="eastAsia"/>
            <w:noProof/>
          </w:rPr>
          <w:t>資料集為例。</w:t>
        </w:r>
        <w:r>
          <w:rPr>
            <w:noProof/>
            <w:webHidden/>
          </w:rPr>
          <w:tab/>
        </w:r>
        <w:r>
          <w:rPr>
            <w:noProof/>
            <w:webHidden/>
          </w:rPr>
          <w:fldChar w:fldCharType="begin"/>
        </w:r>
        <w:r>
          <w:rPr>
            <w:noProof/>
            <w:webHidden/>
          </w:rPr>
          <w:instrText xml:space="preserve"> PAGEREF _Toc123328552 \h </w:instrText>
        </w:r>
        <w:r>
          <w:rPr>
            <w:noProof/>
            <w:webHidden/>
          </w:rPr>
        </w:r>
        <w:r>
          <w:rPr>
            <w:noProof/>
            <w:webHidden/>
          </w:rPr>
          <w:fldChar w:fldCharType="separate"/>
        </w:r>
        <w:r>
          <w:rPr>
            <w:noProof/>
            <w:webHidden/>
          </w:rPr>
          <w:t>76</w:t>
        </w:r>
        <w:r>
          <w:rPr>
            <w:noProof/>
            <w:webHidden/>
          </w:rPr>
          <w:fldChar w:fldCharType="end"/>
        </w:r>
      </w:hyperlink>
    </w:p>
    <w:p w14:paraId="2EC31058" w14:textId="10494A05" w:rsidR="00F76BC5" w:rsidRDefault="00F76BC5">
      <w:pPr>
        <w:pStyle w:val="af9"/>
        <w:tabs>
          <w:tab w:val="right" w:leader="dot" w:pos="8494"/>
        </w:tabs>
        <w:ind w:left="480" w:hanging="480"/>
        <w:rPr>
          <w:rFonts w:asciiTheme="minorHAnsi" w:eastAsiaTheme="minorEastAsia" w:hAnsiTheme="minorHAnsi"/>
          <w:noProof/>
        </w:rPr>
      </w:pPr>
      <w:hyperlink w:anchor="_Toc123328553" w:history="1">
        <w:r w:rsidRPr="001A42D5">
          <w:rPr>
            <w:rStyle w:val="af1"/>
            <w:rFonts w:hint="eastAsia"/>
            <w:noProof/>
          </w:rPr>
          <w:t>圖</w:t>
        </w:r>
        <w:r w:rsidRPr="001A42D5">
          <w:rPr>
            <w:rStyle w:val="af1"/>
            <w:noProof/>
          </w:rPr>
          <w:t xml:space="preserve"> 5.1 LightGBM</w:t>
        </w:r>
        <w:r w:rsidRPr="001A42D5">
          <w:rPr>
            <w:rStyle w:val="af1"/>
            <w:rFonts w:hint="eastAsia"/>
            <w:noProof/>
          </w:rPr>
          <w:t>分類模型訓練後的特徵重要度。</w:t>
        </w:r>
        <w:r w:rsidRPr="001A42D5">
          <w:rPr>
            <w:rStyle w:val="af1"/>
            <w:noProof/>
          </w:rPr>
          <w:t xml:space="preserve"> </w:t>
        </w:r>
        <w:r w:rsidRPr="001A42D5">
          <w:rPr>
            <w:rStyle w:val="af1"/>
            <w:rFonts w:hint="eastAsia"/>
            <w:noProof/>
          </w:rPr>
          <w:t>（左）原始二元資料（右）主成分分析群組。</w:t>
        </w:r>
        <w:r>
          <w:rPr>
            <w:noProof/>
            <w:webHidden/>
          </w:rPr>
          <w:tab/>
        </w:r>
        <w:r>
          <w:rPr>
            <w:noProof/>
            <w:webHidden/>
          </w:rPr>
          <w:fldChar w:fldCharType="begin"/>
        </w:r>
        <w:r>
          <w:rPr>
            <w:noProof/>
            <w:webHidden/>
          </w:rPr>
          <w:instrText xml:space="preserve"> PAGEREF _Toc123328553 \h </w:instrText>
        </w:r>
        <w:r>
          <w:rPr>
            <w:noProof/>
            <w:webHidden/>
          </w:rPr>
        </w:r>
        <w:r>
          <w:rPr>
            <w:noProof/>
            <w:webHidden/>
          </w:rPr>
          <w:fldChar w:fldCharType="separate"/>
        </w:r>
        <w:r>
          <w:rPr>
            <w:noProof/>
            <w:webHidden/>
          </w:rPr>
          <w:t>78</w:t>
        </w:r>
        <w:r>
          <w:rPr>
            <w:noProof/>
            <w:webHidden/>
          </w:rPr>
          <w:fldChar w:fldCharType="end"/>
        </w:r>
      </w:hyperlink>
    </w:p>
    <w:p w14:paraId="0C56BCBD" w14:textId="0AD21D8F" w:rsidR="00F76BC5" w:rsidRDefault="00F76BC5">
      <w:pPr>
        <w:pStyle w:val="af9"/>
        <w:tabs>
          <w:tab w:val="right" w:leader="dot" w:pos="8494"/>
        </w:tabs>
        <w:ind w:left="480" w:hanging="480"/>
        <w:rPr>
          <w:rFonts w:asciiTheme="minorHAnsi" w:eastAsiaTheme="minorEastAsia" w:hAnsiTheme="minorHAnsi"/>
          <w:noProof/>
        </w:rPr>
      </w:pPr>
      <w:hyperlink w:anchor="_Toc123328554" w:history="1">
        <w:r w:rsidRPr="001A42D5">
          <w:rPr>
            <w:rStyle w:val="af1"/>
            <w:rFonts w:hint="eastAsia"/>
            <w:noProof/>
          </w:rPr>
          <w:t>圖</w:t>
        </w:r>
        <w:r w:rsidRPr="001A42D5">
          <w:rPr>
            <w:rStyle w:val="af1"/>
            <w:noProof/>
          </w:rPr>
          <w:t xml:space="preserve"> 5.2 Kaggle</w:t>
        </w:r>
        <w:r w:rsidRPr="001A42D5">
          <w:rPr>
            <w:rStyle w:val="af1"/>
            <w:rFonts w:hint="eastAsia"/>
            <w:noProof/>
          </w:rPr>
          <w:t>資料集中，依據不同的特徵個數群組二元特徵下的分類成績。</w:t>
        </w:r>
        <w:r w:rsidRPr="001A42D5">
          <w:rPr>
            <w:rStyle w:val="af1"/>
            <w:noProof/>
          </w:rPr>
          <w:t xml:space="preserve"> </w:t>
        </w:r>
        <w:r w:rsidRPr="001A42D5">
          <w:rPr>
            <w:rStyle w:val="af1"/>
            <w:rFonts w:hint="eastAsia"/>
            <w:noProof/>
          </w:rPr>
          <w:t>（左）主成分分析群組（右）相關係數群組。</w:t>
        </w:r>
        <w:r>
          <w:rPr>
            <w:noProof/>
            <w:webHidden/>
          </w:rPr>
          <w:tab/>
        </w:r>
        <w:r>
          <w:rPr>
            <w:noProof/>
            <w:webHidden/>
          </w:rPr>
          <w:fldChar w:fldCharType="begin"/>
        </w:r>
        <w:r>
          <w:rPr>
            <w:noProof/>
            <w:webHidden/>
          </w:rPr>
          <w:instrText xml:space="preserve"> PAGEREF _Toc123328554 \h </w:instrText>
        </w:r>
        <w:r>
          <w:rPr>
            <w:noProof/>
            <w:webHidden/>
          </w:rPr>
        </w:r>
        <w:r>
          <w:rPr>
            <w:noProof/>
            <w:webHidden/>
          </w:rPr>
          <w:fldChar w:fldCharType="separate"/>
        </w:r>
        <w:r>
          <w:rPr>
            <w:noProof/>
            <w:webHidden/>
          </w:rPr>
          <w:t>80</w:t>
        </w:r>
        <w:r>
          <w:rPr>
            <w:noProof/>
            <w:webHidden/>
          </w:rPr>
          <w:fldChar w:fldCharType="end"/>
        </w:r>
      </w:hyperlink>
    </w:p>
    <w:p w14:paraId="76935E0C" w14:textId="4743FADC" w:rsidR="00F76BC5" w:rsidRDefault="00F76BC5">
      <w:pPr>
        <w:pStyle w:val="af9"/>
        <w:tabs>
          <w:tab w:val="right" w:leader="dot" w:pos="8494"/>
        </w:tabs>
        <w:ind w:left="480" w:hanging="480"/>
        <w:rPr>
          <w:rFonts w:asciiTheme="minorHAnsi" w:eastAsiaTheme="minorEastAsia" w:hAnsiTheme="minorHAnsi"/>
          <w:noProof/>
        </w:rPr>
      </w:pPr>
      <w:hyperlink w:anchor="_Toc123328555" w:history="1">
        <w:r w:rsidRPr="001A42D5">
          <w:rPr>
            <w:rStyle w:val="af1"/>
            <w:rFonts w:hint="eastAsia"/>
            <w:noProof/>
          </w:rPr>
          <w:t>圖</w:t>
        </w:r>
        <w:r w:rsidRPr="001A42D5">
          <w:rPr>
            <w:rStyle w:val="af1"/>
            <w:noProof/>
          </w:rPr>
          <w:t xml:space="preserve"> 5.3 </w:t>
        </w:r>
        <w:r w:rsidRPr="001A42D5">
          <w:rPr>
            <w:rStyle w:val="af1"/>
            <w:rFonts w:hint="eastAsia"/>
            <w:noProof/>
          </w:rPr>
          <w:t>二元資料特徵相關係數圖，其中</w:t>
        </w:r>
        <w:r w:rsidRPr="001A42D5">
          <w:rPr>
            <w:rStyle w:val="af1"/>
            <w:noProof/>
          </w:rPr>
          <w:t>GB</w:t>
        </w:r>
        <w:r w:rsidRPr="001A42D5">
          <w:rPr>
            <w:rStyle w:val="af1"/>
            <w:rFonts w:hint="eastAsia"/>
            <w:noProof/>
          </w:rPr>
          <w:t>表示目標欄位。</w:t>
        </w:r>
        <w:r>
          <w:rPr>
            <w:noProof/>
            <w:webHidden/>
          </w:rPr>
          <w:tab/>
        </w:r>
        <w:r>
          <w:rPr>
            <w:noProof/>
            <w:webHidden/>
          </w:rPr>
          <w:fldChar w:fldCharType="begin"/>
        </w:r>
        <w:r>
          <w:rPr>
            <w:noProof/>
            <w:webHidden/>
          </w:rPr>
          <w:instrText xml:space="preserve"> PAGEREF _Toc123328555 \h </w:instrText>
        </w:r>
        <w:r>
          <w:rPr>
            <w:noProof/>
            <w:webHidden/>
          </w:rPr>
        </w:r>
        <w:r>
          <w:rPr>
            <w:noProof/>
            <w:webHidden/>
          </w:rPr>
          <w:fldChar w:fldCharType="separate"/>
        </w:r>
        <w:r>
          <w:rPr>
            <w:noProof/>
            <w:webHidden/>
          </w:rPr>
          <w:t>81</w:t>
        </w:r>
        <w:r>
          <w:rPr>
            <w:noProof/>
            <w:webHidden/>
          </w:rPr>
          <w:fldChar w:fldCharType="end"/>
        </w:r>
      </w:hyperlink>
    </w:p>
    <w:p w14:paraId="0E8BE5D4" w14:textId="6F761C26" w:rsidR="00F76BC5" w:rsidRDefault="00F76BC5">
      <w:pPr>
        <w:pStyle w:val="af9"/>
        <w:tabs>
          <w:tab w:val="right" w:leader="dot" w:pos="8494"/>
        </w:tabs>
        <w:ind w:left="480" w:hanging="480"/>
        <w:rPr>
          <w:rFonts w:asciiTheme="minorHAnsi" w:eastAsiaTheme="minorEastAsia" w:hAnsiTheme="minorHAnsi"/>
          <w:noProof/>
        </w:rPr>
      </w:pPr>
      <w:hyperlink w:anchor="_Toc123328556" w:history="1">
        <w:r w:rsidRPr="001A42D5">
          <w:rPr>
            <w:rStyle w:val="af1"/>
            <w:rFonts w:hint="eastAsia"/>
            <w:noProof/>
          </w:rPr>
          <w:t>圖</w:t>
        </w:r>
        <w:r w:rsidRPr="001A42D5">
          <w:rPr>
            <w:rStyle w:val="af1"/>
            <w:noProof/>
          </w:rPr>
          <w:t xml:space="preserve"> 5.4 </w:t>
        </w:r>
        <w:r w:rsidRPr="001A42D5">
          <w:rPr>
            <w:rStyle w:val="af1"/>
            <w:rFonts w:hint="eastAsia"/>
            <w:noProof/>
          </w:rPr>
          <w:t>不同群組方式產生之特徵相關係數圖，其中</w:t>
        </w:r>
        <w:r w:rsidRPr="001A42D5">
          <w:rPr>
            <w:rStyle w:val="af1"/>
            <w:noProof/>
          </w:rPr>
          <w:t>GB</w:t>
        </w:r>
        <w:r w:rsidRPr="001A42D5">
          <w:rPr>
            <w:rStyle w:val="af1"/>
            <w:rFonts w:hint="eastAsia"/>
            <w:noProof/>
          </w:rPr>
          <w:t>表示目標欄位。</w:t>
        </w:r>
        <w:r w:rsidRPr="001A42D5">
          <w:rPr>
            <w:rStyle w:val="af1"/>
            <w:noProof/>
          </w:rPr>
          <w:t xml:space="preserve"> </w:t>
        </w:r>
        <w:r w:rsidRPr="001A42D5">
          <w:rPr>
            <w:rStyle w:val="af1"/>
            <w:rFonts w:hint="eastAsia"/>
            <w:noProof/>
          </w:rPr>
          <w:t>（左）相關係數群組（右）二元特徵群組資訊。</w:t>
        </w:r>
        <w:r>
          <w:rPr>
            <w:noProof/>
            <w:webHidden/>
          </w:rPr>
          <w:tab/>
        </w:r>
        <w:r>
          <w:rPr>
            <w:noProof/>
            <w:webHidden/>
          </w:rPr>
          <w:fldChar w:fldCharType="begin"/>
        </w:r>
        <w:r>
          <w:rPr>
            <w:noProof/>
            <w:webHidden/>
          </w:rPr>
          <w:instrText xml:space="preserve"> PAGEREF _Toc123328556 \h </w:instrText>
        </w:r>
        <w:r>
          <w:rPr>
            <w:noProof/>
            <w:webHidden/>
          </w:rPr>
        </w:r>
        <w:r>
          <w:rPr>
            <w:noProof/>
            <w:webHidden/>
          </w:rPr>
          <w:fldChar w:fldCharType="separate"/>
        </w:r>
        <w:r>
          <w:rPr>
            <w:noProof/>
            <w:webHidden/>
          </w:rPr>
          <w:t>81</w:t>
        </w:r>
        <w:r>
          <w:rPr>
            <w:noProof/>
            <w:webHidden/>
          </w:rPr>
          <w:fldChar w:fldCharType="end"/>
        </w:r>
      </w:hyperlink>
    </w:p>
    <w:p w14:paraId="07F77EBD" w14:textId="74636145" w:rsidR="00486926" w:rsidRDefault="00BC4B38" w:rsidP="00B01298">
      <w:r>
        <w:fldChar w:fldCharType="end"/>
      </w:r>
      <w:r w:rsidR="00486926">
        <w:br w:type="page"/>
      </w:r>
    </w:p>
    <w:p w14:paraId="3CC5DC52" w14:textId="2D17975F" w:rsidR="00486926" w:rsidRDefault="00486926" w:rsidP="006836C9">
      <w:pPr>
        <w:pStyle w:val="1"/>
        <w:numPr>
          <w:ilvl w:val="0"/>
          <w:numId w:val="0"/>
        </w:numPr>
      </w:pPr>
      <w:bookmarkStart w:id="9" w:name="_Toc122553124"/>
      <w:bookmarkStart w:id="10" w:name="_Toc123328425"/>
      <w:r>
        <w:rPr>
          <w:rFonts w:hint="eastAsia"/>
        </w:rPr>
        <w:lastRenderedPageBreak/>
        <w:t>表目錄</w:t>
      </w:r>
      <w:bookmarkEnd w:id="9"/>
      <w:bookmarkEnd w:id="10"/>
    </w:p>
    <w:p w14:paraId="1EDAE9DB" w14:textId="52583CB7" w:rsidR="00F76BC5" w:rsidRDefault="006D4561">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23328557" w:history="1">
        <w:r w:rsidR="00F76BC5" w:rsidRPr="009A1DAF">
          <w:rPr>
            <w:rStyle w:val="af1"/>
            <w:rFonts w:hint="eastAsia"/>
            <w:noProof/>
          </w:rPr>
          <w:t>表</w:t>
        </w:r>
        <w:r w:rsidR="00F76BC5" w:rsidRPr="009A1DAF">
          <w:rPr>
            <w:rStyle w:val="af1"/>
            <w:noProof/>
          </w:rPr>
          <w:t xml:space="preserve"> 1.1 </w:t>
        </w:r>
        <w:r w:rsidR="00F76BC5" w:rsidRPr="009A1DAF">
          <w:rPr>
            <w:rStyle w:val="af1"/>
            <w:rFonts w:hint="eastAsia"/>
            <w:noProof/>
          </w:rPr>
          <w:t>獨熱編碼後產生的二元特徵，以居住城市為例。</w:t>
        </w:r>
        <w:r w:rsidR="00F76BC5">
          <w:rPr>
            <w:noProof/>
            <w:webHidden/>
          </w:rPr>
          <w:tab/>
        </w:r>
        <w:r w:rsidR="00F76BC5">
          <w:rPr>
            <w:noProof/>
            <w:webHidden/>
          </w:rPr>
          <w:fldChar w:fldCharType="begin"/>
        </w:r>
        <w:r w:rsidR="00F76BC5">
          <w:rPr>
            <w:noProof/>
            <w:webHidden/>
          </w:rPr>
          <w:instrText xml:space="preserve"> PAGEREF _Toc123328557 \h </w:instrText>
        </w:r>
        <w:r w:rsidR="00F76BC5">
          <w:rPr>
            <w:noProof/>
            <w:webHidden/>
          </w:rPr>
        </w:r>
        <w:r w:rsidR="00F76BC5">
          <w:rPr>
            <w:noProof/>
            <w:webHidden/>
          </w:rPr>
          <w:fldChar w:fldCharType="separate"/>
        </w:r>
        <w:r w:rsidR="00F76BC5">
          <w:rPr>
            <w:noProof/>
            <w:webHidden/>
          </w:rPr>
          <w:t>1</w:t>
        </w:r>
        <w:r w:rsidR="00F76BC5">
          <w:rPr>
            <w:noProof/>
            <w:webHidden/>
          </w:rPr>
          <w:fldChar w:fldCharType="end"/>
        </w:r>
      </w:hyperlink>
    </w:p>
    <w:p w14:paraId="4F4A3A4B" w14:textId="011C57B3" w:rsidR="00F76BC5" w:rsidRDefault="00F76BC5">
      <w:pPr>
        <w:pStyle w:val="af9"/>
        <w:tabs>
          <w:tab w:val="right" w:leader="dot" w:pos="8494"/>
        </w:tabs>
        <w:ind w:left="480" w:hanging="480"/>
        <w:rPr>
          <w:rFonts w:asciiTheme="minorHAnsi" w:eastAsiaTheme="minorEastAsia" w:hAnsiTheme="minorHAnsi"/>
          <w:noProof/>
        </w:rPr>
      </w:pPr>
      <w:hyperlink w:anchor="_Toc123328558" w:history="1">
        <w:r w:rsidRPr="009A1DAF">
          <w:rPr>
            <w:rStyle w:val="af1"/>
            <w:rFonts w:hint="eastAsia"/>
            <w:noProof/>
          </w:rPr>
          <w:t>表</w:t>
        </w:r>
        <w:r w:rsidRPr="009A1DAF">
          <w:rPr>
            <w:rStyle w:val="af1"/>
            <w:noProof/>
          </w:rPr>
          <w:t xml:space="preserve"> 1.2 </w:t>
        </w:r>
        <w:r w:rsidRPr="009A1DAF">
          <w:rPr>
            <w:rStyle w:val="af1"/>
            <w:rFonts w:hint="eastAsia"/>
            <w:noProof/>
          </w:rPr>
          <w:t>常見於製造業中的在製品製程紀錄。</w:t>
        </w:r>
        <w:r>
          <w:rPr>
            <w:noProof/>
            <w:webHidden/>
          </w:rPr>
          <w:tab/>
        </w:r>
        <w:r>
          <w:rPr>
            <w:noProof/>
            <w:webHidden/>
          </w:rPr>
          <w:fldChar w:fldCharType="begin"/>
        </w:r>
        <w:r>
          <w:rPr>
            <w:noProof/>
            <w:webHidden/>
          </w:rPr>
          <w:instrText xml:space="preserve"> PAGEREF _Toc123328558 \h </w:instrText>
        </w:r>
        <w:r>
          <w:rPr>
            <w:noProof/>
            <w:webHidden/>
          </w:rPr>
        </w:r>
        <w:r>
          <w:rPr>
            <w:noProof/>
            <w:webHidden/>
          </w:rPr>
          <w:fldChar w:fldCharType="separate"/>
        </w:r>
        <w:r>
          <w:rPr>
            <w:noProof/>
            <w:webHidden/>
          </w:rPr>
          <w:t>2</w:t>
        </w:r>
        <w:r>
          <w:rPr>
            <w:noProof/>
            <w:webHidden/>
          </w:rPr>
          <w:fldChar w:fldCharType="end"/>
        </w:r>
      </w:hyperlink>
    </w:p>
    <w:p w14:paraId="6DAB30E0" w14:textId="0BA17A9E" w:rsidR="00F76BC5" w:rsidRDefault="00F76BC5">
      <w:pPr>
        <w:pStyle w:val="af9"/>
        <w:tabs>
          <w:tab w:val="right" w:leader="dot" w:pos="8494"/>
        </w:tabs>
        <w:ind w:left="480" w:hanging="480"/>
        <w:rPr>
          <w:rFonts w:asciiTheme="minorHAnsi" w:eastAsiaTheme="minorEastAsia" w:hAnsiTheme="minorHAnsi"/>
          <w:noProof/>
        </w:rPr>
      </w:pPr>
      <w:hyperlink w:anchor="_Toc123328559" w:history="1">
        <w:r w:rsidRPr="009A1DAF">
          <w:rPr>
            <w:rStyle w:val="af1"/>
            <w:rFonts w:hint="eastAsia"/>
            <w:noProof/>
          </w:rPr>
          <w:t>表</w:t>
        </w:r>
        <w:r w:rsidRPr="009A1DAF">
          <w:rPr>
            <w:rStyle w:val="af1"/>
            <w:noProof/>
          </w:rPr>
          <w:t xml:space="preserve"> 2.1 </w:t>
        </w:r>
        <w:r w:rsidRPr="009A1DAF">
          <w:rPr>
            <w:rStyle w:val="af1"/>
            <w:rFonts w:hint="eastAsia"/>
            <w:noProof/>
          </w:rPr>
          <w:t>不同變數類別的定義與描述</w:t>
        </w:r>
        <w:r w:rsidRPr="009A1DAF">
          <w:rPr>
            <w:rStyle w:val="af1"/>
            <w:noProof/>
          </w:rPr>
          <w:t xml:space="preserve"> (Stevens, 1946)</w:t>
        </w:r>
        <w:r w:rsidRPr="009A1DAF">
          <w:rPr>
            <w:rStyle w:val="af1"/>
            <w:rFonts w:hint="eastAsia"/>
            <w:noProof/>
          </w:rPr>
          <w:t>。</w:t>
        </w:r>
        <w:r>
          <w:rPr>
            <w:noProof/>
            <w:webHidden/>
          </w:rPr>
          <w:tab/>
        </w:r>
        <w:r>
          <w:rPr>
            <w:noProof/>
            <w:webHidden/>
          </w:rPr>
          <w:fldChar w:fldCharType="begin"/>
        </w:r>
        <w:r>
          <w:rPr>
            <w:noProof/>
            <w:webHidden/>
          </w:rPr>
          <w:instrText xml:space="preserve"> PAGEREF _Toc123328559 \h </w:instrText>
        </w:r>
        <w:r>
          <w:rPr>
            <w:noProof/>
            <w:webHidden/>
          </w:rPr>
        </w:r>
        <w:r>
          <w:rPr>
            <w:noProof/>
            <w:webHidden/>
          </w:rPr>
          <w:fldChar w:fldCharType="separate"/>
        </w:r>
        <w:r>
          <w:rPr>
            <w:noProof/>
            <w:webHidden/>
          </w:rPr>
          <w:t>8</w:t>
        </w:r>
        <w:r>
          <w:rPr>
            <w:noProof/>
            <w:webHidden/>
          </w:rPr>
          <w:fldChar w:fldCharType="end"/>
        </w:r>
      </w:hyperlink>
    </w:p>
    <w:p w14:paraId="5B7EF536" w14:textId="3BC81553" w:rsidR="00F76BC5" w:rsidRDefault="00F76BC5">
      <w:pPr>
        <w:pStyle w:val="af9"/>
        <w:tabs>
          <w:tab w:val="right" w:leader="dot" w:pos="8494"/>
        </w:tabs>
        <w:ind w:left="480" w:hanging="480"/>
        <w:rPr>
          <w:rFonts w:asciiTheme="minorHAnsi" w:eastAsiaTheme="minorEastAsia" w:hAnsiTheme="minorHAnsi"/>
          <w:noProof/>
        </w:rPr>
      </w:pPr>
      <w:hyperlink w:anchor="_Toc123328560" w:history="1">
        <w:r w:rsidRPr="009A1DAF">
          <w:rPr>
            <w:rStyle w:val="af1"/>
            <w:rFonts w:hint="eastAsia"/>
            <w:noProof/>
          </w:rPr>
          <w:t>表</w:t>
        </w:r>
        <w:r w:rsidRPr="009A1DAF">
          <w:rPr>
            <w:rStyle w:val="af1"/>
            <w:noProof/>
          </w:rPr>
          <w:t xml:space="preserve"> 2.2 </w:t>
        </w:r>
        <w:r w:rsidRPr="009A1DAF">
          <w:rPr>
            <w:rStyle w:val="af1"/>
            <w:rFonts w:hint="eastAsia"/>
            <w:noProof/>
          </w:rPr>
          <w:t>變數類別接受運算子與範例。</w:t>
        </w:r>
        <w:r>
          <w:rPr>
            <w:noProof/>
            <w:webHidden/>
          </w:rPr>
          <w:tab/>
        </w:r>
        <w:r>
          <w:rPr>
            <w:noProof/>
            <w:webHidden/>
          </w:rPr>
          <w:fldChar w:fldCharType="begin"/>
        </w:r>
        <w:r>
          <w:rPr>
            <w:noProof/>
            <w:webHidden/>
          </w:rPr>
          <w:instrText xml:space="preserve"> PAGEREF _Toc123328560 \h </w:instrText>
        </w:r>
        <w:r>
          <w:rPr>
            <w:noProof/>
            <w:webHidden/>
          </w:rPr>
        </w:r>
        <w:r>
          <w:rPr>
            <w:noProof/>
            <w:webHidden/>
          </w:rPr>
          <w:fldChar w:fldCharType="separate"/>
        </w:r>
        <w:r>
          <w:rPr>
            <w:noProof/>
            <w:webHidden/>
          </w:rPr>
          <w:t>9</w:t>
        </w:r>
        <w:r>
          <w:rPr>
            <w:noProof/>
            <w:webHidden/>
          </w:rPr>
          <w:fldChar w:fldCharType="end"/>
        </w:r>
      </w:hyperlink>
    </w:p>
    <w:p w14:paraId="309211ED" w14:textId="0608AD00" w:rsidR="00F76BC5" w:rsidRDefault="00F76BC5">
      <w:pPr>
        <w:pStyle w:val="af9"/>
        <w:tabs>
          <w:tab w:val="right" w:leader="dot" w:pos="8494"/>
        </w:tabs>
        <w:ind w:left="480" w:hanging="480"/>
        <w:rPr>
          <w:rFonts w:asciiTheme="minorHAnsi" w:eastAsiaTheme="minorEastAsia" w:hAnsiTheme="minorHAnsi"/>
          <w:noProof/>
        </w:rPr>
      </w:pPr>
      <w:hyperlink w:anchor="_Toc123328561" w:history="1">
        <w:r w:rsidRPr="009A1DAF">
          <w:rPr>
            <w:rStyle w:val="af1"/>
            <w:rFonts w:hint="eastAsia"/>
            <w:noProof/>
          </w:rPr>
          <w:t>表</w:t>
        </w:r>
        <w:r w:rsidRPr="009A1DAF">
          <w:rPr>
            <w:rStyle w:val="af1"/>
            <w:noProof/>
          </w:rPr>
          <w:t xml:space="preserve"> 2.3 </w:t>
        </w:r>
        <w:r w:rsidRPr="009A1DAF">
          <w:rPr>
            <w:rStyle w:val="af1"/>
            <w:rFonts w:hint="eastAsia"/>
            <w:noProof/>
          </w:rPr>
          <w:t>不同編碼方式所對應的模型準確度</w:t>
        </w:r>
        <w:r w:rsidRPr="009A1DAF">
          <w:rPr>
            <w:rStyle w:val="af1"/>
            <w:noProof/>
          </w:rPr>
          <w:t xml:space="preserve"> (Potdar et al., 2017)</w:t>
        </w:r>
        <w:r w:rsidRPr="009A1DAF">
          <w:rPr>
            <w:rStyle w:val="af1"/>
            <w:rFonts w:hint="eastAsia"/>
            <w:noProof/>
          </w:rPr>
          <w:t>。</w:t>
        </w:r>
        <w:r>
          <w:rPr>
            <w:noProof/>
            <w:webHidden/>
          </w:rPr>
          <w:tab/>
        </w:r>
        <w:r>
          <w:rPr>
            <w:noProof/>
            <w:webHidden/>
          </w:rPr>
          <w:fldChar w:fldCharType="begin"/>
        </w:r>
        <w:r>
          <w:rPr>
            <w:noProof/>
            <w:webHidden/>
          </w:rPr>
          <w:instrText xml:space="preserve"> PAGEREF _Toc123328561 \h </w:instrText>
        </w:r>
        <w:r>
          <w:rPr>
            <w:noProof/>
            <w:webHidden/>
          </w:rPr>
        </w:r>
        <w:r>
          <w:rPr>
            <w:noProof/>
            <w:webHidden/>
          </w:rPr>
          <w:fldChar w:fldCharType="separate"/>
        </w:r>
        <w:r>
          <w:rPr>
            <w:noProof/>
            <w:webHidden/>
          </w:rPr>
          <w:t>9</w:t>
        </w:r>
        <w:r>
          <w:rPr>
            <w:noProof/>
            <w:webHidden/>
          </w:rPr>
          <w:fldChar w:fldCharType="end"/>
        </w:r>
      </w:hyperlink>
    </w:p>
    <w:p w14:paraId="6EC68DDB" w14:textId="0BC2545F" w:rsidR="00F76BC5" w:rsidRDefault="00F76BC5">
      <w:pPr>
        <w:pStyle w:val="af9"/>
        <w:tabs>
          <w:tab w:val="right" w:leader="dot" w:pos="8494"/>
        </w:tabs>
        <w:ind w:left="480" w:hanging="480"/>
        <w:rPr>
          <w:rFonts w:asciiTheme="minorHAnsi" w:eastAsiaTheme="minorEastAsia" w:hAnsiTheme="minorHAnsi"/>
          <w:noProof/>
        </w:rPr>
      </w:pPr>
      <w:hyperlink w:anchor="_Toc123328562" w:history="1">
        <w:r w:rsidRPr="009A1DAF">
          <w:rPr>
            <w:rStyle w:val="af1"/>
            <w:rFonts w:hint="eastAsia"/>
            <w:noProof/>
          </w:rPr>
          <w:t>表</w:t>
        </w:r>
        <w:r w:rsidRPr="009A1DAF">
          <w:rPr>
            <w:rStyle w:val="af1"/>
            <w:noProof/>
          </w:rPr>
          <w:t xml:space="preserve"> 2.4 </w:t>
        </w:r>
        <w:r w:rsidRPr="009A1DAF">
          <w:rPr>
            <w:rStyle w:val="af1"/>
            <w:rFonts w:hint="eastAsia"/>
            <w:noProof/>
          </w:rPr>
          <w:t>順序、二進制、獨熱與頻率編碼的比較，以居住城市為例。</w:t>
        </w:r>
        <w:r>
          <w:rPr>
            <w:noProof/>
            <w:webHidden/>
          </w:rPr>
          <w:tab/>
        </w:r>
        <w:r>
          <w:rPr>
            <w:noProof/>
            <w:webHidden/>
          </w:rPr>
          <w:fldChar w:fldCharType="begin"/>
        </w:r>
        <w:r>
          <w:rPr>
            <w:noProof/>
            <w:webHidden/>
          </w:rPr>
          <w:instrText xml:space="preserve"> PAGEREF _Toc123328562 \h </w:instrText>
        </w:r>
        <w:r>
          <w:rPr>
            <w:noProof/>
            <w:webHidden/>
          </w:rPr>
        </w:r>
        <w:r>
          <w:rPr>
            <w:noProof/>
            <w:webHidden/>
          </w:rPr>
          <w:fldChar w:fldCharType="separate"/>
        </w:r>
        <w:r>
          <w:rPr>
            <w:noProof/>
            <w:webHidden/>
          </w:rPr>
          <w:t>13</w:t>
        </w:r>
        <w:r>
          <w:rPr>
            <w:noProof/>
            <w:webHidden/>
          </w:rPr>
          <w:fldChar w:fldCharType="end"/>
        </w:r>
      </w:hyperlink>
    </w:p>
    <w:p w14:paraId="523D05D1" w14:textId="5363BEB4" w:rsidR="00F76BC5" w:rsidRDefault="00F76BC5">
      <w:pPr>
        <w:pStyle w:val="af9"/>
        <w:tabs>
          <w:tab w:val="right" w:leader="dot" w:pos="8494"/>
        </w:tabs>
        <w:ind w:left="480" w:hanging="480"/>
        <w:rPr>
          <w:rFonts w:asciiTheme="minorHAnsi" w:eastAsiaTheme="minorEastAsia" w:hAnsiTheme="minorHAnsi"/>
          <w:noProof/>
        </w:rPr>
      </w:pPr>
      <w:hyperlink w:anchor="_Toc123328563" w:history="1">
        <w:r w:rsidRPr="009A1DAF">
          <w:rPr>
            <w:rStyle w:val="af1"/>
            <w:rFonts w:hint="eastAsia"/>
            <w:noProof/>
          </w:rPr>
          <w:t>表</w:t>
        </w:r>
        <w:r w:rsidRPr="009A1DAF">
          <w:rPr>
            <w:rStyle w:val="af1"/>
            <w:noProof/>
          </w:rPr>
          <w:t xml:space="preserve"> 2.5 </w:t>
        </w:r>
        <w:r w:rsidRPr="009A1DAF">
          <w:rPr>
            <w:rStyle w:val="af1"/>
            <w:rFonts w:hint="eastAsia"/>
            <w:noProof/>
          </w:rPr>
          <w:t>目標編碼後的特徵欄位，以水果價格為例。</w:t>
        </w:r>
        <w:r>
          <w:rPr>
            <w:noProof/>
            <w:webHidden/>
          </w:rPr>
          <w:tab/>
        </w:r>
        <w:r>
          <w:rPr>
            <w:noProof/>
            <w:webHidden/>
          </w:rPr>
          <w:fldChar w:fldCharType="begin"/>
        </w:r>
        <w:r>
          <w:rPr>
            <w:noProof/>
            <w:webHidden/>
          </w:rPr>
          <w:instrText xml:space="preserve"> PAGEREF _Toc123328563 \h </w:instrText>
        </w:r>
        <w:r>
          <w:rPr>
            <w:noProof/>
            <w:webHidden/>
          </w:rPr>
        </w:r>
        <w:r>
          <w:rPr>
            <w:noProof/>
            <w:webHidden/>
          </w:rPr>
          <w:fldChar w:fldCharType="separate"/>
        </w:r>
        <w:r>
          <w:rPr>
            <w:noProof/>
            <w:webHidden/>
          </w:rPr>
          <w:t>14</w:t>
        </w:r>
        <w:r>
          <w:rPr>
            <w:noProof/>
            <w:webHidden/>
          </w:rPr>
          <w:fldChar w:fldCharType="end"/>
        </w:r>
      </w:hyperlink>
    </w:p>
    <w:p w14:paraId="0A14F520" w14:textId="3F1C8DA0" w:rsidR="00F76BC5" w:rsidRDefault="00F76BC5">
      <w:pPr>
        <w:pStyle w:val="af9"/>
        <w:tabs>
          <w:tab w:val="right" w:leader="dot" w:pos="8494"/>
        </w:tabs>
        <w:ind w:left="480" w:hanging="480"/>
        <w:rPr>
          <w:rFonts w:asciiTheme="minorHAnsi" w:eastAsiaTheme="minorEastAsia" w:hAnsiTheme="minorHAnsi"/>
          <w:noProof/>
        </w:rPr>
      </w:pPr>
      <w:hyperlink w:anchor="_Toc123328564" w:history="1">
        <w:r w:rsidRPr="009A1DAF">
          <w:rPr>
            <w:rStyle w:val="af1"/>
            <w:rFonts w:hint="eastAsia"/>
            <w:noProof/>
          </w:rPr>
          <w:t>表</w:t>
        </w:r>
        <w:r w:rsidRPr="009A1DAF">
          <w:rPr>
            <w:rStyle w:val="af1"/>
            <w:noProof/>
          </w:rPr>
          <w:t xml:space="preserve"> 3.1 </w:t>
        </w:r>
        <w:r w:rsidRPr="009A1DAF">
          <w:rPr>
            <w:rStyle w:val="af1"/>
            <w:rFonts w:hint="eastAsia"/>
            <w:noProof/>
          </w:rPr>
          <w:t>變數與符號定義。</w:t>
        </w:r>
        <w:r>
          <w:rPr>
            <w:noProof/>
            <w:webHidden/>
          </w:rPr>
          <w:tab/>
        </w:r>
        <w:r>
          <w:rPr>
            <w:noProof/>
            <w:webHidden/>
          </w:rPr>
          <w:fldChar w:fldCharType="begin"/>
        </w:r>
        <w:r>
          <w:rPr>
            <w:noProof/>
            <w:webHidden/>
          </w:rPr>
          <w:instrText xml:space="preserve"> PAGEREF _Toc123328564 \h </w:instrText>
        </w:r>
        <w:r>
          <w:rPr>
            <w:noProof/>
            <w:webHidden/>
          </w:rPr>
        </w:r>
        <w:r>
          <w:rPr>
            <w:noProof/>
            <w:webHidden/>
          </w:rPr>
          <w:fldChar w:fldCharType="separate"/>
        </w:r>
        <w:r>
          <w:rPr>
            <w:noProof/>
            <w:webHidden/>
          </w:rPr>
          <w:t>41</w:t>
        </w:r>
        <w:r>
          <w:rPr>
            <w:noProof/>
            <w:webHidden/>
          </w:rPr>
          <w:fldChar w:fldCharType="end"/>
        </w:r>
      </w:hyperlink>
    </w:p>
    <w:p w14:paraId="610C8A11" w14:textId="42B5F96C" w:rsidR="00F76BC5" w:rsidRDefault="00F76BC5">
      <w:pPr>
        <w:pStyle w:val="af9"/>
        <w:tabs>
          <w:tab w:val="right" w:leader="dot" w:pos="8494"/>
        </w:tabs>
        <w:ind w:left="480" w:hanging="480"/>
        <w:rPr>
          <w:rFonts w:asciiTheme="minorHAnsi" w:eastAsiaTheme="minorEastAsia" w:hAnsiTheme="minorHAnsi"/>
          <w:noProof/>
        </w:rPr>
      </w:pPr>
      <w:hyperlink w:anchor="_Toc123328565" w:history="1">
        <w:r w:rsidRPr="009A1DAF">
          <w:rPr>
            <w:rStyle w:val="af1"/>
            <w:rFonts w:hint="eastAsia"/>
            <w:noProof/>
          </w:rPr>
          <w:t>表</w:t>
        </w:r>
        <w:r w:rsidRPr="009A1DAF">
          <w:rPr>
            <w:rStyle w:val="af1"/>
            <w:noProof/>
          </w:rPr>
          <w:t xml:space="preserve"> 3.2 </w:t>
        </w:r>
        <w:r w:rsidRPr="009A1DAF">
          <w:rPr>
            <w:rStyle w:val="af1"/>
            <w:rFonts w:hint="eastAsia"/>
            <w:noProof/>
          </w:rPr>
          <w:t>具有群組資訊的二元特徵資料。</w:t>
        </w:r>
        <w:r>
          <w:rPr>
            <w:noProof/>
            <w:webHidden/>
          </w:rPr>
          <w:tab/>
        </w:r>
        <w:r>
          <w:rPr>
            <w:noProof/>
            <w:webHidden/>
          </w:rPr>
          <w:fldChar w:fldCharType="begin"/>
        </w:r>
        <w:r>
          <w:rPr>
            <w:noProof/>
            <w:webHidden/>
          </w:rPr>
          <w:instrText xml:space="preserve"> PAGEREF _Toc123328565 \h </w:instrText>
        </w:r>
        <w:r>
          <w:rPr>
            <w:noProof/>
            <w:webHidden/>
          </w:rPr>
        </w:r>
        <w:r>
          <w:rPr>
            <w:noProof/>
            <w:webHidden/>
          </w:rPr>
          <w:fldChar w:fldCharType="separate"/>
        </w:r>
        <w:r>
          <w:rPr>
            <w:noProof/>
            <w:webHidden/>
          </w:rPr>
          <w:t>43</w:t>
        </w:r>
        <w:r>
          <w:rPr>
            <w:noProof/>
            <w:webHidden/>
          </w:rPr>
          <w:fldChar w:fldCharType="end"/>
        </w:r>
      </w:hyperlink>
    </w:p>
    <w:p w14:paraId="391985EB" w14:textId="42A207DA" w:rsidR="00F76BC5" w:rsidRDefault="00F76BC5">
      <w:pPr>
        <w:pStyle w:val="af9"/>
        <w:tabs>
          <w:tab w:val="right" w:leader="dot" w:pos="8494"/>
        </w:tabs>
        <w:ind w:left="480" w:hanging="480"/>
        <w:rPr>
          <w:rFonts w:asciiTheme="minorHAnsi" w:eastAsiaTheme="minorEastAsia" w:hAnsiTheme="minorHAnsi"/>
          <w:noProof/>
        </w:rPr>
      </w:pPr>
      <w:hyperlink w:anchor="_Toc123328566" w:history="1">
        <w:r w:rsidRPr="009A1DAF">
          <w:rPr>
            <w:rStyle w:val="af1"/>
            <w:rFonts w:hint="eastAsia"/>
            <w:noProof/>
          </w:rPr>
          <w:t>表</w:t>
        </w:r>
        <w:r w:rsidRPr="009A1DAF">
          <w:rPr>
            <w:rStyle w:val="af1"/>
            <w:noProof/>
          </w:rPr>
          <w:t xml:space="preserve"> 3.3 </w:t>
        </w:r>
        <w:r w:rsidRPr="009A1DAF">
          <w:rPr>
            <w:rStyle w:val="af1"/>
            <w:rFonts w:hint="eastAsia"/>
            <w:noProof/>
          </w:rPr>
          <w:t>缺乏群組資訊的二元特徵資料。</w:t>
        </w:r>
        <w:r>
          <w:rPr>
            <w:noProof/>
            <w:webHidden/>
          </w:rPr>
          <w:tab/>
        </w:r>
        <w:r>
          <w:rPr>
            <w:noProof/>
            <w:webHidden/>
          </w:rPr>
          <w:fldChar w:fldCharType="begin"/>
        </w:r>
        <w:r>
          <w:rPr>
            <w:noProof/>
            <w:webHidden/>
          </w:rPr>
          <w:instrText xml:space="preserve"> PAGEREF _Toc123328566 \h </w:instrText>
        </w:r>
        <w:r>
          <w:rPr>
            <w:noProof/>
            <w:webHidden/>
          </w:rPr>
        </w:r>
        <w:r>
          <w:rPr>
            <w:noProof/>
            <w:webHidden/>
          </w:rPr>
          <w:fldChar w:fldCharType="separate"/>
        </w:r>
        <w:r>
          <w:rPr>
            <w:noProof/>
            <w:webHidden/>
          </w:rPr>
          <w:t>43</w:t>
        </w:r>
        <w:r>
          <w:rPr>
            <w:noProof/>
            <w:webHidden/>
          </w:rPr>
          <w:fldChar w:fldCharType="end"/>
        </w:r>
      </w:hyperlink>
    </w:p>
    <w:p w14:paraId="233356C0" w14:textId="67952579" w:rsidR="00F76BC5" w:rsidRDefault="00F76BC5">
      <w:pPr>
        <w:pStyle w:val="af9"/>
        <w:tabs>
          <w:tab w:val="right" w:leader="dot" w:pos="8494"/>
        </w:tabs>
        <w:ind w:left="480" w:hanging="480"/>
        <w:rPr>
          <w:rFonts w:asciiTheme="minorHAnsi" w:eastAsiaTheme="minorEastAsia" w:hAnsiTheme="minorHAnsi"/>
          <w:noProof/>
        </w:rPr>
      </w:pPr>
      <w:hyperlink w:anchor="_Toc123328567" w:history="1">
        <w:r w:rsidRPr="009A1DAF">
          <w:rPr>
            <w:rStyle w:val="af1"/>
            <w:rFonts w:hint="eastAsia"/>
            <w:noProof/>
          </w:rPr>
          <w:t>表</w:t>
        </w:r>
        <w:r w:rsidRPr="009A1DAF">
          <w:rPr>
            <w:rStyle w:val="af1"/>
            <w:noProof/>
          </w:rPr>
          <w:t xml:space="preserve"> 3.4 </w:t>
        </w:r>
        <w:r w:rsidRPr="009A1DAF">
          <w:rPr>
            <w:rStyle w:val="af1"/>
            <w:rFonts w:hint="eastAsia"/>
            <w:noProof/>
          </w:rPr>
          <w:t>不同主成分之下的二元特徵權重絕對值。</w:t>
        </w:r>
        <w:r>
          <w:rPr>
            <w:noProof/>
            <w:webHidden/>
          </w:rPr>
          <w:tab/>
        </w:r>
        <w:r>
          <w:rPr>
            <w:noProof/>
            <w:webHidden/>
          </w:rPr>
          <w:fldChar w:fldCharType="begin"/>
        </w:r>
        <w:r>
          <w:rPr>
            <w:noProof/>
            <w:webHidden/>
          </w:rPr>
          <w:instrText xml:space="preserve"> PAGEREF _Toc123328567 \h </w:instrText>
        </w:r>
        <w:r>
          <w:rPr>
            <w:noProof/>
            <w:webHidden/>
          </w:rPr>
        </w:r>
        <w:r>
          <w:rPr>
            <w:noProof/>
            <w:webHidden/>
          </w:rPr>
          <w:fldChar w:fldCharType="separate"/>
        </w:r>
        <w:r>
          <w:rPr>
            <w:noProof/>
            <w:webHidden/>
          </w:rPr>
          <w:t>44</w:t>
        </w:r>
        <w:r>
          <w:rPr>
            <w:noProof/>
            <w:webHidden/>
          </w:rPr>
          <w:fldChar w:fldCharType="end"/>
        </w:r>
      </w:hyperlink>
    </w:p>
    <w:p w14:paraId="0393B714" w14:textId="1AFF9570" w:rsidR="00F76BC5" w:rsidRDefault="00F76BC5">
      <w:pPr>
        <w:pStyle w:val="af9"/>
        <w:tabs>
          <w:tab w:val="right" w:leader="dot" w:pos="8494"/>
        </w:tabs>
        <w:ind w:left="480" w:hanging="480"/>
        <w:rPr>
          <w:rFonts w:asciiTheme="minorHAnsi" w:eastAsiaTheme="minorEastAsia" w:hAnsiTheme="minorHAnsi"/>
          <w:noProof/>
        </w:rPr>
      </w:pPr>
      <w:hyperlink w:anchor="_Toc123328568" w:history="1">
        <w:r w:rsidRPr="009A1DAF">
          <w:rPr>
            <w:rStyle w:val="af1"/>
            <w:rFonts w:hint="eastAsia"/>
            <w:noProof/>
          </w:rPr>
          <w:t>表</w:t>
        </w:r>
        <w:r w:rsidRPr="009A1DAF">
          <w:rPr>
            <w:rStyle w:val="af1"/>
            <w:noProof/>
          </w:rPr>
          <w:t xml:space="preserve"> 3.5 </w:t>
        </w:r>
        <w:r w:rsidRPr="009A1DAF">
          <w:rPr>
            <w:rStyle w:val="af1"/>
            <w:rFonts w:hint="eastAsia"/>
            <w:noProof/>
          </w:rPr>
          <w:t>依據主成分分析群集二元特徵。</w:t>
        </w:r>
        <w:r>
          <w:rPr>
            <w:noProof/>
            <w:webHidden/>
          </w:rPr>
          <w:tab/>
        </w:r>
        <w:r>
          <w:rPr>
            <w:noProof/>
            <w:webHidden/>
          </w:rPr>
          <w:fldChar w:fldCharType="begin"/>
        </w:r>
        <w:r>
          <w:rPr>
            <w:noProof/>
            <w:webHidden/>
          </w:rPr>
          <w:instrText xml:space="preserve"> PAGEREF _Toc123328568 \h </w:instrText>
        </w:r>
        <w:r>
          <w:rPr>
            <w:noProof/>
            <w:webHidden/>
          </w:rPr>
        </w:r>
        <w:r>
          <w:rPr>
            <w:noProof/>
            <w:webHidden/>
          </w:rPr>
          <w:fldChar w:fldCharType="separate"/>
        </w:r>
        <w:r>
          <w:rPr>
            <w:noProof/>
            <w:webHidden/>
          </w:rPr>
          <w:t>44</w:t>
        </w:r>
        <w:r>
          <w:rPr>
            <w:noProof/>
            <w:webHidden/>
          </w:rPr>
          <w:fldChar w:fldCharType="end"/>
        </w:r>
      </w:hyperlink>
    </w:p>
    <w:p w14:paraId="54E33E00" w14:textId="6622CBCE" w:rsidR="00F76BC5" w:rsidRDefault="00F76BC5">
      <w:pPr>
        <w:pStyle w:val="af9"/>
        <w:tabs>
          <w:tab w:val="right" w:leader="dot" w:pos="8494"/>
        </w:tabs>
        <w:ind w:left="480" w:hanging="480"/>
        <w:rPr>
          <w:rFonts w:asciiTheme="minorHAnsi" w:eastAsiaTheme="minorEastAsia" w:hAnsiTheme="minorHAnsi"/>
          <w:noProof/>
        </w:rPr>
      </w:pPr>
      <w:hyperlink w:anchor="_Toc123328569" w:history="1">
        <w:r w:rsidRPr="009A1DAF">
          <w:rPr>
            <w:rStyle w:val="af1"/>
            <w:rFonts w:hint="eastAsia"/>
            <w:noProof/>
          </w:rPr>
          <w:t>表</w:t>
        </w:r>
        <w:r w:rsidRPr="009A1DAF">
          <w:rPr>
            <w:rStyle w:val="af1"/>
            <w:noProof/>
          </w:rPr>
          <w:t xml:space="preserve"> 3.6 </w:t>
        </w:r>
        <w:r w:rsidRPr="009A1DAF">
          <w:rPr>
            <w:rStyle w:val="af1"/>
            <w:rFonts w:hint="eastAsia"/>
            <w:noProof/>
          </w:rPr>
          <w:t>依據相關係數群集二元特徵。</w:t>
        </w:r>
        <w:r>
          <w:rPr>
            <w:noProof/>
            <w:webHidden/>
          </w:rPr>
          <w:tab/>
        </w:r>
        <w:r>
          <w:rPr>
            <w:noProof/>
            <w:webHidden/>
          </w:rPr>
          <w:fldChar w:fldCharType="begin"/>
        </w:r>
        <w:r>
          <w:rPr>
            <w:noProof/>
            <w:webHidden/>
          </w:rPr>
          <w:instrText xml:space="preserve"> PAGEREF _Toc123328569 \h </w:instrText>
        </w:r>
        <w:r>
          <w:rPr>
            <w:noProof/>
            <w:webHidden/>
          </w:rPr>
        </w:r>
        <w:r>
          <w:rPr>
            <w:noProof/>
            <w:webHidden/>
          </w:rPr>
          <w:fldChar w:fldCharType="separate"/>
        </w:r>
        <w:r>
          <w:rPr>
            <w:noProof/>
            <w:webHidden/>
          </w:rPr>
          <w:t>46</w:t>
        </w:r>
        <w:r>
          <w:rPr>
            <w:noProof/>
            <w:webHidden/>
          </w:rPr>
          <w:fldChar w:fldCharType="end"/>
        </w:r>
      </w:hyperlink>
    </w:p>
    <w:p w14:paraId="2CCE67A2" w14:textId="4F326661" w:rsidR="00F76BC5" w:rsidRDefault="00F76BC5">
      <w:pPr>
        <w:pStyle w:val="af9"/>
        <w:tabs>
          <w:tab w:val="right" w:leader="dot" w:pos="8494"/>
        </w:tabs>
        <w:ind w:left="480" w:hanging="480"/>
        <w:rPr>
          <w:rFonts w:asciiTheme="minorHAnsi" w:eastAsiaTheme="minorEastAsia" w:hAnsiTheme="minorHAnsi"/>
          <w:noProof/>
        </w:rPr>
      </w:pPr>
      <w:hyperlink w:anchor="_Toc123328570" w:history="1">
        <w:r w:rsidRPr="009A1DAF">
          <w:rPr>
            <w:rStyle w:val="af1"/>
            <w:rFonts w:hint="eastAsia"/>
            <w:noProof/>
          </w:rPr>
          <w:t>表</w:t>
        </w:r>
        <w:r w:rsidRPr="009A1DAF">
          <w:rPr>
            <w:rStyle w:val="af1"/>
            <w:noProof/>
          </w:rPr>
          <w:t xml:space="preserve"> 3.7</w:t>
        </w:r>
        <w:r w:rsidRPr="009A1DAF">
          <w:rPr>
            <w:rStyle w:val="af1"/>
            <w:rFonts w:hint="eastAsia"/>
            <w:noProof/>
          </w:rPr>
          <w:t>排序前各群組中的二元特徵，由</w:t>
        </w:r>
        <m:oMath>
          <m:r>
            <w:rPr>
              <w:rStyle w:val="af1"/>
              <w:rFonts w:ascii="Cambria Math" w:hAnsi="Cambria Math"/>
              <w:noProof/>
            </w:rPr>
            <m:t>Cij</m:t>
          </m:r>
        </m:oMath>
        <w:r w:rsidRPr="009A1DAF">
          <w:rPr>
            <w:rStyle w:val="af1"/>
            <w:rFonts w:hint="eastAsia"/>
            <w:noProof/>
          </w:rPr>
          <w:t>表示。</w:t>
        </w:r>
        <w:r>
          <w:rPr>
            <w:noProof/>
            <w:webHidden/>
          </w:rPr>
          <w:tab/>
        </w:r>
        <w:r>
          <w:rPr>
            <w:noProof/>
            <w:webHidden/>
          </w:rPr>
          <w:fldChar w:fldCharType="begin"/>
        </w:r>
        <w:r>
          <w:rPr>
            <w:noProof/>
            <w:webHidden/>
          </w:rPr>
          <w:instrText xml:space="preserve"> PAGEREF _Toc123328570 \h </w:instrText>
        </w:r>
        <w:r>
          <w:rPr>
            <w:noProof/>
            <w:webHidden/>
          </w:rPr>
        </w:r>
        <w:r>
          <w:rPr>
            <w:noProof/>
            <w:webHidden/>
          </w:rPr>
          <w:fldChar w:fldCharType="separate"/>
        </w:r>
        <w:r>
          <w:rPr>
            <w:noProof/>
            <w:webHidden/>
          </w:rPr>
          <w:t>52</w:t>
        </w:r>
        <w:r>
          <w:rPr>
            <w:noProof/>
            <w:webHidden/>
          </w:rPr>
          <w:fldChar w:fldCharType="end"/>
        </w:r>
      </w:hyperlink>
    </w:p>
    <w:p w14:paraId="056A7F55" w14:textId="031917FE" w:rsidR="00F76BC5" w:rsidRDefault="00F76BC5">
      <w:pPr>
        <w:pStyle w:val="af9"/>
        <w:tabs>
          <w:tab w:val="right" w:leader="dot" w:pos="8494"/>
        </w:tabs>
        <w:ind w:left="480" w:hanging="480"/>
        <w:rPr>
          <w:rFonts w:asciiTheme="minorHAnsi" w:eastAsiaTheme="minorEastAsia" w:hAnsiTheme="minorHAnsi"/>
          <w:noProof/>
        </w:rPr>
      </w:pPr>
      <w:hyperlink w:anchor="_Toc123328571" w:history="1">
        <w:r w:rsidRPr="009A1DAF">
          <w:rPr>
            <w:rStyle w:val="af1"/>
            <w:rFonts w:hint="eastAsia"/>
            <w:noProof/>
          </w:rPr>
          <w:t>表</w:t>
        </w:r>
        <w:r w:rsidRPr="009A1DAF">
          <w:rPr>
            <w:rStyle w:val="af1"/>
            <w:noProof/>
          </w:rPr>
          <w:t xml:space="preserve"> 3.8 </w:t>
        </w:r>
        <w:r w:rsidRPr="009A1DAF">
          <w:rPr>
            <w:rStyle w:val="af1"/>
            <w:rFonts w:hint="eastAsia"/>
            <w:noProof/>
          </w:rPr>
          <w:t>染色體範例，以基因演算法排序組內特徵。</w:t>
        </w:r>
        <w:r>
          <w:rPr>
            <w:noProof/>
            <w:webHidden/>
          </w:rPr>
          <w:tab/>
        </w:r>
        <w:r>
          <w:rPr>
            <w:noProof/>
            <w:webHidden/>
          </w:rPr>
          <w:fldChar w:fldCharType="begin"/>
        </w:r>
        <w:r>
          <w:rPr>
            <w:noProof/>
            <w:webHidden/>
          </w:rPr>
          <w:instrText xml:space="preserve"> PAGEREF _Toc123328571 \h </w:instrText>
        </w:r>
        <w:r>
          <w:rPr>
            <w:noProof/>
            <w:webHidden/>
          </w:rPr>
        </w:r>
        <w:r>
          <w:rPr>
            <w:noProof/>
            <w:webHidden/>
          </w:rPr>
          <w:fldChar w:fldCharType="separate"/>
        </w:r>
        <w:r>
          <w:rPr>
            <w:noProof/>
            <w:webHidden/>
          </w:rPr>
          <w:t>52</w:t>
        </w:r>
        <w:r>
          <w:rPr>
            <w:noProof/>
            <w:webHidden/>
          </w:rPr>
          <w:fldChar w:fldCharType="end"/>
        </w:r>
      </w:hyperlink>
    </w:p>
    <w:p w14:paraId="61A38C4F" w14:textId="237F7A53" w:rsidR="00F76BC5" w:rsidRDefault="00F76BC5">
      <w:pPr>
        <w:pStyle w:val="af9"/>
        <w:tabs>
          <w:tab w:val="right" w:leader="dot" w:pos="8494"/>
        </w:tabs>
        <w:ind w:left="480" w:hanging="480"/>
        <w:rPr>
          <w:rFonts w:asciiTheme="minorHAnsi" w:eastAsiaTheme="minorEastAsia" w:hAnsiTheme="minorHAnsi"/>
          <w:noProof/>
        </w:rPr>
      </w:pPr>
      <w:hyperlink w:anchor="_Toc123328572" w:history="1">
        <w:r w:rsidRPr="009A1DAF">
          <w:rPr>
            <w:rStyle w:val="af1"/>
            <w:rFonts w:hint="eastAsia"/>
            <w:noProof/>
          </w:rPr>
          <w:t>表</w:t>
        </w:r>
        <w:r w:rsidRPr="009A1DAF">
          <w:rPr>
            <w:rStyle w:val="af1"/>
            <w:noProof/>
          </w:rPr>
          <w:t xml:space="preserve"> 3.9 </w:t>
        </w:r>
        <w:r w:rsidRPr="009A1DAF">
          <w:rPr>
            <w:rStyle w:val="af1"/>
            <w:rFonts w:hint="eastAsia"/>
            <w:noProof/>
          </w:rPr>
          <w:t>常用的</w:t>
        </w:r>
        <w:r w:rsidRPr="009A1DAF">
          <w:rPr>
            <w:rStyle w:val="af1"/>
            <w:noProof/>
          </w:rPr>
          <w:t>BCD</w:t>
        </w:r>
        <w:r w:rsidRPr="009A1DAF">
          <w:rPr>
            <w:rStyle w:val="af1"/>
            <w:rFonts w:hint="eastAsia"/>
            <w:noProof/>
          </w:rPr>
          <w:t>編碼方式，與對應的十位數值。</w:t>
        </w:r>
        <w:r>
          <w:rPr>
            <w:noProof/>
            <w:webHidden/>
          </w:rPr>
          <w:tab/>
        </w:r>
        <w:r>
          <w:rPr>
            <w:noProof/>
            <w:webHidden/>
          </w:rPr>
          <w:fldChar w:fldCharType="begin"/>
        </w:r>
        <w:r>
          <w:rPr>
            <w:noProof/>
            <w:webHidden/>
          </w:rPr>
          <w:instrText xml:space="preserve"> PAGEREF _Toc123328572 \h </w:instrText>
        </w:r>
        <w:r>
          <w:rPr>
            <w:noProof/>
            <w:webHidden/>
          </w:rPr>
        </w:r>
        <w:r>
          <w:rPr>
            <w:noProof/>
            <w:webHidden/>
          </w:rPr>
          <w:fldChar w:fldCharType="separate"/>
        </w:r>
        <w:r>
          <w:rPr>
            <w:noProof/>
            <w:webHidden/>
          </w:rPr>
          <w:t>53</w:t>
        </w:r>
        <w:r>
          <w:rPr>
            <w:noProof/>
            <w:webHidden/>
          </w:rPr>
          <w:fldChar w:fldCharType="end"/>
        </w:r>
      </w:hyperlink>
    </w:p>
    <w:p w14:paraId="5A4AA7E3" w14:textId="30B2B263" w:rsidR="00F76BC5" w:rsidRDefault="00F76BC5">
      <w:pPr>
        <w:pStyle w:val="af9"/>
        <w:tabs>
          <w:tab w:val="right" w:leader="dot" w:pos="8494"/>
        </w:tabs>
        <w:ind w:left="480" w:hanging="480"/>
        <w:rPr>
          <w:rFonts w:asciiTheme="minorHAnsi" w:eastAsiaTheme="minorEastAsia" w:hAnsiTheme="minorHAnsi"/>
          <w:noProof/>
        </w:rPr>
      </w:pPr>
      <w:hyperlink w:anchor="_Toc123328573" w:history="1">
        <w:r w:rsidRPr="009A1DAF">
          <w:rPr>
            <w:rStyle w:val="af1"/>
            <w:rFonts w:hint="eastAsia"/>
            <w:noProof/>
          </w:rPr>
          <w:t>表</w:t>
        </w:r>
        <w:r w:rsidRPr="009A1DAF">
          <w:rPr>
            <w:rStyle w:val="af1"/>
            <w:noProof/>
          </w:rPr>
          <w:t xml:space="preserve"> 3.10 </w:t>
        </w:r>
        <w:r w:rsidRPr="009A1DAF">
          <w:rPr>
            <w:rStyle w:val="af1"/>
            <w:rFonts w:hint="eastAsia"/>
            <w:noProof/>
          </w:rPr>
          <w:t>各個樣本轉換後的新數值。</w:t>
        </w:r>
        <w:r>
          <w:rPr>
            <w:noProof/>
            <w:webHidden/>
          </w:rPr>
          <w:tab/>
        </w:r>
        <w:r>
          <w:rPr>
            <w:noProof/>
            <w:webHidden/>
          </w:rPr>
          <w:fldChar w:fldCharType="begin"/>
        </w:r>
        <w:r>
          <w:rPr>
            <w:noProof/>
            <w:webHidden/>
          </w:rPr>
          <w:instrText xml:space="preserve"> PAGEREF _Toc123328573 \h </w:instrText>
        </w:r>
        <w:r>
          <w:rPr>
            <w:noProof/>
            <w:webHidden/>
          </w:rPr>
        </w:r>
        <w:r>
          <w:rPr>
            <w:noProof/>
            <w:webHidden/>
          </w:rPr>
          <w:fldChar w:fldCharType="separate"/>
        </w:r>
        <w:r>
          <w:rPr>
            <w:noProof/>
            <w:webHidden/>
          </w:rPr>
          <w:t>54</w:t>
        </w:r>
        <w:r>
          <w:rPr>
            <w:noProof/>
            <w:webHidden/>
          </w:rPr>
          <w:fldChar w:fldCharType="end"/>
        </w:r>
      </w:hyperlink>
    </w:p>
    <w:p w14:paraId="7D178C99" w14:textId="042630F7" w:rsidR="00F76BC5" w:rsidRDefault="00F76BC5">
      <w:pPr>
        <w:pStyle w:val="af9"/>
        <w:tabs>
          <w:tab w:val="right" w:leader="dot" w:pos="8494"/>
        </w:tabs>
        <w:ind w:left="480" w:hanging="480"/>
        <w:rPr>
          <w:rFonts w:asciiTheme="minorHAnsi" w:eastAsiaTheme="minorEastAsia" w:hAnsiTheme="minorHAnsi"/>
          <w:noProof/>
        </w:rPr>
      </w:pPr>
      <w:hyperlink w:anchor="_Toc123328574" w:history="1">
        <w:r w:rsidRPr="009A1DAF">
          <w:rPr>
            <w:rStyle w:val="af1"/>
            <w:rFonts w:hint="eastAsia"/>
            <w:noProof/>
          </w:rPr>
          <w:t>表</w:t>
        </w:r>
        <w:r w:rsidRPr="009A1DAF">
          <w:rPr>
            <w:rStyle w:val="af1"/>
            <w:noProof/>
          </w:rPr>
          <w:t xml:space="preserve"> 4.1 </w:t>
        </w:r>
        <w:r w:rsidRPr="009A1DAF">
          <w:rPr>
            <w:rStyle w:val="af1"/>
            <w:rFonts w:hint="eastAsia"/>
            <w:noProof/>
          </w:rPr>
          <w:t>二元化後的特徵資料。</w:t>
        </w:r>
        <w:r>
          <w:rPr>
            <w:noProof/>
            <w:webHidden/>
          </w:rPr>
          <w:tab/>
        </w:r>
        <w:r>
          <w:rPr>
            <w:noProof/>
            <w:webHidden/>
          </w:rPr>
          <w:fldChar w:fldCharType="begin"/>
        </w:r>
        <w:r>
          <w:rPr>
            <w:noProof/>
            <w:webHidden/>
          </w:rPr>
          <w:instrText xml:space="preserve"> PAGEREF _Toc123328574 \h </w:instrText>
        </w:r>
        <w:r>
          <w:rPr>
            <w:noProof/>
            <w:webHidden/>
          </w:rPr>
        </w:r>
        <w:r>
          <w:rPr>
            <w:noProof/>
            <w:webHidden/>
          </w:rPr>
          <w:fldChar w:fldCharType="separate"/>
        </w:r>
        <w:r>
          <w:rPr>
            <w:noProof/>
            <w:webHidden/>
          </w:rPr>
          <w:t>63</w:t>
        </w:r>
        <w:r>
          <w:rPr>
            <w:noProof/>
            <w:webHidden/>
          </w:rPr>
          <w:fldChar w:fldCharType="end"/>
        </w:r>
      </w:hyperlink>
    </w:p>
    <w:p w14:paraId="0B79C152" w14:textId="2132A87F" w:rsidR="00F76BC5" w:rsidRDefault="00F76BC5">
      <w:pPr>
        <w:pStyle w:val="af9"/>
        <w:tabs>
          <w:tab w:val="right" w:leader="dot" w:pos="8494"/>
        </w:tabs>
        <w:ind w:left="480" w:hanging="480"/>
        <w:rPr>
          <w:rFonts w:asciiTheme="minorHAnsi" w:eastAsiaTheme="minorEastAsia" w:hAnsiTheme="minorHAnsi"/>
          <w:noProof/>
        </w:rPr>
      </w:pPr>
      <w:hyperlink w:anchor="_Toc123328575" w:history="1">
        <w:r w:rsidRPr="009A1DAF">
          <w:rPr>
            <w:rStyle w:val="af1"/>
            <w:rFonts w:hint="eastAsia"/>
            <w:noProof/>
          </w:rPr>
          <w:t>表</w:t>
        </w:r>
        <w:r w:rsidRPr="009A1DAF">
          <w:rPr>
            <w:rStyle w:val="af1"/>
            <w:noProof/>
          </w:rPr>
          <w:t xml:space="preserve"> 4.2 </w:t>
        </w:r>
        <w:r w:rsidRPr="009A1DAF">
          <w:rPr>
            <w:rStyle w:val="af1"/>
            <w:rFonts w:hint="eastAsia"/>
            <w:noProof/>
          </w:rPr>
          <w:t>類別化後的特徵資料。</w:t>
        </w:r>
        <w:r>
          <w:rPr>
            <w:noProof/>
            <w:webHidden/>
          </w:rPr>
          <w:tab/>
        </w:r>
        <w:r>
          <w:rPr>
            <w:noProof/>
            <w:webHidden/>
          </w:rPr>
          <w:fldChar w:fldCharType="begin"/>
        </w:r>
        <w:r>
          <w:rPr>
            <w:noProof/>
            <w:webHidden/>
          </w:rPr>
          <w:instrText xml:space="preserve"> PAGEREF _Toc123328575 \h </w:instrText>
        </w:r>
        <w:r>
          <w:rPr>
            <w:noProof/>
            <w:webHidden/>
          </w:rPr>
        </w:r>
        <w:r>
          <w:rPr>
            <w:noProof/>
            <w:webHidden/>
          </w:rPr>
          <w:fldChar w:fldCharType="separate"/>
        </w:r>
        <w:r>
          <w:rPr>
            <w:noProof/>
            <w:webHidden/>
          </w:rPr>
          <w:t>63</w:t>
        </w:r>
        <w:r>
          <w:rPr>
            <w:noProof/>
            <w:webHidden/>
          </w:rPr>
          <w:fldChar w:fldCharType="end"/>
        </w:r>
      </w:hyperlink>
    </w:p>
    <w:p w14:paraId="58FA2474" w14:textId="7CF89026" w:rsidR="00F76BC5" w:rsidRDefault="00F76BC5">
      <w:pPr>
        <w:pStyle w:val="af9"/>
        <w:tabs>
          <w:tab w:val="right" w:leader="dot" w:pos="8494"/>
        </w:tabs>
        <w:ind w:left="480" w:hanging="480"/>
        <w:rPr>
          <w:rFonts w:asciiTheme="minorHAnsi" w:eastAsiaTheme="minorEastAsia" w:hAnsiTheme="minorHAnsi"/>
          <w:noProof/>
        </w:rPr>
      </w:pPr>
      <w:hyperlink w:anchor="_Toc123328576" w:history="1">
        <w:r w:rsidRPr="009A1DAF">
          <w:rPr>
            <w:rStyle w:val="af1"/>
            <w:rFonts w:hint="eastAsia"/>
            <w:noProof/>
          </w:rPr>
          <w:t>表</w:t>
        </w:r>
        <w:r w:rsidRPr="009A1DAF">
          <w:rPr>
            <w:rStyle w:val="af1"/>
            <w:noProof/>
          </w:rPr>
          <w:t xml:space="preserve"> 4.3 </w:t>
        </w:r>
        <w:r w:rsidRPr="009A1DAF">
          <w:rPr>
            <w:rStyle w:val="af1"/>
            <w:rFonts w:hint="eastAsia"/>
            <w:noProof/>
          </w:rPr>
          <w:t>二手車輛車況評估資料集中各特徵中的類別。</w:t>
        </w:r>
        <w:r>
          <w:rPr>
            <w:noProof/>
            <w:webHidden/>
          </w:rPr>
          <w:tab/>
        </w:r>
        <w:r>
          <w:rPr>
            <w:noProof/>
            <w:webHidden/>
          </w:rPr>
          <w:fldChar w:fldCharType="begin"/>
        </w:r>
        <w:r>
          <w:rPr>
            <w:noProof/>
            <w:webHidden/>
          </w:rPr>
          <w:instrText xml:space="preserve"> PAGEREF _Toc123328576 \h </w:instrText>
        </w:r>
        <w:r>
          <w:rPr>
            <w:noProof/>
            <w:webHidden/>
          </w:rPr>
        </w:r>
        <w:r>
          <w:rPr>
            <w:noProof/>
            <w:webHidden/>
          </w:rPr>
          <w:fldChar w:fldCharType="separate"/>
        </w:r>
        <w:r>
          <w:rPr>
            <w:noProof/>
            <w:webHidden/>
          </w:rPr>
          <w:t>69</w:t>
        </w:r>
        <w:r>
          <w:rPr>
            <w:noProof/>
            <w:webHidden/>
          </w:rPr>
          <w:fldChar w:fldCharType="end"/>
        </w:r>
      </w:hyperlink>
    </w:p>
    <w:p w14:paraId="0F5562CA" w14:textId="47752737" w:rsidR="00F76BC5" w:rsidRDefault="00F76BC5">
      <w:pPr>
        <w:pStyle w:val="af9"/>
        <w:tabs>
          <w:tab w:val="right" w:leader="dot" w:pos="8494"/>
        </w:tabs>
        <w:ind w:left="480" w:hanging="480"/>
        <w:rPr>
          <w:rFonts w:asciiTheme="minorHAnsi" w:eastAsiaTheme="minorEastAsia" w:hAnsiTheme="minorHAnsi"/>
          <w:noProof/>
        </w:rPr>
      </w:pPr>
      <w:hyperlink w:anchor="_Toc123328577" w:history="1">
        <w:r w:rsidRPr="009A1DAF">
          <w:rPr>
            <w:rStyle w:val="af1"/>
            <w:rFonts w:hint="eastAsia"/>
            <w:noProof/>
          </w:rPr>
          <w:t>表</w:t>
        </w:r>
        <w:r w:rsidRPr="009A1DAF">
          <w:rPr>
            <w:rStyle w:val="af1"/>
            <w:noProof/>
          </w:rPr>
          <w:t xml:space="preserve"> 4.4 </w:t>
        </w:r>
        <w:r w:rsidRPr="009A1DAF">
          <w:rPr>
            <w:rStyle w:val="af1"/>
            <w:rFonts w:hint="eastAsia"/>
            <w:noProof/>
          </w:rPr>
          <w:t>類別特徵編碼挑戰資料集中各類別特徵中的類別。</w:t>
        </w:r>
        <w:r>
          <w:rPr>
            <w:noProof/>
            <w:webHidden/>
          </w:rPr>
          <w:tab/>
        </w:r>
        <w:r>
          <w:rPr>
            <w:noProof/>
            <w:webHidden/>
          </w:rPr>
          <w:fldChar w:fldCharType="begin"/>
        </w:r>
        <w:r>
          <w:rPr>
            <w:noProof/>
            <w:webHidden/>
          </w:rPr>
          <w:instrText xml:space="preserve"> PAGEREF _Toc123328577 \h </w:instrText>
        </w:r>
        <w:r>
          <w:rPr>
            <w:noProof/>
            <w:webHidden/>
          </w:rPr>
        </w:r>
        <w:r>
          <w:rPr>
            <w:noProof/>
            <w:webHidden/>
          </w:rPr>
          <w:fldChar w:fldCharType="separate"/>
        </w:r>
        <w:r>
          <w:rPr>
            <w:noProof/>
            <w:webHidden/>
          </w:rPr>
          <w:t>72</w:t>
        </w:r>
        <w:r>
          <w:rPr>
            <w:noProof/>
            <w:webHidden/>
          </w:rPr>
          <w:fldChar w:fldCharType="end"/>
        </w:r>
      </w:hyperlink>
    </w:p>
    <w:p w14:paraId="59BBA165" w14:textId="476A886A" w:rsidR="00F76BC5" w:rsidRDefault="00F76BC5">
      <w:pPr>
        <w:pStyle w:val="af9"/>
        <w:tabs>
          <w:tab w:val="right" w:leader="dot" w:pos="8494"/>
        </w:tabs>
        <w:ind w:left="480" w:hanging="480"/>
        <w:rPr>
          <w:rFonts w:asciiTheme="minorHAnsi" w:eastAsiaTheme="minorEastAsia" w:hAnsiTheme="minorHAnsi"/>
          <w:noProof/>
        </w:rPr>
      </w:pPr>
      <w:hyperlink w:anchor="_Toc123328578" w:history="1">
        <w:r w:rsidRPr="009A1DAF">
          <w:rPr>
            <w:rStyle w:val="af1"/>
            <w:rFonts w:hint="eastAsia"/>
            <w:noProof/>
          </w:rPr>
          <w:t>表</w:t>
        </w:r>
        <w:r w:rsidRPr="009A1DAF">
          <w:rPr>
            <w:rStyle w:val="af1"/>
            <w:noProof/>
          </w:rPr>
          <w:t xml:space="preserve"> 4.5 </w:t>
        </w:r>
        <w:r w:rsidRPr="009A1DAF">
          <w:rPr>
            <w:rStyle w:val="af1"/>
            <w:rFonts w:hint="eastAsia"/>
            <w:noProof/>
          </w:rPr>
          <w:t>類別特徵編碼挑戰資料集中各數值特徵中的類別。</w:t>
        </w:r>
        <w:r>
          <w:rPr>
            <w:noProof/>
            <w:webHidden/>
          </w:rPr>
          <w:tab/>
        </w:r>
        <w:r>
          <w:rPr>
            <w:noProof/>
            <w:webHidden/>
          </w:rPr>
          <w:fldChar w:fldCharType="begin"/>
        </w:r>
        <w:r>
          <w:rPr>
            <w:noProof/>
            <w:webHidden/>
          </w:rPr>
          <w:instrText xml:space="preserve"> PAGEREF _Toc123328578 \h </w:instrText>
        </w:r>
        <w:r>
          <w:rPr>
            <w:noProof/>
            <w:webHidden/>
          </w:rPr>
        </w:r>
        <w:r>
          <w:rPr>
            <w:noProof/>
            <w:webHidden/>
          </w:rPr>
          <w:fldChar w:fldCharType="separate"/>
        </w:r>
        <w:r>
          <w:rPr>
            <w:noProof/>
            <w:webHidden/>
          </w:rPr>
          <w:t>72</w:t>
        </w:r>
        <w:r>
          <w:rPr>
            <w:noProof/>
            <w:webHidden/>
          </w:rPr>
          <w:fldChar w:fldCharType="end"/>
        </w:r>
      </w:hyperlink>
    </w:p>
    <w:p w14:paraId="1D5E03BD" w14:textId="5B13BA32" w:rsidR="00B80D9E" w:rsidRDefault="006D4561" w:rsidP="00B01298">
      <w:r>
        <w:fldChar w:fldCharType="end"/>
      </w:r>
    </w:p>
    <w:p w14:paraId="3AC23C15" w14:textId="77777777" w:rsidR="00B80D9E" w:rsidRDefault="00B80D9E" w:rsidP="00B01298">
      <w:pPr>
        <w:ind w:firstLine="0"/>
        <w:sectPr w:rsidR="00B80D9E" w:rsidSect="00B80D9E">
          <w:pgSz w:w="11906" w:h="16838" w:code="9"/>
          <w:pgMar w:top="1701" w:right="1701" w:bottom="1134" w:left="1701" w:header="720" w:footer="478" w:gutter="0"/>
          <w:pgNumType w:fmt="lowerRoman" w:start="1"/>
          <w:cols w:space="720"/>
          <w:docGrid w:type="lines" w:linePitch="360"/>
        </w:sectPr>
      </w:pPr>
    </w:p>
    <w:p w14:paraId="5FB3D39F" w14:textId="6BB7F770" w:rsidR="00474CF0" w:rsidRDefault="00474CF0" w:rsidP="00474CF0">
      <w:pPr>
        <w:pStyle w:val="1"/>
        <w:numPr>
          <w:ilvl w:val="0"/>
          <w:numId w:val="10"/>
        </w:numPr>
      </w:pPr>
      <w:bookmarkStart w:id="11" w:name="_Toc122553125"/>
      <w:bookmarkStart w:id="12" w:name="_Toc123328426"/>
      <w:r>
        <w:rPr>
          <w:rFonts w:hint="eastAsia"/>
        </w:rPr>
        <w:lastRenderedPageBreak/>
        <w:t>第一章</w:t>
      </w:r>
      <w:r>
        <w:rPr>
          <w:rFonts w:hint="eastAsia"/>
        </w:rPr>
        <w:t xml:space="preserve"> </w:t>
      </w:r>
      <w:r>
        <w:rPr>
          <w:rFonts w:hint="eastAsia"/>
        </w:rPr>
        <w:t>緒論</w:t>
      </w:r>
      <w:bookmarkEnd w:id="11"/>
      <w:bookmarkEnd w:id="12"/>
    </w:p>
    <w:p w14:paraId="10CA549B" w14:textId="16B576F2" w:rsidR="00474CF0" w:rsidRPr="00C75457" w:rsidRDefault="00474CF0" w:rsidP="00474CF0">
      <w:r>
        <w:rPr>
          <w:rFonts w:hint="eastAsia"/>
        </w:rPr>
        <w:t>本章節將描述將</w:t>
      </w:r>
      <w:r w:rsidR="003A0884">
        <w:rPr>
          <w:rFonts w:hint="eastAsia"/>
        </w:rPr>
        <w:t>高</w:t>
      </w:r>
      <w:r>
        <w:rPr>
          <w:rFonts w:hint="eastAsia"/>
        </w:rPr>
        <w:t>維度二元特徵作為機器學習模型的輸入時，所面臨到的</w:t>
      </w:r>
      <w:r w:rsidR="003975E5">
        <w:rPr>
          <w:rFonts w:hint="eastAsia"/>
        </w:rPr>
        <w:t>挑戰</w:t>
      </w:r>
      <w:r>
        <w:rPr>
          <w:rFonts w:hint="eastAsia"/>
        </w:rPr>
        <w:t>，後提及本研究之目的與架構。</w:t>
      </w:r>
    </w:p>
    <w:p w14:paraId="3D1C699E" w14:textId="09D4C7A9" w:rsidR="00474CF0" w:rsidRDefault="00474CF0" w:rsidP="00474CF0">
      <w:pPr>
        <w:pStyle w:val="2"/>
      </w:pPr>
      <w:bookmarkStart w:id="13" w:name="_Toc122553126"/>
      <w:bookmarkStart w:id="14" w:name="_Toc123328427"/>
      <w:r>
        <w:rPr>
          <w:rFonts w:hint="eastAsia"/>
        </w:rPr>
        <w:t>研究背景</w:t>
      </w:r>
      <w:bookmarkEnd w:id="13"/>
      <w:bookmarkEnd w:id="14"/>
    </w:p>
    <w:p w14:paraId="060CABCB" w14:textId="2464C41F" w:rsidR="00474CF0" w:rsidRDefault="00474CF0" w:rsidP="00474CF0">
      <w:r>
        <w:rPr>
          <w:rFonts w:hint="eastAsia"/>
        </w:rPr>
        <w:t>在機器學習的過程之中，處理輸入資料即時，時常會遭遇到字串型別特徵，像是對於受測者血型、居住城市的描述皆以字串形式呈現。為了將類別特徵輸入模型之中，則必須透過各種變數編碼方式來對無法作為模型輸入的類別變數進行編碼，已將其轉換為數值型別；例如，當面臨以字串描述體積的類別特徵：「大、中、小」時，我們可以依照相對體積的順序關係，將其編碼為「大：</w:t>
      </w:r>
      <w:r>
        <w:rPr>
          <w:rFonts w:hint="eastAsia"/>
        </w:rPr>
        <w:t>3</w:t>
      </w:r>
      <w:r>
        <w:rPr>
          <w:rFonts w:hint="eastAsia"/>
        </w:rPr>
        <w:t>、中：</w:t>
      </w:r>
      <w:r>
        <w:rPr>
          <w:rFonts w:hint="eastAsia"/>
        </w:rPr>
        <w:t>2</w:t>
      </w:r>
      <w:r>
        <w:rPr>
          <w:rFonts w:hint="eastAsia"/>
        </w:rPr>
        <w:t>、小：</w:t>
      </w:r>
      <w:r>
        <w:rPr>
          <w:rFonts w:hint="eastAsia"/>
        </w:rPr>
        <w:t>1</w:t>
      </w:r>
      <w:r>
        <w:rPr>
          <w:rFonts w:hint="eastAsia"/>
        </w:rPr>
        <w:t>」如此數值型態的特徵便能作為模型的輸入，此方法稱為順序編碼。然而，當今天面臨的是描述城市種類的類別變數：「紐約、倫敦、東京」時，由於城市之間並不存在著明顯的順序關係，若是編碼成「紐約：</w:t>
      </w:r>
      <w:r>
        <w:rPr>
          <w:rFonts w:hint="eastAsia"/>
        </w:rPr>
        <w:t>1</w:t>
      </w:r>
      <w:r>
        <w:rPr>
          <w:rFonts w:hint="eastAsia"/>
        </w:rPr>
        <w:t>、倫敦：</w:t>
      </w:r>
      <w:r>
        <w:rPr>
          <w:rFonts w:hint="eastAsia"/>
        </w:rPr>
        <w:t>2</w:t>
      </w:r>
      <w:r>
        <w:rPr>
          <w:rFonts w:hint="eastAsia"/>
        </w:rPr>
        <w:t>、東京：</w:t>
      </w:r>
      <w:r>
        <w:rPr>
          <w:rFonts w:hint="eastAsia"/>
        </w:rPr>
        <w:t>3</w:t>
      </w:r>
      <w:r>
        <w:rPr>
          <w:rFonts w:hint="eastAsia"/>
        </w:rPr>
        <w:t>」會使得訓練的機器學習模型誤解城市與城市之間的關聯性，而導致錯誤判讀的情況發生。當面臨類別</w:t>
      </w:r>
      <w:r w:rsidR="00FA6035">
        <w:rPr>
          <w:rFonts w:hint="eastAsia"/>
        </w:rPr>
        <w:t>變數</w:t>
      </w:r>
      <w:r>
        <w:rPr>
          <w:rFonts w:hint="eastAsia"/>
        </w:rPr>
        <w:t>內的各個種類不存在順序關係、種類繁多且出現頻率相近時，通常</w:t>
      </w:r>
      <w:proofErr w:type="gramStart"/>
      <w:r>
        <w:rPr>
          <w:rFonts w:hint="eastAsia"/>
        </w:rPr>
        <w:t>使用獨熱編碼</w:t>
      </w:r>
      <w:proofErr w:type="gramEnd"/>
      <w:r w:rsidR="002465B9">
        <w:rPr>
          <w:rFonts w:hint="eastAsia"/>
        </w:rPr>
        <w:t>（</w:t>
      </w:r>
      <w:r w:rsidR="002465B9">
        <w:t>one-hot encoding</w:t>
      </w:r>
      <w:r w:rsidR="002465B9">
        <w:rPr>
          <w:rFonts w:hint="eastAsia"/>
        </w:rPr>
        <w:t>）</w:t>
      </w:r>
      <w:r>
        <w:rPr>
          <w:rFonts w:hint="eastAsia"/>
        </w:rPr>
        <w:t>來為各個種類產生新的</w:t>
      </w:r>
      <w:r w:rsidRPr="001C2C45">
        <w:rPr>
          <w:rFonts w:hint="eastAsia"/>
        </w:rPr>
        <w:t>虛擬</w:t>
      </w:r>
      <w:r>
        <w:rPr>
          <w:rFonts w:hint="eastAsia"/>
        </w:rPr>
        <w:t>特徵來表示，</w:t>
      </w:r>
      <w:r w:rsidR="0003120B">
        <w:rPr>
          <w:rFonts w:hint="eastAsia"/>
        </w:rPr>
        <w:t>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F76BC5">
        <w:rPr>
          <w:rFonts w:hint="eastAsia"/>
        </w:rPr>
        <w:t>表</w:t>
      </w:r>
      <w:r w:rsidR="00F76BC5">
        <w:rPr>
          <w:rFonts w:hint="eastAsia"/>
        </w:rPr>
        <w:t xml:space="preserve"> </w:t>
      </w:r>
      <w:r w:rsidR="00F76BC5">
        <w:rPr>
          <w:noProof/>
        </w:rPr>
        <w:t>1</w:t>
      </w:r>
      <w:r w:rsidR="00F76BC5">
        <w:t>.</w:t>
      </w:r>
      <w:r w:rsidR="00F76BC5">
        <w:rPr>
          <w:noProof/>
        </w:rPr>
        <w:t>1</w:t>
      </w:r>
      <w:r w:rsidR="0003120B">
        <w:fldChar w:fldCharType="end"/>
      </w:r>
      <w:r>
        <w:rPr>
          <w:rFonts w:hint="eastAsia"/>
        </w:rPr>
        <w:t>所示。</w:t>
      </w:r>
    </w:p>
    <w:p w14:paraId="452A43CA" w14:textId="350B9A29" w:rsidR="0003120B" w:rsidRDefault="0003120B" w:rsidP="0003120B">
      <w:pPr>
        <w:pStyle w:val="af5"/>
        <w:keepNext/>
      </w:pPr>
      <w:bookmarkStart w:id="15" w:name="_Ref120714956"/>
      <w:bookmarkStart w:id="16" w:name="_Toc123328557"/>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F76BC5">
        <w:rPr>
          <w:noProof/>
        </w:rPr>
        <w:t>1</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F76BC5">
        <w:rPr>
          <w:noProof/>
        </w:rPr>
        <w:t>1</w:t>
      </w:r>
      <w:r w:rsidR="00793819">
        <w:fldChar w:fldCharType="end"/>
      </w:r>
      <w:bookmarkEnd w:id="15"/>
      <w:r>
        <w:rPr>
          <w:rFonts w:hint="eastAsia"/>
        </w:rPr>
        <w:t xml:space="preserve"> </w:t>
      </w:r>
      <w:proofErr w:type="gramStart"/>
      <w:r w:rsidRPr="0003120B">
        <w:rPr>
          <w:rFonts w:hint="eastAsia"/>
        </w:rPr>
        <w:t>獨熱編碼</w:t>
      </w:r>
      <w:proofErr w:type="gramEnd"/>
      <w:r w:rsidRPr="0003120B">
        <w:rPr>
          <w:rFonts w:hint="eastAsia"/>
        </w:rPr>
        <w:t>後產生的二元特徵，以居住城市為例。</w:t>
      </w:r>
      <w:bookmarkEnd w:id="16"/>
    </w:p>
    <w:tbl>
      <w:tblPr>
        <w:tblStyle w:val="af0"/>
        <w:tblW w:w="0" w:type="auto"/>
        <w:jc w:val="center"/>
        <w:tblLook w:val="04A0" w:firstRow="1" w:lastRow="0" w:firstColumn="1" w:lastColumn="0" w:noHBand="0" w:noVBand="1"/>
      </w:tblPr>
      <w:tblGrid>
        <w:gridCol w:w="1331"/>
        <w:gridCol w:w="1038"/>
        <w:gridCol w:w="1038"/>
        <w:gridCol w:w="1038"/>
        <w:gridCol w:w="1038"/>
        <w:gridCol w:w="1038"/>
      </w:tblGrid>
      <w:tr w:rsidR="00474CF0" w14:paraId="60546B48" w14:textId="77777777" w:rsidTr="008D7198">
        <w:trPr>
          <w:trHeight w:val="309"/>
          <w:jc w:val="center"/>
        </w:trPr>
        <w:tc>
          <w:tcPr>
            <w:tcW w:w="1331" w:type="dxa"/>
            <w:vMerge w:val="restart"/>
            <w:tcBorders>
              <w:top w:val="single" w:sz="12" w:space="0" w:color="auto"/>
              <w:left w:val="nil"/>
              <w:right w:val="nil"/>
            </w:tcBorders>
            <w:vAlign w:val="center"/>
          </w:tcPr>
          <w:p w14:paraId="0DCD566E" w14:textId="77777777" w:rsidR="00474CF0" w:rsidRPr="003B40F0" w:rsidRDefault="00474CF0" w:rsidP="008D7198">
            <w:pPr>
              <w:pStyle w:val="ae"/>
            </w:pPr>
            <w:r w:rsidRPr="003B40F0">
              <w:rPr>
                <w:rFonts w:hint="eastAsia"/>
              </w:rPr>
              <w:t>種類</w:t>
            </w:r>
            <w:r w:rsidRPr="003B40F0">
              <w:t>特徵</w:t>
            </w:r>
          </w:p>
        </w:tc>
        <w:tc>
          <w:tcPr>
            <w:tcW w:w="5190" w:type="dxa"/>
            <w:gridSpan w:val="5"/>
            <w:tcBorders>
              <w:top w:val="single" w:sz="12" w:space="0" w:color="auto"/>
              <w:left w:val="nil"/>
              <w:bottom w:val="single" w:sz="4" w:space="0" w:color="auto"/>
              <w:right w:val="nil"/>
            </w:tcBorders>
            <w:vAlign w:val="center"/>
          </w:tcPr>
          <w:p w14:paraId="19795F94" w14:textId="77777777" w:rsidR="00474CF0" w:rsidRPr="003B40F0" w:rsidRDefault="00474CF0" w:rsidP="008D7198">
            <w:pPr>
              <w:pStyle w:val="ae"/>
            </w:pPr>
            <w:r w:rsidRPr="003B40F0">
              <w:rPr>
                <w:rFonts w:hint="eastAsia"/>
              </w:rPr>
              <w:t>居住城市</w:t>
            </w:r>
          </w:p>
        </w:tc>
      </w:tr>
      <w:tr w:rsidR="00474CF0" w14:paraId="688D0756" w14:textId="77777777" w:rsidTr="008D7198">
        <w:trPr>
          <w:trHeight w:val="170"/>
          <w:jc w:val="center"/>
        </w:trPr>
        <w:tc>
          <w:tcPr>
            <w:tcW w:w="1331" w:type="dxa"/>
            <w:vMerge/>
            <w:tcBorders>
              <w:left w:val="nil"/>
              <w:bottom w:val="single" w:sz="4" w:space="0" w:color="auto"/>
              <w:right w:val="nil"/>
            </w:tcBorders>
            <w:vAlign w:val="center"/>
          </w:tcPr>
          <w:p w14:paraId="21A4A40A" w14:textId="77777777" w:rsidR="00474CF0" w:rsidRPr="003B40F0" w:rsidRDefault="00474CF0" w:rsidP="008D7198">
            <w:pPr>
              <w:pStyle w:val="ae"/>
            </w:pPr>
          </w:p>
        </w:tc>
        <w:tc>
          <w:tcPr>
            <w:tcW w:w="1038" w:type="dxa"/>
            <w:tcBorders>
              <w:top w:val="single" w:sz="4" w:space="0" w:color="auto"/>
              <w:left w:val="nil"/>
              <w:bottom w:val="single" w:sz="4" w:space="0" w:color="auto"/>
              <w:right w:val="nil"/>
            </w:tcBorders>
            <w:vAlign w:val="center"/>
          </w:tcPr>
          <w:p w14:paraId="4435E947" w14:textId="77777777" w:rsidR="00474CF0" w:rsidRPr="003B40F0" w:rsidRDefault="00474CF0" w:rsidP="008D7198">
            <w:pPr>
              <w:pStyle w:val="ae"/>
            </w:pPr>
            <w:r w:rsidRPr="003B40F0">
              <w:rPr>
                <w:rFonts w:hint="eastAsia"/>
              </w:rPr>
              <w:t>紐約</w:t>
            </w:r>
          </w:p>
        </w:tc>
        <w:tc>
          <w:tcPr>
            <w:tcW w:w="1038" w:type="dxa"/>
            <w:tcBorders>
              <w:top w:val="single" w:sz="4" w:space="0" w:color="auto"/>
              <w:left w:val="nil"/>
              <w:bottom w:val="single" w:sz="4" w:space="0" w:color="auto"/>
              <w:right w:val="nil"/>
            </w:tcBorders>
            <w:vAlign w:val="center"/>
          </w:tcPr>
          <w:p w14:paraId="634313DF" w14:textId="77777777" w:rsidR="00474CF0" w:rsidRPr="003B40F0" w:rsidRDefault="00474CF0" w:rsidP="008D7198">
            <w:pPr>
              <w:pStyle w:val="ae"/>
            </w:pPr>
            <w:r w:rsidRPr="003B40F0">
              <w:rPr>
                <w:rFonts w:hint="eastAsia"/>
              </w:rPr>
              <w:t>倫敦</w:t>
            </w:r>
          </w:p>
        </w:tc>
        <w:tc>
          <w:tcPr>
            <w:tcW w:w="1038" w:type="dxa"/>
            <w:tcBorders>
              <w:top w:val="single" w:sz="4" w:space="0" w:color="auto"/>
              <w:left w:val="nil"/>
              <w:bottom w:val="single" w:sz="4" w:space="0" w:color="auto"/>
              <w:right w:val="nil"/>
            </w:tcBorders>
            <w:vAlign w:val="center"/>
          </w:tcPr>
          <w:p w14:paraId="1F5E2C01" w14:textId="77777777" w:rsidR="00474CF0" w:rsidRPr="003B40F0" w:rsidRDefault="00474CF0" w:rsidP="008D7198">
            <w:pPr>
              <w:pStyle w:val="ae"/>
            </w:pPr>
            <w:r w:rsidRPr="003B40F0">
              <w:rPr>
                <w:rFonts w:hint="eastAsia"/>
              </w:rPr>
              <w:t>東京</w:t>
            </w:r>
          </w:p>
        </w:tc>
        <w:tc>
          <w:tcPr>
            <w:tcW w:w="1038" w:type="dxa"/>
            <w:tcBorders>
              <w:top w:val="single" w:sz="4" w:space="0" w:color="auto"/>
              <w:left w:val="nil"/>
              <w:bottom w:val="single" w:sz="4" w:space="0" w:color="auto"/>
              <w:right w:val="nil"/>
            </w:tcBorders>
            <w:vAlign w:val="center"/>
          </w:tcPr>
          <w:p w14:paraId="7ACADB9B" w14:textId="77777777" w:rsidR="00474CF0" w:rsidRPr="003B40F0" w:rsidRDefault="00474CF0" w:rsidP="008D7198">
            <w:pPr>
              <w:pStyle w:val="ae"/>
            </w:pPr>
            <w:r w:rsidRPr="003B40F0">
              <w:rPr>
                <w:rFonts w:hint="eastAsia"/>
              </w:rPr>
              <w:t>台北</w:t>
            </w:r>
          </w:p>
        </w:tc>
        <w:tc>
          <w:tcPr>
            <w:tcW w:w="1038" w:type="dxa"/>
            <w:tcBorders>
              <w:top w:val="single" w:sz="4" w:space="0" w:color="auto"/>
              <w:left w:val="nil"/>
              <w:bottom w:val="single" w:sz="4" w:space="0" w:color="auto"/>
              <w:right w:val="nil"/>
            </w:tcBorders>
            <w:vAlign w:val="center"/>
          </w:tcPr>
          <w:p w14:paraId="5357C0D2" w14:textId="77777777" w:rsidR="00474CF0" w:rsidRPr="003B40F0" w:rsidRDefault="00474CF0" w:rsidP="008D7198">
            <w:pPr>
              <w:pStyle w:val="ae"/>
            </w:pPr>
            <w:r w:rsidRPr="003B40F0">
              <w:rPr>
                <w:rFonts w:hint="eastAsia"/>
              </w:rPr>
              <w:t>上海</w:t>
            </w:r>
          </w:p>
        </w:tc>
      </w:tr>
      <w:tr w:rsidR="00474CF0" w14:paraId="16CF53EE" w14:textId="77777777" w:rsidTr="008D7198">
        <w:trPr>
          <w:trHeight w:val="170"/>
          <w:jc w:val="center"/>
        </w:trPr>
        <w:tc>
          <w:tcPr>
            <w:tcW w:w="1331" w:type="dxa"/>
            <w:tcBorders>
              <w:top w:val="single" w:sz="4" w:space="0" w:color="auto"/>
              <w:left w:val="nil"/>
              <w:bottom w:val="nil"/>
              <w:right w:val="nil"/>
            </w:tcBorders>
            <w:vAlign w:val="center"/>
          </w:tcPr>
          <w:p w14:paraId="055F6049" w14:textId="77777777" w:rsidR="00474CF0" w:rsidRPr="003B40F0" w:rsidRDefault="00474CF0" w:rsidP="008D7198">
            <w:pPr>
              <w:pStyle w:val="ae"/>
            </w:pPr>
            <w:r w:rsidRPr="003B40F0">
              <w:rPr>
                <w:rFonts w:hint="eastAsia"/>
              </w:rPr>
              <w:t>樣本</w:t>
            </w:r>
            <w:r w:rsidRPr="003B40F0">
              <w:t>1</w:t>
            </w:r>
          </w:p>
        </w:tc>
        <w:tc>
          <w:tcPr>
            <w:tcW w:w="1038" w:type="dxa"/>
            <w:tcBorders>
              <w:top w:val="single" w:sz="4" w:space="0" w:color="auto"/>
              <w:left w:val="nil"/>
              <w:bottom w:val="nil"/>
              <w:right w:val="nil"/>
            </w:tcBorders>
            <w:vAlign w:val="center"/>
          </w:tcPr>
          <w:p w14:paraId="36FD9588"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95E410C" w14:textId="77777777" w:rsidR="00474CF0" w:rsidRPr="003B40F0" w:rsidRDefault="00474CF0" w:rsidP="008D7198">
            <w:pPr>
              <w:pStyle w:val="ae"/>
            </w:pPr>
            <w:r w:rsidRPr="003B40F0">
              <w:rPr>
                <w:rFonts w:hint="eastAsia"/>
              </w:rPr>
              <w:t>1</w:t>
            </w:r>
          </w:p>
        </w:tc>
        <w:tc>
          <w:tcPr>
            <w:tcW w:w="1038" w:type="dxa"/>
            <w:tcBorders>
              <w:top w:val="single" w:sz="4" w:space="0" w:color="auto"/>
              <w:left w:val="nil"/>
              <w:bottom w:val="nil"/>
              <w:right w:val="nil"/>
            </w:tcBorders>
            <w:vAlign w:val="center"/>
          </w:tcPr>
          <w:p w14:paraId="6FF23D80"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B2E5707"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7BCD875F" w14:textId="77777777" w:rsidR="00474CF0" w:rsidRPr="003B40F0" w:rsidRDefault="00474CF0" w:rsidP="008D7198">
            <w:pPr>
              <w:pStyle w:val="ae"/>
            </w:pPr>
            <w:r w:rsidRPr="003B40F0">
              <w:rPr>
                <w:rFonts w:hint="eastAsia"/>
              </w:rPr>
              <w:t>0</w:t>
            </w:r>
          </w:p>
        </w:tc>
      </w:tr>
      <w:tr w:rsidR="00474CF0" w14:paraId="1BB72332" w14:textId="77777777" w:rsidTr="008D7198">
        <w:trPr>
          <w:trHeight w:val="170"/>
          <w:jc w:val="center"/>
        </w:trPr>
        <w:tc>
          <w:tcPr>
            <w:tcW w:w="1331" w:type="dxa"/>
            <w:tcBorders>
              <w:top w:val="nil"/>
              <w:left w:val="nil"/>
              <w:bottom w:val="nil"/>
              <w:right w:val="nil"/>
            </w:tcBorders>
            <w:vAlign w:val="center"/>
          </w:tcPr>
          <w:p w14:paraId="2AD39439" w14:textId="77777777" w:rsidR="00474CF0" w:rsidRPr="003B40F0" w:rsidRDefault="00474CF0" w:rsidP="008D7198">
            <w:pPr>
              <w:pStyle w:val="ae"/>
            </w:pPr>
            <w:r w:rsidRPr="003B40F0">
              <w:rPr>
                <w:rFonts w:hint="eastAsia"/>
              </w:rPr>
              <w:t>樣本</w:t>
            </w:r>
            <w:r w:rsidRPr="003B40F0">
              <w:rPr>
                <w:rFonts w:hint="eastAsia"/>
              </w:rPr>
              <w:t>2</w:t>
            </w:r>
          </w:p>
        </w:tc>
        <w:tc>
          <w:tcPr>
            <w:tcW w:w="1038" w:type="dxa"/>
            <w:tcBorders>
              <w:top w:val="nil"/>
              <w:left w:val="nil"/>
              <w:bottom w:val="nil"/>
              <w:right w:val="nil"/>
            </w:tcBorders>
            <w:vAlign w:val="center"/>
          </w:tcPr>
          <w:p w14:paraId="11EA227B"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E397F01" w14:textId="77777777" w:rsidR="00474CF0" w:rsidRPr="003B40F0" w:rsidRDefault="00474CF0" w:rsidP="008D7198">
            <w:pPr>
              <w:pStyle w:val="ae"/>
            </w:pPr>
            <w:r w:rsidRPr="003B40F0">
              <w:rPr>
                <w:rFonts w:hint="eastAsia"/>
              </w:rPr>
              <w:t>1</w:t>
            </w:r>
          </w:p>
        </w:tc>
        <w:tc>
          <w:tcPr>
            <w:tcW w:w="1038" w:type="dxa"/>
            <w:tcBorders>
              <w:top w:val="nil"/>
              <w:left w:val="nil"/>
              <w:bottom w:val="nil"/>
              <w:right w:val="nil"/>
            </w:tcBorders>
            <w:vAlign w:val="center"/>
          </w:tcPr>
          <w:p w14:paraId="5ECA3DA7"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0FAC05EA"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56B981B" w14:textId="77777777" w:rsidR="00474CF0" w:rsidRPr="003B40F0" w:rsidRDefault="00474CF0" w:rsidP="008D7198">
            <w:pPr>
              <w:pStyle w:val="ae"/>
            </w:pPr>
            <w:r w:rsidRPr="003B40F0">
              <w:rPr>
                <w:rFonts w:hint="eastAsia"/>
              </w:rPr>
              <w:t>0</w:t>
            </w:r>
          </w:p>
        </w:tc>
      </w:tr>
      <w:tr w:rsidR="00474CF0" w14:paraId="3DA3D255" w14:textId="77777777" w:rsidTr="008D7198">
        <w:trPr>
          <w:trHeight w:val="47"/>
          <w:jc w:val="center"/>
        </w:trPr>
        <w:tc>
          <w:tcPr>
            <w:tcW w:w="1331" w:type="dxa"/>
            <w:tcBorders>
              <w:top w:val="nil"/>
              <w:left w:val="nil"/>
              <w:bottom w:val="single" w:sz="12" w:space="0" w:color="auto"/>
              <w:right w:val="nil"/>
            </w:tcBorders>
            <w:vAlign w:val="center"/>
          </w:tcPr>
          <w:p w14:paraId="5BCDF168" w14:textId="77777777" w:rsidR="00474CF0" w:rsidRPr="003B40F0" w:rsidRDefault="00474CF0" w:rsidP="008D7198">
            <w:pPr>
              <w:pStyle w:val="ae"/>
            </w:pPr>
            <w:r w:rsidRPr="003B40F0">
              <w:rPr>
                <w:rFonts w:hint="eastAsia"/>
              </w:rPr>
              <w:t>樣本</w:t>
            </w:r>
            <w:r w:rsidRPr="003B40F0">
              <w:rPr>
                <w:rFonts w:hint="eastAsia"/>
              </w:rPr>
              <w:t>3</w:t>
            </w:r>
          </w:p>
        </w:tc>
        <w:tc>
          <w:tcPr>
            <w:tcW w:w="1038" w:type="dxa"/>
            <w:tcBorders>
              <w:top w:val="nil"/>
              <w:left w:val="nil"/>
              <w:bottom w:val="single" w:sz="12" w:space="0" w:color="auto"/>
              <w:right w:val="nil"/>
            </w:tcBorders>
            <w:vAlign w:val="center"/>
          </w:tcPr>
          <w:p w14:paraId="06B2FE1F" w14:textId="77777777" w:rsidR="00474CF0" w:rsidRPr="003B40F0" w:rsidRDefault="00474CF0" w:rsidP="008D7198">
            <w:pPr>
              <w:pStyle w:val="ae"/>
            </w:pPr>
            <w:r w:rsidRPr="003B40F0">
              <w:rPr>
                <w:rFonts w:hint="eastAsia"/>
              </w:rPr>
              <w:t>1</w:t>
            </w:r>
          </w:p>
        </w:tc>
        <w:tc>
          <w:tcPr>
            <w:tcW w:w="1038" w:type="dxa"/>
            <w:tcBorders>
              <w:top w:val="nil"/>
              <w:left w:val="nil"/>
              <w:bottom w:val="single" w:sz="12" w:space="0" w:color="auto"/>
              <w:right w:val="nil"/>
            </w:tcBorders>
            <w:vAlign w:val="center"/>
          </w:tcPr>
          <w:p w14:paraId="1BCBAED9"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FFF8E86"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3A0BA6C3"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C0958E2" w14:textId="77777777" w:rsidR="00474CF0" w:rsidRPr="003B40F0" w:rsidRDefault="00474CF0" w:rsidP="008D7198">
            <w:pPr>
              <w:pStyle w:val="ae"/>
            </w:pPr>
            <w:r w:rsidRPr="003B40F0">
              <w:rPr>
                <w:rFonts w:hint="eastAsia"/>
              </w:rPr>
              <w:t>0</w:t>
            </w:r>
          </w:p>
        </w:tc>
      </w:tr>
    </w:tbl>
    <w:p w14:paraId="2C615C1B" w14:textId="451B86AE" w:rsidR="00A410D6" w:rsidRDefault="00474CF0" w:rsidP="00A410D6">
      <w:r>
        <w:rPr>
          <w:rFonts w:hint="eastAsia"/>
        </w:rPr>
        <w:t>這些虛擬二元特徵之間存在強烈的互斥關係，因而有高度的關聯性，並稀釋了原先單一特徵的資訊。而類別特徵中的種類越多，</w:t>
      </w:r>
      <w:proofErr w:type="gramStart"/>
      <w:r>
        <w:rPr>
          <w:rFonts w:hint="eastAsia"/>
        </w:rPr>
        <w:t>獨熱編碼</w:t>
      </w:r>
      <w:proofErr w:type="gramEnd"/>
      <w:r>
        <w:rPr>
          <w:rFonts w:hint="eastAsia"/>
        </w:rPr>
        <w:t>後也將產生越多的虛擬特徵，使得模型訓練時也將消耗更多的記憶體與運算時間、最終導致模型難以有效的收斂和進行訓練。</w:t>
      </w:r>
      <w:r w:rsidR="00A410D6">
        <w:rPr>
          <w:rFonts w:hint="eastAsia"/>
        </w:rPr>
        <w:t>為</w:t>
      </w:r>
      <w:proofErr w:type="gramStart"/>
      <w:r w:rsidR="00A410D6">
        <w:rPr>
          <w:rFonts w:hint="eastAsia"/>
        </w:rPr>
        <w:t>減緩獨熱編碼</w:t>
      </w:r>
      <w:proofErr w:type="gramEnd"/>
      <w:r w:rsidR="00A410D6">
        <w:rPr>
          <w:rFonts w:hint="eastAsia"/>
        </w:rPr>
        <w:t>造成的維度膨脹問題，許多不同的編碼方式也</w:t>
      </w:r>
      <w:r w:rsidR="00A410D6">
        <w:rPr>
          <w:rFonts w:hint="eastAsia"/>
        </w:rPr>
        <w:lastRenderedPageBreak/>
        <w:t>被提出，像是透過較少量二元特徵來描述的二進制編碼、改以類別於特徵中出現頻率取代的</w:t>
      </w:r>
      <w:r w:rsidR="00A410D6" w:rsidRPr="006D3D0B">
        <w:rPr>
          <w:rFonts w:hint="eastAsia"/>
        </w:rPr>
        <w:t>頻率編碼</w:t>
      </w:r>
      <w:r w:rsidR="00A410D6">
        <w:rPr>
          <w:rFonts w:hint="eastAsia"/>
        </w:rPr>
        <w:t>、以及用相對於目標值的平均值取代的目標編碼等。</w:t>
      </w:r>
    </w:p>
    <w:p w14:paraId="465339A7" w14:textId="70F3A29F" w:rsidR="00474CF0" w:rsidRDefault="00474CF0" w:rsidP="00474CF0">
      <w:r>
        <w:rPr>
          <w:rFonts w:hint="eastAsia"/>
        </w:rPr>
        <w:t>在製造業當中，具有眾多二元特徵的資料卻相當常見</w:t>
      </w:r>
      <w:r w:rsidR="00426275">
        <w:rPr>
          <w:rFonts w:hint="eastAsia"/>
        </w:rPr>
        <w:t>；</w:t>
      </w:r>
      <w:r>
        <w:rPr>
          <w:rFonts w:hint="eastAsia"/>
        </w:rPr>
        <w:t>如</w:t>
      </w:r>
      <w:r w:rsidR="0003120B">
        <w:fldChar w:fldCharType="begin"/>
      </w:r>
      <w:r w:rsidR="0003120B">
        <w:instrText xml:space="preserve"> </w:instrText>
      </w:r>
      <w:r w:rsidR="0003120B">
        <w:rPr>
          <w:rFonts w:hint="eastAsia"/>
        </w:rPr>
        <w:instrText>REF _Ref120714769 \h</w:instrText>
      </w:r>
      <w:r w:rsidR="0003120B">
        <w:instrText xml:space="preserve"> </w:instrText>
      </w:r>
      <w:r w:rsidR="0003120B">
        <w:fldChar w:fldCharType="separate"/>
      </w:r>
      <w:r w:rsidR="00F76BC5">
        <w:rPr>
          <w:rFonts w:hint="eastAsia"/>
        </w:rPr>
        <w:t>表</w:t>
      </w:r>
      <w:r w:rsidR="00F76BC5">
        <w:rPr>
          <w:rFonts w:hint="eastAsia"/>
        </w:rPr>
        <w:t xml:space="preserve"> </w:t>
      </w:r>
      <w:r w:rsidR="00F76BC5">
        <w:rPr>
          <w:noProof/>
        </w:rPr>
        <w:t>1</w:t>
      </w:r>
      <w:r w:rsidR="00F76BC5">
        <w:t>.</w:t>
      </w:r>
      <w:r w:rsidR="00F76BC5">
        <w:rPr>
          <w:noProof/>
        </w:rPr>
        <w:t>2</w:t>
      </w:r>
      <w:r w:rsidR="0003120B">
        <w:fldChar w:fldCharType="end"/>
      </w:r>
      <w:r w:rsidR="00426275">
        <w:rPr>
          <w:rFonts w:hint="eastAsia"/>
        </w:rPr>
        <w:t>，</w:t>
      </w:r>
      <w:r>
        <w:rPr>
          <w:rFonts w:hint="eastAsia"/>
        </w:rPr>
        <w:t>常</w:t>
      </w:r>
      <w:r w:rsidR="00426275">
        <w:rPr>
          <w:rFonts w:hint="eastAsia"/>
        </w:rPr>
        <w:t>見</w:t>
      </w:r>
      <w:r>
        <w:rPr>
          <w:rFonts w:hint="eastAsia"/>
        </w:rPr>
        <w:t>於描述在製品於製造過程中通過的特定機台與工序、以及品質管制當中表示合格與否的檢測項目</w:t>
      </w:r>
      <w:r w:rsidR="00426275">
        <w:rPr>
          <w:rFonts w:hint="eastAsia"/>
        </w:rPr>
        <w:t>，</w:t>
      </w:r>
      <w:r>
        <w:rPr>
          <w:rFonts w:hint="eastAsia"/>
        </w:rPr>
        <w:t>而且再加上由於不同製程在所使用機台、</w:t>
      </w:r>
      <w:proofErr w:type="gramStart"/>
      <w:r>
        <w:rPr>
          <w:rFonts w:hint="eastAsia"/>
        </w:rPr>
        <w:t>工序上的</w:t>
      </w:r>
      <w:proofErr w:type="gramEnd"/>
      <w:r>
        <w:rPr>
          <w:rFonts w:hint="eastAsia"/>
        </w:rPr>
        <w:t>要求也大不相同，也使此類二元特徵資料並不一定</w:t>
      </w:r>
      <w:proofErr w:type="gramStart"/>
      <w:r w:rsidR="00AE5B09">
        <w:rPr>
          <w:rFonts w:hint="eastAsia"/>
        </w:rPr>
        <w:t>滿足獨熱編碼</w:t>
      </w:r>
      <w:proofErr w:type="gramEnd"/>
      <w:r w:rsidR="00AE5B09">
        <w:rPr>
          <w:rFonts w:hint="eastAsia"/>
        </w:rPr>
        <w:t>的假設與特性；</w:t>
      </w:r>
      <w:r w:rsidR="00FA6035">
        <w:rPr>
          <w:rFonts w:hint="eastAsia"/>
        </w:rPr>
        <w:t>又如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F76BC5">
        <w:rPr>
          <w:rFonts w:hint="eastAsia"/>
        </w:rPr>
        <w:t>表</w:t>
      </w:r>
      <w:r w:rsidR="00F76BC5">
        <w:rPr>
          <w:rFonts w:hint="eastAsia"/>
        </w:rPr>
        <w:t xml:space="preserve"> </w:t>
      </w:r>
      <w:r w:rsidR="00F76BC5">
        <w:rPr>
          <w:noProof/>
        </w:rPr>
        <w:t>1</w:t>
      </w:r>
      <w:r w:rsidR="00F76BC5">
        <w:t>.</w:t>
      </w:r>
      <w:r w:rsidR="00F76BC5">
        <w:rPr>
          <w:noProof/>
        </w:rPr>
        <w:t>1</w:t>
      </w:r>
      <w:r w:rsidR="0003120B">
        <w:fldChar w:fldCharType="end"/>
      </w:r>
      <w:r w:rsidR="00FA6035">
        <w:rPr>
          <w:rFonts w:hint="eastAsia"/>
        </w:rPr>
        <w:t>中</w:t>
      </w:r>
      <w:r w:rsidR="00426275">
        <w:rPr>
          <w:rFonts w:hint="eastAsia"/>
        </w:rPr>
        <w:t>二元特徵</w:t>
      </w:r>
      <w:r w:rsidR="00FA6035">
        <w:rPr>
          <w:rFonts w:hint="eastAsia"/>
        </w:rPr>
        <w:t>帶有</w:t>
      </w:r>
      <w:r w:rsidR="00426275">
        <w:rPr>
          <w:rFonts w:hint="eastAsia"/>
        </w:rPr>
        <w:t>群組資訊</w:t>
      </w:r>
      <w:r w:rsidR="00AE5B09">
        <w:rPr>
          <w:rFonts w:hint="eastAsia"/>
        </w:rPr>
        <w:t>、或是樣本</w:t>
      </w:r>
      <w:r w:rsidR="00FA6035">
        <w:rPr>
          <w:rFonts w:hint="eastAsia"/>
        </w:rPr>
        <w:t>間存在</w:t>
      </w:r>
      <w:r w:rsidR="00AE5B09">
        <w:rPr>
          <w:rFonts w:hint="eastAsia"/>
        </w:rPr>
        <w:t>特徵互斥</w:t>
      </w:r>
      <w:r>
        <w:rPr>
          <w:rFonts w:hint="eastAsia"/>
        </w:rPr>
        <w:t>。該如何前處理這些眾多且</w:t>
      </w:r>
      <w:r w:rsidR="00A410D6">
        <w:rPr>
          <w:rFonts w:hint="eastAsia"/>
        </w:rPr>
        <w:t>又</w:t>
      </w:r>
      <w:r>
        <w:rPr>
          <w:rFonts w:hint="eastAsia"/>
        </w:rPr>
        <w:t>相互關聯的二元特徵也成了一大難題。</w:t>
      </w:r>
    </w:p>
    <w:p w14:paraId="206180E3" w14:textId="4013D2E1" w:rsidR="00541A78" w:rsidRDefault="00541A78" w:rsidP="00541A78">
      <w:pPr>
        <w:pStyle w:val="af5"/>
        <w:keepNext/>
      </w:pPr>
      <w:bookmarkStart w:id="17" w:name="_Ref120714769"/>
      <w:bookmarkStart w:id="18" w:name="_Toc123328558"/>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F76BC5">
        <w:rPr>
          <w:noProof/>
        </w:rPr>
        <w:t>1</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F76BC5">
        <w:rPr>
          <w:noProof/>
        </w:rPr>
        <w:t>2</w:t>
      </w:r>
      <w:r w:rsidR="00793819">
        <w:fldChar w:fldCharType="end"/>
      </w:r>
      <w:bookmarkEnd w:id="17"/>
      <w:r>
        <w:rPr>
          <w:rFonts w:hint="eastAsia"/>
        </w:rPr>
        <w:t xml:space="preserve"> </w:t>
      </w:r>
      <w:r w:rsidRPr="00541A78">
        <w:rPr>
          <w:rFonts w:hint="eastAsia"/>
        </w:rPr>
        <w:t>常見於製造業中的在製品製程紀錄。</w:t>
      </w:r>
      <w:bookmarkEnd w:id="18"/>
    </w:p>
    <w:tbl>
      <w:tblPr>
        <w:tblStyle w:val="af0"/>
        <w:tblW w:w="83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40"/>
        <w:gridCol w:w="930"/>
        <w:gridCol w:w="1016"/>
        <w:gridCol w:w="1016"/>
        <w:gridCol w:w="1016"/>
        <w:gridCol w:w="1016"/>
        <w:gridCol w:w="1016"/>
      </w:tblGrid>
      <w:tr w:rsidR="00426275" w:rsidRPr="0056046F" w14:paraId="090304C9" w14:textId="06CF227F" w:rsidTr="00EE3780">
        <w:trPr>
          <w:jc w:val="center"/>
        </w:trPr>
        <w:tc>
          <w:tcPr>
            <w:tcW w:w="2340" w:type="dxa"/>
            <w:tcBorders>
              <w:top w:val="single" w:sz="12" w:space="0" w:color="auto"/>
              <w:bottom w:val="single" w:sz="4" w:space="0" w:color="auto"/>
              <w:right w:val="single" w:sz="4" w:space="0" w:color="auto"/>
            </w:tcBorders>
            <w:vAlign w:val="center"/>
          </w:tcPr>
          <w:p w14:paraId="0FD18D9F" w14:textId="677232BC" w:rsidR="00426275" w:rsidRPr="0056046F" w:rsidRDefault="00FA6035" w:rsidP="005C0807">
            <w:pPr>
              <w:pStyle w:val="ae"/>
              <w:rPr>
                <w:b/>
              </w:rPr>
            </w:pPr>
            <w:r>
              <w:rPr>
                <w:rFonts w:hint="eastAsia"/>
                <w:b/>
              </w:rPr>
              <w:t>在</w:t>
            </w:r>
            <w:r w:rsidR="00426275">
              <w:rPr>
                <w:rFonts w:hint="eastAsia"/>
                <w:b/>
              </w:rPr>
              <w:t>製品編號</w:t>
            </w:r>
            <w:r w:rsidR="005C0807">
              <w:rPr>
                <w:rFonts w:hint="eastAsia"/>
                <w:b/>
              </w:rPr>
              <w:t>、種類</w:t>
            </w:r>
          </w:p>
        </w:tc>
        <w:tc>
          <w:tcPr>
            <w:tcW w:w="930" w:type="dxa"/>
            <w:tcBorders>
              <w:top w:val="single" w:sz="12" w:space="0" w:color="auto"/>
              <w:left w:val="single" w:sz="4" w:space="0" w:color="auto"/>
              <w:bottom w:val="single" w:sz="4" w:space="0" w:color="auto"/>
              <w:right w:val="single" w:sz="4" w:space="0" w:color="auto"/>
            </w:tcBorders>
            <w:vAlign w:val="center"/>
          </w:tcPr>
          <w:p w14:paraId="0F65A136" w14:textId="04EBCF80" w:rsidR="00426275" w:rsidRPr="00474CF0" w:rsidRDefault="00426275" w:rsidP="005C0807">
            <w:pPr>
              <w:pStyle w:val="ae"/>
              <w:rPr>
                <w:b/>
                <w:sz w:val="20"/>
              </w:rPr>
            </w:pPr>
            <w:r w:rsidRPr="00474CF0">
              <w:rPr>
                <w:rFonts w:hint="eastAsia"/>
                <w:b/>
                <w:sz w:val="20"/>
              </w:rPr>
              <w:t>機台</w:t>
            </w:r>
            <w:r w:rsidRPr="00474CF0">
              <w:rPr>
                <w:rFonts w:hint="eastAsia"/>
                <w:b/>
                <w:sz w:val="20"/>
              </w:rPr>
              <w:t>A</w:t>
            </w:r>
          </w:p>
        </w:tc>
        <w:tc>
          <w:tcPr>
            <w:tcW w:w="1016" w:type="dxa"/>
            <w:tcBorders>
              <w:top w:val="single" w:sz="12" w:space="0" w:color="auto"/>
              <w:left w:val="single" w:sz="4" w:space="0" w:color="auto"/>
              <w:bottom w:val="single" w:sz="4" w:space="0" w:color="auto"/>
              <w:right w:val="single" w:sz="4" w:space="0" w:color="auto"/>
            </w:tcBorders>
            <w:vAlign w:val="center"/>
          </w:tcPr>
          <w:p w14:paraId="48E65548" w14:textId="30EB7358" w:rsidR="00426275" w:rsidRPr="00474CF0" w:rsidRDefault="00426275" w:rsidP="005C0807">
            <w:pPr>
              <w:pStyle w:val="ae"/>
              <w:rPr>
                <w:b/>
                <w:sz w:val="20"/>
              </w:rPr>
            </w:pPr>
            <w:r w:rsidRPr="00474CF0">
              <w:rPr>
                <w:rFonts w:hint="eastAsia"/>
                <w:b/>
                <w:sz w:val="20"/>
              </w:rPr>
              <w:t>機台</w:t>
            </w:r>
            <w:r w:rsidRPr="00474CF0">
              <w:rPr>
                <w:b/>
                <w:sz w:val="20"/>
              </w:rPr>
              <w:t>B</w:t>
            </w:r>
          </w:p>
        </w:tc>
        <w:tc>
          <w:tcPr>
            <w:tcW w:w="1016" w:type="dxa"/>
            <w:tcBorders>
              <w:top w:val="single" w:sz="12" w:space="0" w:color="auto"/>
              <w:left w:val="single" w:sz="4" w:space="0" w:color="auto"/>
              <w:bottom w:val="single" w:sz="4" w:space="0" w:color="auto"/>
              <w:right w:val="single" w:sz="4" w:space="0" w:color="auto"/>
            </w:tcBorders>
            <w:vAlign w:val="center"/>
          </w:tcPr>
          <w:p w14:paraId="282DAC7A" w14:textId="74565965" w:rsidR="00426275" w:rsidRPr="00474CF0" w:rsidRDefault="00426275" w:rsidP="005C0807">
            <w:pPr>
              <w:pStyle w:val="ae"/>
              <w:rPr>
                <w:b/>
                <w:sz w:val="20"/>
              </w:rPr>
            </w:pPr>
            <w:r>
              <w:rPr>
                <w:rFonts w:hint="eastAsia"/>
                <w:b/>
                <w:sz w:val="20"/>
              </w:rPr>
              <w:t>工序</w:t>
            </w:r>
            <w:r>
              <w:rPr>
                <w:rFonts w:hint="eastAsia"/>
                <w:b/>
                <w:sz w:val="20"/>
              </w:rPr>
              <w:t>1</w:t>
            </w:r>
          </w:p>
        </w:tc>
        <w:tc>
          <w:tcPr>
            <w:tcW w:w="1016" w:type="dxa"/>
            <w:tcBorders>
              <w:top w:val="single" w:sz="12" w:space="0" w:color="auto"/>
              <w:left w:val="single" w:sz="4" w:space="0" w:color="auto"/>
              <w:bottom w:val="single" w:sz="4" w:space="0" w:color="auto"/>
              <w:right w:val="single" w:sz="4" w:space="0" w:color="auto"/>
            </w:tcBorders>
            <w:vAlign w:val="center"/>
          </w:tcPr>
          <w:p w14:paraId="3DD7A794" w14:textId="2FB05B76" w:rsidR="00426275" w:rsidRPr="00474CF0" w:rsidRDefault="00426275" w:rsidP="005C0807">
            <w:pPr>
              <w:pStyle w:val="ae"/>
              <w:rPr>
                <w:b/>
                <w:sz w:val="20"/>
              </w:rPr>
            </w:pPr>
            <w:r>
              <w:rPr>
                <w:rFonts w:hint="eastAsia"/>
                <w:b/>
                <w:sz w:val="20"/>
              </w:rPr>
              <w:t>工序</w:t>
            </w:r>
            <w:r>
              <w:rPr>
                <w:rFonts w:hint="eastAsia"/>
                <w:b/>
                <w:sz w:val="20"/>
              </w:rPr>
              <w:t>2</w:t>
            </w:r>
          </w:p>
        </w:tc>
        <w:tc>
          <w:tcPr>
            <w:tcW w:w="1016" w:type="dxa"/>
            <w:tcBorders>
              <w:top w:val="single" w:sz="12" w:space="0" w:color="auto"/>
              <w:left w:val="single" w:sz="4" w:space="0" w:color="auto"/>
              <w:bottom w:val="single" w:sz="4" w:space="0" w:color="auto"/>
            </w:tcBorders>
            <w:vAlign w:val="center"/>
          </w:tcPr>
          <w:p w14:paraId="216AE069" w14:textId="31670419" w:rsidR="00426275" w:rsidRPr="00474CF0" w:rsidRDefault="00426275" w:rsidP="005C0807">
            <w:pPr>
              <w:pStyle w:val="ae"/>
              <w:rPr>
                <w:b/>
                <w:sz w:val="20"/>
              </w:rPr>
            </w:pPr>
            <w:r>
              <w:rPr>
                <w:rFonts w:hint="eastAsia"/>
                <w:b/>
                <w:sz w:val="20"/>
              </w:rPr>
              <w:t>檢驗</w:t>
            </w:r>
            <w:r>
              <w:rPr>
                <w:rFonts w:cs="Times New Roman"/>
                <w:b/>
                <w:sz w:val="20"/>
              </w:rPr>
              <w:t>α</w:t>
            </w:r>
          </w:p>
        </w:tc>
        <w:tc>
          <w:tcPr>
            <w:tcW w:w="1016" w:type="dxa"/>
            <w:tcBorders>
              <w:top w:val="single" w:sz="12" w:space="0" w:color="auto"/>
              <w:left w:val="single" w:sz="4" w:space="0" w:color="auto"/>
              <w:bottom w:val="single" w:sz="4" w:space="0" w:color="auto"/>
            </w:tcBorders>
            <w:vAlign w:val="center"/>
          </w:tcPr>
          <w:p w14:paraId="536B1A8F" w14:textId="50E88506" w:rsidR="00426275" w:rsidRDefault="00426275" w:rsidP="005C0807">
            <w:pPr>
              <w:pStyle w:val="ae"/>
              <w:rPr>
                <w:b/>
                <w:sz w:val="20"/>
              </w:rPr>
            </w:pPr>
            <w:r>
              <w:rPr>
                <w:rFonts w:hint="eastAsia"/>
                <w:b/>
                <w:sz w:val="20"/>
              </w:rPr>
              <w:t>檢驗</w:t>
            </w:r>
            <w:r>
              <w:rPr>
                <w:rFonts w:cs="Times New Roman"/>
                <w:b/>
                <w:sz w:val="20"/>
              </w:rPr>
              <w:t>β</w:t>
            </w:r>
          </w:p>
        </w:tc>
      </w:tr>
      <w:tr w:rsidR="00426275" w14:paraId="4DE1BE2B" w14:textId="4EE6B12C" w:rsidTr="00EE3780">
        <w:trPr>
          <w:jc w:val="center"/>
        </w:trPr>
        <w:tc>
          <w:tcPr>
            <w:tcW w:w="2340" w:type="dxa"/>
            <w:tcBorders>
              <w:top w:val="single" w:sz="4" w:space="0" w:color="auto"/>
              <w:right w:val="single" w:sz="4" w:space="0" w:color="auto"/>
            </w:tcBorders>
            <w:vAlign w:val="center"/>
          </w:tcPr>
          <w:p w14:paraId="53DB3B08" w14:textId="2D1DA2B2" w:rsidR="00426275" w:rsidRDefault="00426275" w:rsidP="005C0807">
            <w:pPr>
              <w:pStyle w:val="ae"/>
            </w:pPr>
            <w:r>
              <w:rPr>
                <w:rFonts w:hint="eastAsia"/>
              </w:rPr>
              <w:t>1</w:t>
            </w:r>
            <w:r w:rsidR="005C0807">
              <w:rPr>
                <w:rFonts w:hint="eastAsia"/>
              </w:rPr>
              <w:t>（一般製品）</w:t>
            </w:r>
          </w:p>
        </w:tc>
        <w:tc>
          <w:tcPr>
            <w:tcW w:w="930" w:type="dxa"/>
            <w:tcBorders>
              <w:top w:val="single" w:sz="4" w:space="0" w:color="auto"/>
              <w:left w:val="single" w:sz="4" w:space="0" w:color="auto"/>
              <w:right w:val="single" w:sz="4" w:space="0" w:color="auto"/>
            </w:tcBorders>
            <w:vAlign w:val="center"/>
          </w:tcPr>
          <w:p w14:paraId="6B557FE4" w14:textId="2AC4105A"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4A184304" w14:textId="77777777" w:rsidR="00426275" w:rsidRDefault="00426275" w:rsidP="005C0807">
            <w:pPr>
              <w:pStyle w:val="ae"/>
            </w:pPr>
            <w:r>
              <w:rPr>
                <w:rFonts w:hint="eastAsia"/>
              </w:rPr>
              <w:t>0</w:t>
            </w:r>
          </w:p>
        </w:tc>
        <w:tc>
          <w:tcPr>
            <w:tcW w:w="1016" w:type="dxa"/>
            <w:tcBorders>
              <w:top w:val="single" w:sz="4" w:space="0" w:color="auto"/>
              <w:left w:val="single" w:sz="4" w:space="0" w:color="auto"/>
              <w:bottom w:val="nil"/>
              <w:right w:val="single" w:sz="4" w:space="0" w:color="auto"/>
            </w:tcBorders>
            <w:vAlign w:val="center"/>
          </w:tcPr>
          <w:p w14:paraId="020EEB3B" w14:textId="3067D05E"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1162F3F4" w14:textId="4A4B55CA" w:rsidR="00426275" w:rsidRDefault="00426275" w:rsidP="005C0807">
            <w:pPr>
              <w:pStyle w:val="ae"/>
            </w:pPr>
            <w:r>
              <w:rPr>
                <w:rFonts w:hint="eastAsia"/>
              </w:rPr>
              <w:t>0</w:t>
            </w:r>
          </w:p>
        </w:tc>
        <w:tc>
          <w:tcPr>
            <w:tcW w:w="1016" w:type="dxa"/>
            <w:tcBorders>
              <w:top w:val="single" w:sz="4" w:space="0" w:color="auto"/>
              <w:left w:val="single" w:sz="4" w:space="0" w:color="auto"/>
            </w:tcBorders>
            <w:vAlign w:val="center"/>
          </w:tcPr>
          <w:p w14:paraId="7356603F" w14:textId="5CCE57DD" w:rsidR="00426275" w:rsidRDefault="00A410D6" w:rsidP="005C0807">
            <w:pPr>
              <w:pStyle w:val="ae"/>
            </w:pPr>
            <w:r>
              <w:rPr>
                <w:rFonts w:hint="eastAsia"/>
              </w:rPr>
              <w:t>1</w:t>
            </w:r>
          </w:p>
        </w:tc>
        <w:tc>
          <w:tcPr>
            <w:tcW w:w="1016" w:type="dxa"/>
            <w:tcBorders>
              <w:top w:val="single" w:sz="4" w:space="0" w:color="auto"/>
              <w:left w:val="single" w:sz="4" w:space="0" w:color="auto"/>
            </w:tcBorders>
            <w:vAlign w:val="center"/>
          </w:tcPr>
          <w:p w14:paraId="0327BAEE" w14:textId="5A838E82" w:rsidR="00426275" w:rsidRDefault="005C0807" w:rsidP="005C0807">
            <w:pPr>
              <w:pStyle w:val="ae"/>
            </w:pPr>
            <w:r>
              <w:rPr>
                <w:rFonts w:hint="eastAsia"/>
              </w:rPr>
              <w:t>1</w:t>
            </w:r>
          </w:p>
        </w:tc>
      </w:tr>
      <w:tr w:rsidR="00426275" w14:paraId="47F3000B" w14:textId="263AFD0D" w:rsidTr="00EE3780">
        <w:trPr>
          <w:jc w:val="center"/>
        </w:trPr>
        <w:tc>
          <w:tcPr>
            <w:tcW w:w="2340" w:type="dxa"/>
            <w:tcBorders>
              <w:right w:val="single" w:sz="4" w:space="0" w:color="auto"/>
            </w:tcBorders>
            <w:vAlign w:val="center"/>
          </w:tcPr>
          <w:p w14:paraId="6849489E" w14:textId="63E5649A" w:rsidR="00426275" w:rsidRDefault="00426275" w:rsidP="005C0807">
            <w:pPr>
              <w:pStyle w:val="ae"/>
            </w:pPr>
            <w:r>
              <w:rPr>
                <w:rFonts w:hint="eastAsia"/>
              </w:rPr>
              <w:t>2</w:t>
            </w:r>
            <w:r w:rsidR="005C0807">
              <w:rPr>
                <w:rFonts w:hint="eastAsia"/>
              </w:rPr>
              <w:t>（重工製品）</w:t>
            </w:r>
          </w:p>
        </w:tc>
        <w:tc>
          <w:tcPr>
            <w:tcW w:w="930" w:type="dxa"/>
            <w:tcBorders>
              <w:left w:val="single" w:sz="4" w:space="0" w:color="auto"/>
              <w:right w:val="single" w:sz="4" w:space="0" w:color="auto"/>
            </w:tcBorders>
            <w:vAlign w:val="center"/>
          </w:tcPr>
          <w:p w14:paraId="3620304A" w14:textId="7C70343A" w:rsidR="00426275" w:rsidRDefault="005C0807"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0BE94A8C" w14:textId="365793F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4216A37E" w14:textId="132C1BEE" w:rsidR="00426275" w:rsidRDefault="00A410D6"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798AEB31" w14:textId="6E69DAE9" w:rsidR="00426275" w:rsidRDefault="00A410D6" w:rsidP="005C0807">
            <w:pPr>
              <w:pStyle w:val="ae"/>
            </w:pPr>
            <w:r>
              <w:rPr>
                <w:rFonts w:hint="eastAsia"/>
              </w:rPr>
              <w:t>1</w:t>
            </w:r>
          </w:p>
        </w:tc>
        <w:tc>
          <w:tcPr>
            <w:tcW w:w="1016" w:type="dxa"/>
            <w:tcBorders>
              <w:left w:val="single" w:sz="4" w:space="0" w:color="auto"/>
            </w:tcBorders>
            <w:vAlign w:val="center"/>
          </w:tcPr>
          <w:p w14:paraId="3A1C17A0" w14:textId="7F797EA8" w:rsidR="00426275" w:rsidRDefault="005C0807" w:rsidP="005C0807">
            <w:pPr>
              <w:pStyle w:val="ae"/>
            </w:pPr>
            <w:r>
              <w:rPr>
                <w:rFonts w:hint="eastAsia"/>
              </w:rPr>
              <w:t>1</w:t>
            </w:r>
          </w:p>
        </w:tc>
        <w:tc>
          <w:tcPr>
            <w:tcW w:w="1016" w:type="dxa"/>
            <w:tcBorders>
              <w:left w:val="single" w:sz="4" w:space="0" w:color="auto"/>
            </w:tcBorders>
            <w:vAlign w:val="center"/>
          </w:tcPr>
          <w:p w14:paraId="400AA53B" w14:textId="0CF3FAE8" w:rsidR="00426275" w:rsidRDefault="005C0807" w:rsidP="005C0807">
            <w:pPr>
              <w:pStyle w:val="ae"/>
            </w:pPr>
            <w:r>
              <w:rPr>
                <w:rFonts w:hint="eastAsia"/>
              </w:rPr>
              <w:t>0</w:t>
            </w:r>
          </w:p>
        </w:tc>
      </w:tr>
      <w:tr w:rsidR="00426275" w14:paraId="702F4400" w14:textId="73719A2D" w:rsidTr="00EE3780">
        <w:trPr>
          <w:jc w:val="center"/>
        </w:trPr>
        <w:tc>
          <w:tcPr>
            <w:tcW w:w="2340" w:type="dxa"/>
            <w:tcBorders>
              <w:right w:val="single" w:sz="4" w:space="0" w:color="auto"/>
            </w:tcBorders>
            <w:vAlign w:val="center"/>
          </w:tcPr>
          <w:p w14:paraId="50557C76" w14:textId="0B293571" w:rsidR="00426275" w:rsidRDefault="00426275" w:rsidP="005C0807">
            <w:pPr>
              <w:pStyle w:val="ae"/>
            </w:pPr>
            <w:r>
              <w:rPr>
                <w:rFonts w:hint="eastAsia"/>
              </w:rPr>
              <w:t>3</w:t>
            </w:r>
            <w:r w:rsidR="005C0807">
              <w:rPr>
                <w:rFonts w:hint="eastAsia"/>
              </w:rPr>
              <w:t>（機台測試）</w:t>
            </w:r>
          </w:p>
        </w:tc>
        <w:tc>
          <w:tcPr>
            <w:tcW w:w="930" w:type="dxa"/>
            <w:tcBorders>
              <w:left w:val="single" w:sz="4" w:space="0" w:color="auto"/>
              <w:right w:val="single" w:sz="4" w:space="0" w:color="auto"/>
            </w:tcBorders>
            <w:vAlign w:val="center"/>
          </w:tcPr>
          <w:p w14:paraId="05DEB356"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4B929D31" w14:textId="66FA0B3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2ABE551C"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62D3DEC6" w14:textId="757E308A" w:rsidR="00426275" w:rsidRDefault="005C0807" w:rsidP="005C0807">
            <w:pPr>
              <w:pStyle w:val="ae"/>
            </w:pPr>
            <w:r>
              <w:rPr>
                <w:rFonts w:hint="eastAsia"/>
              </w:rPr>
              <w:t>0</w:t>
            </w:r>
          </w:p>
        </w:tc>
        <w:tc>
          <w:tcPr>
            <w:tcW w:w="1016" w:type="dxa"/>
            <w:tcBorders>
              <w:left w:val="single" w:sz="4" w:space="0" w:color="auto"/>
            </w:tcBorders>
            <w:vAlign w:val="center"/>
          </w:tcPr>
          <w:p w14:paraId="71DCCEB5" w14:textId="64BDC628" w:rsidR="00426275" w:rsidRDefault="005C0807" w:rsidP="005C0807">
            <w:pPr>
              <w:pStyle w:val="ae"/>
            </w:pPr>
            <w:r>
              <w:rPr>
                <w:rFonts w:hint="eastAsia"/>
              </w:rPr>
              <w:t>0</w:t>
            </w:r>
          </w:p>
        </w:tc>
        <w:tc>
          <w:tcPr>
            <w:tcW w:w="1016" w:type="dxa"/>
            <w:tcBorders>
              <w:left w:val="single" w:sz="4" w:space="0" w:color="auto"/>
            </w:tcBorders>
            <w:vAlign w:val="center"/>
          </w:tcPr>
          <w:p w14:paraId="6834B711" w14:textId="5A16576B" w:rsidR="00426275" w:rsidRDefault="00426275" w:rsidP="005C0807">
            <w:pPr>
              <w:pStyle w:val="ae"/>
            </w:pPr>
            <w:r>
              <w:rPr>
                <w:rFonts w:hint="eastAsia"/>
              </w:rPr>
              <w:t>1</w:t>
            </w:r>
          </w:p>
        </w:tc>
      </w:tr>
      <w:tr w:rsidR="00426275" w14:paraId="74038E98" w14:textId="24D5EBC7" w:rsidTr="00EE3780">
        <w:trPr>
          <w:jc w:val="center"/>
        </w:trPr>
        <w:tc>
          <w:tcPr>
            <w:tcW w:w="2340" w:type="dxa"/>
            <w:tcBorders>
              <w:bottom w:val="single" w:sz="12" w:space="0" w:color="auto"/>
              <w:right w:val="single" w:sz="4" w:space="0" w:color="auto"/>
            </w:tcBorders>
            <w:vAlign w:val="center"/>
          </w:tcPr>
          <w:p w14:paraId="7E8AF170" w14:textId="6D6E35DB" w:rsidR="00426275" w:rsidRDefault="00A410D6" w:rsidP="005C0807">
            <w:pPr>
              <w:pStyle w:val="ae"/>
            </w:pPr>
            <w:r>
              <w:rPr>
                <w:rFonts w:hint="eastAsia"/>
              </w:rPr>
              <w:t>4</w:t>
            </w:r>
            <w:r w:rsidR="005C0807">
              <w:rPr>
                <w:rFonts w:hint="eastAsia"/>
              </w:rPr>
              <w:t>（成品檢驗）</w:t>
            </w:r>
          </w:p>
        </w:tc>
        <w:tc>
          <w:tcPr>
            <w:tcW w:w="930" w:type="dxa"/>
            <w:tcBorders>
              <w:left w:val="single" w:sz="4" w:space="0" w:color="auto"/>
              <w:bottom w:val="single" w:sz="12" w:space="0" w:color="auto"/>
              <w:right w:val="single" w:sz="4" w:space="0" w:color="auto"/>
            </w:tcBorders>
            <w:vAlign w:val="center"/>
          </w:tcPr>
          <w:p w14:paraId="179D8DBE" w14:textId="183B5021"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1253753D"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7B819B69"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363401AF" w14:textId="124809A5" w:rsidR="00426275" w:rsidRDefault="00426275" w:rsidP="005C0807">
            <w:pPr>
              <w:pStyle w:val="ae"/>
            </w:pPr>
            <w:r>
              <w:rPr>
                <w:rFonts w:hint="eastAsia"/>
              </w:rPr>
              <w:t>0</w:t>
            </w:r>
          </w:p>
        </w:tc>
        <w:tc>
          <w:tcPr>
            <w:tcW w:w="1016" w:type="dxa"/>
            <w:tcBorders>
              <w:left w:val="single" w:sz="4" w:space="0" w:color="auto"/>
              <w:bottom w:val="single" w:sz="12" w:space="0" w:color="auto"/>
            </w:tcBorders>
            <w:vAlign w:val="center"/>
          </w:tcPr>
          <w:p w14:paraId="10607A38" w14:textId="40EE7275" w:rsidR="00426275" w:rsidRDefault="005C0807" w:rsidP="005C0807">
            <w:pPr>
              <w:pStyle w:val="ae"/>
            </w:pPr>
            <w:r>
              <w:rPr>
                <w:rFonts w:hint="eastAsia"/>
              </w:rPr>
              <w:t>0</w:t>
            </w:r>
          </w:p>
        </w:tc>
        <w:tc>
          <w:tcPr>
            <w:tcW w:w="1016" w:type="dxa"/>
            <w:tcBorders>
              <w:left w:val="single" w:sz="4" w:space="0" w:color="auto"/>
              <w:bottom w:val="single" w:sz="12" w:space="0" w:color="auto"/>
            </w:tcBorders>
            <w:vAlign w:val="center"/>
          </w:tcPr>
          <w:p w14:paraId="3DC2FE52" w14:textId="05A8F430" w:rsidR="00426275" w:rsidRDefault="005C0807" w:rsidP="005C0807">
            <w:pPr>
              <w:pStyle w:val="ae"/>
            </w:pPr>
            <w:r>
              <w:rPr>
                <w:rFonts w:hint="eastAsia"/>
              </w:rPr>
              <w:t>1</w:t>
            </w:r>
          </w:p>
        </w:tc>
      </w:tr>
    </w:tbl>
    <w:p w14:paraId="1C76FB9E" w14:textId="77777777" w:rsidR="008F6774" w:rsidRDefault="008F6774">
      <w:pPr>
        <w:spacing w:line="240" w:lineRule="auto"/>
        <w:ind w:firstLine="0"/>
        <w:jc w:val="left"/>
        <w:rPr>
          <w:rFonts w:cstheme="majorBidi"/>
          <w:b/>
          <w:bCs/>
          <w:sz w:val="32"/>
          <w:szCs w:val="48"/>
        </w:rPr>
      </w:pPr>
      <w:r>
        <w:br w:type="page"/>
      </w:r>
    </w:p>
    <w:p w14:paraId="465BB03A" w14:textId="000042C4" w:rsidR="00474CF0" w:rsidRDefault="00474CF0" w:rsidP="00474CF0">
      <w:pPr>
        <w:pStyle w:val="2"/>
      </w:pPr>
      <w:bookmarkStart w:id="19" w:name="_Toc122553127"/>
      <w:bookmarkStart w:id="20" w:name="_Toc123328428"/>
      <w:r>
        <w:rPr>
          <w:rFonts w:hint="eastAsia"/>
        </w:rPr>
        <w:lastRenderedPageBreak/>
        <w:t>研究動機與目的</w:t>
      </w:r>
      <w:bookmarkEnd w:id="19"/>
      <w:bookmarkEnd w:id="20"/>
    </w:p>
    <w:p w14:paraId="468477EA" w14:textId="64E91DC5" w:rsidR="00474CF0" w:rsidRDefault="00474CF0" w:rsidP="00474CF0">
      <w:r>
        <w:rPr>
          <w:rFonts w:hint="eastAsia"/>
        </w:rPr>
        <w:t>本研究試圖透過非監督</w:t>
      </w:r>
      <w:proofErr w:type="gramStart"/>
      <w:r>
        <w:rPr>
          <w:rFonts w:hint="eastAsia"/>
        </w:rPr>
        <w:t>式</w:t>
      </w:r>
      <w:r w:rsidR="00FA6035">
        <w:rPr>
          <w:rFonts w:hint="eastAsia"/>
        </w:rPr>
        <w:t>與監督式</w:t>
      </w:r>
      <w:r>
        <w:rPr>
          <w:rFonts w:hint="eastAsia"/>
        </w:rPr>
        <w:t>的</w:t>
      </w:r>
      <w:proofErr w:type="gramEnd"/>
      <w:r>
        <w:rPr>
          <w:rFonts w:hint="eastAsia"/>
        </w:rPr>
        <w:t>方法，對眾多相互關聯的二元特徵進行群組、排序與編碼後，以求大幅度縮減資料維度、壓縮資料資訊、縮減模型讀取時間、並在一定程度上維持或提升機器學習模型對於資料的分類結果。</w:t>
      </w:r>
      <w:r w:rsidR="00FB0A84">
        <w:rPr>
          <w:rFonts w:hint="eastAsia"/>
        </w:rPr>
        <w:t>相較於傳統變數編碼僅處理類別型別的資料，本研究設法規劃出針對</w:t>
      </w:r>
      <w:r w:rsidR="005051B9">
        <w:rPr>
          <w:rFonts w:hint="eastAsia"/>
        </w:rPr>
        <w:t>眾多二元特徵資料的</w:t>
      </w:r>
      <w:r w:rsidR="00FB0A84">
        <w:rPr>
          <w:rFonts w:hint="eastAsia"/>
        </w:rPr>
        <w:t>編碼方式，</w:t>
      </w:r>
      <w:r w:rsidR="005051B9">
        <w:rPr>
          <w:rFonts w:hint="eastAsia"/>
        </w:rPr>
        <w:t>透過</w:t>
      </w:r>
      <w:r w:rsidR="00FA6035">
        <w:rPr>
          <w:rFonts w:hint="eastAsia"/>
        </w:rPr>
        <w:t>聚合</w:t>
      </w:r>
      <w:r>
        <w:rPr>
          <w:rFonts w:hint="eastAsia"/>
        </w:rPr>
        <w:t>編碼</w:t>
      </w:r>
      <w:r w:rsidR="00FB0A84">
        <w:rPr>
          <w:rFonts w:hint="eastAsia"/>
        </w:rPr>
        <w:t>二元特徵產生</w:t>
      </w:r>
      <w:r w:rsidR="001E5B39">
        <w:rPr>
          <w:rFonts w:hint="eastAsia"/>
        </w:rPr>
        <w:t>少量</w:t>
      </w:r>
      <w:r w:rsidR="00FB0A84">
        <w:rPr>
          <w:rFonts w:hint="eastAsia"/>
        </w:rPr>
        <w:t>新的數值</w:t>
      </w:r>
      <w:r w:rsidR="001E5B39">
        <w:rPr>
          <w:rFonts w:hint="eastAsia"/>
        </w:rPr>
        <w:t>變數</w:t>
      </w:r>
      <w:r>
        <w:rPr>
          <w:rFonts w:hint="eastAsia"/>
        </w:rPr>
        <w:t>，</w:t>
      </w:r>
      <w:r w:rsidR="00FB0A84">
        <w:rPr>
          <w:rFonts w:hint="eastAsia"/>
        </w:rPr>
        <w:t>以求</w:t>
      </w:r>
      <w:r w:rsidR="005051B9">
        <w:rPr>
          <w:rFonts w:hint="eastAsia"/>
        </w:rPr>
        <w:t>在</w:t>
      </w:r>
      <w:r w:rsidR="001E5B39">
        <w:rPr>
          <w:rFonts w:hint="eastAsia"/>
        </w:rPr>
        <w:t>提升</w:t>
      </w:r>
      <w:r w:rsidR="005051B9">
        <w:rPr>
          <w:rFonts w:hint="eastAsia"/>
        </w:rPr>
        <w:t>儲存</w:t>
      </w:r>
      <w:r w:rsidR="001E5B39">
        <w:rPr>
          <w:rFonts w:hint="eastAsia"/>
        </w:rPr>
        <w:t>效率</w:t>
      </w:r>
      <w:r w:rsidR="005051B9">
        <w:rPr>
          <w:rFonts w:hint="eastAsia"/>
        </w:rPr>
        <w:t>與表述原二元特徵資料的同時，</w:t>
      </w:r>
      <w:r w:rsidR="001E5B39">
        <w:rPr>
          <w:rFonts w:hint="eastAsia"/>
        </w:rPr>
        <w:t>還能</w:t>
      </w:r>
      <w:r>
        <w:rPr>
          <w:rFonts w:hint="eastAsia"/>
        </w:rPr>
        <w:t>提升資料的可預測性</w:t>
      </w:r>
      <w:r w:rsidR="001E5B39">
        <w:rPr>
          <w:rFonts w:hint="eastAsia"/>
        </w:rPr>
        <w:t>，綜合而言，</w:t>
      </w:r>
      <w:r>
        <w:rPr>
          <w:rFonts w:hint="eastAsia"/>
        </w:rPr>
        <w:t>主要</w:t>
      </w:r>
      <w:r w:rsidR="001E5B39">
        <w:rPr>
          <w:rFonts w:hint="eastAsia"/>
        </w:rPr>
        <w:t>研究</w:t>
      </w:r>
      <w:r>
        <w:rPr>
          <w:rFonts w:hint="eastAsia"/>
        </w:rPr>
        <w:t>目標可分為以下</w:t>
      </w:r>
      <w:r w:rsidR="001E5B39">
        <w:rPr>
          <w:rFonts w:hint="eastAsia"/>
        </w:rPr>
        <w:t>四</w:t>
      </w:r>
      <w:r>
        <w:rPr>
          <w:rFonts w:hint="eastAsia"/>
        </w:rPr>
        <w:t>點</w:t>
      </w:r>
      <w:r w:rsidR="005051B9">
        <w:rPr>
          <w:rFonts w:hint="eastAsia"/>
        </w:rPr>
        <w:t>：</w:t>
      </w:r>
    </w:p>
    <w:p w14:paraId="62F92A7E" w14:textId="31CFFF70" w:rsidR="00474CF0" w:rsidRDefault="00EC56BD" w:rsidP="00474CF0">
      <w:pPr>
        <w:pStyle w:val="a3"/>
        <w:numPr>
          <w:ilvl w:val="0"/>
          <w:numId w:val="4"/>
        </w:numPr>
        <w:ind w:leftChars="0"/>
      </w:pPr>
      <w:r>
        <w:rPr>
          <w:rFonts w:hint="eastAsia"/>
        </w:rPr>
        <w:t>縮減資料特徵個數</w:t>
      </w:r>
      <w:r w:rsidR="00474CF0">
        <w:rPr>
          <w:rFonts w:hint="eastAsia"/>
        </w:rPr>
        <w:t>：</w:t>
      </w:r>
    </w:p>
    <w:p w14:paraId="0BDFFF7D" w14:textId="60AAA04A" w:rsidR="00474CF0" w:rsidRDefault="00474CF0" w:rsidP="00474CF0">
      <w:r>
        <w:rPr>
          <w:rFonts w:hint="eastAsia"/>
        </w:rPr>
        <w:t>維度的增加對於機器學習模型的成果有著深遠的負面影響，過多的維度將使得模型難以收斂、延長訓練資源與計算時間。透過對二元特徵群組後進行</w:t>
      </w:r>
      <w:r w:rsidR="00FB0A84">
        <w:rPr>
          <w:rFonts w:hint="eastAsia"/>
        </w:rPr>
        <w:t>群組後</w:t>
      </w:r>
      <w:r>
        <w:rPr>
          <w:rFonts w:hint="eastAsia"/>
        </w:rPr>
        <w:t>編碼，將能大幅度的縮減特徵總數；在縮減</w:t>
      </w:r>
      <w:proofErr w:type="gramStart"/>
      <w:r>
        <w:rPr>
          <w:rFonts w:hint="eastAsia"/>
        </w:rPr>
        <w:t>資料</w:t>
      </w:r>
      <w:r w:rsidR="00FB0A84">
        <w:rPr>
          <w:rFonts w:hint="eastAsia"/>
        </w:rPr>
        <w:t>總維度</w:t>
      </w:r>
      <w:proofErr w:type="gramEnd"/>
      <w:r>
        <w:rPr>
          <w:rFonts w:hint="eastAsia"/>
        </w:rPr>
        <w:t>以利</w:t>
      </w:r>
      <w:r w:rsidR="00FB0A84">
        <w:rPr>
          <w:rFonts w:hint="eastAsia"/>
        </w:rPr>
        <w:t>表示與描述</w:t>
      </w:r>
      <w:r>
        <w:rPr>
          <w:rFonts w:hint="eastAsia"/>
        </w:rPr>
        <w:t>的同時，也減低模型花費在資料讀取的時間。</w:t>
      </w:r>
    </w:p>
    <w:p w14:paraId="2B591E7A" w14:textId="77777777" w:rsidR="00474CF0" w:rsidRDefault="00474CF0" w:rsidP="00474CF0">
      <w:pPr>
        <w:pStyle w:val="a3"/>
        <w:numPr>
          <w:ilvl w:val="0"/>
          <w:numId w:val="4"/>
        </w:numPr>
        <w:ind w:leftChars="0"/>
      </w:pPr>
      <w:r>
        <w:rPr>
          <w:rFonts w:hint="eastAsia"/>
        </w:rPr>
        <w:t>壓縮特徵資訊：</w:t>
      </w:r>
    </w:p>
    <w:p w14:paraId="14F2ED6A" w14:textId="69DB06E4" w:rsidR="00474CF0" w:rsidRDefault="00474CF0" w:rsidP="00474CF0">
      <w:proofErr w:type="gramStart"/>
      <w:r>
        <w:rPr>
          <w:rFonts w:hint="eastAsia"/>
        </w:rPr>
        <w:t>獨熱編碼</w:t>
      </w:r>
      <w:proofErr w:type="gramEnd"/>
      <w:r>
        <w:rPr>
          <w:rFonts w:hint="eastAsia"/>
        </w:rPr>
        <w:t>過後</w:t>
      </w:r>
      <w:r w:rsidR="00FB0A84">
        <w:rPr>
          <w:rFonts w:hint="eastAsia"/>
        </w:rPr>
        <w:t>的二元特徵資料</w:t>
      </w:r>
      <w:r>
        <w:rPr>
          <w:rFonts w:hint="eastAsia"/>
        </w:rPr>
        <w:t>，總體資訊不改變，但特徵總</w:t>
      </w:r>
      <w:r w:rsidR="003760FE">
        <w:rPr>
          <w:rFonts w:hint="eastAsia"/>
        </w:rPr>
        <w:t>個</w:t>
      </w:r>
      <w:r>
        <w:rPr>
          <w:rFonts w:hint="eastAsia"/>
        </w:rPr>
        <w:t>數的上升；意味著眾多二元特徵瓜分了原先單一</w:t>
      </w:r>
      <w:r w:rsidR="003760FE">
        <w:rPr>
          <w:rFonts w:hint="eastAsia"/>
        </w:rPr>
        <w:t>類別</w:t>
      </w:r>
      <w:r>
        <w:rPr>
          <w:rFonts w:hint="eastAsia"/>
        </w:rPr>
        <w:t>特徵所包含的資訊。透過群組後編碼二元特徵，回復特徵平均的資訊含量與重要性。</w:t>
      </w:r>
    </w:p>
    <w:p w14:paraId="468AACBC" w14:textId="77777777" w:rsidR="00474CF0" w:rsidRDefault="00474CF0" w:rsidP="00474CF0">
      <w:pPr>
        <w:pStyle w:val="a3"/>
        <w:numPr>
          <w:ilvl w:val="0"/>
          <w:numId w:val="4"/>
        </w:numPr>
        <w:ind w:leftChars="0"/>
      </w:pPr>
      <w:r>
        <w:rPr>
          <w:rFonts w:hint="eastAsia"/>
        </w:rPr>
        <w:t>產生相互獨立的特徵：</w:t>
      </w:r>
    </w:p>
    <w:p w14:paraId="51118F19" w14:textId="5D96F121" w:rsidR="00474CF0" w:rsidRDefault="003760FE" w:rsidP="00474CF0">
      <w:proofErr w:type="gramStart"/>
      <w:r>
        <w:rPr>
          <w:rFonts w:hint="eastAsia"/>
        </w:rPr>
        <w:t>符合獨熱編碼</w:t>
      </w:r>
      <w:proofErr w:type="gramEnd"/>
      <w:r>
        <w:rPr>
          <w:rFonts w:hint="eastAsia"/>
        </w:rPr>
        <w:t>特性</w:t>
      </w:r>
      <w:r w:rsidR="00474CF0">
        <w:rPr>
          <w:rFonts w:hint="eastAsia"/>
        </w:rPr>
        <w:t>的二元特徵與彼此</w:t>
      </w:r>
      <w:r w:rsidR="00551669">
        <w:rPr>
          <w:rFonts w:hint="eastAsia"/>
        </w:rPr>
        <w:t>間</w:t>
      </w:r>
      <w:proofErr w:type="gramStart"/>
      <w:r w:rsidR="00551669">
        <w:rPr>
          <w:rFonts w:hint="eastAsia"/>
        </w:rPr>
        <w:t>具</w:t>
      </w:r>
      <w:r w:rsidR="00474CF0">
        <w:rPr>
          <w:rFonts w:hint="eastAsia"/>
        </w:rPr>
        <w:t>有著</w:t>
      </w:r>
      <w:proofErr w:type="gramEnd"/>
      <w:r w:rsidR="00474CF0">
        <w:rPr>
          <w:rFonts w:hint="eastAsia"/>
        </w:rPr>
        <w:t>強烈的互斥關係，而特徵與特徵之間的不獨立導致的共線性問題，也代表著特徵能用以預測彼此。透過群組相關性、相似程度過高的特徵並編碼，產生故不相關的新特徵，來解決特徵與特徵嚴重共線性的問題。</w:t>
      </w:r>
    </w:p>
    <w:p w14:paraId="29AB9404" w14:textId="5E27F96A" w:rsidR="00474CF0" w:rsidRDefault="00474CF0" w:rsidP="00474CF0">
      <w:pPr>
        <w:pStyle w:val="a3"/>
        <w:numPr>
          <w:ilvl w:val="0"/>
          <w:numId w:val="4"/>
        </w:numPr>
        <w:ind w:leftChars="0"/>
      </w:pPr>
      <w:r>
        <w:rPr>
          <w:rFonts w:hint="eastAsia"/>
        </w:rPr>
        <w:t>維持</w:t>
      </w:r>
      <w:r w:rsidR="001E5B39">
        <w:rPr>
          <w:rFonts w:hint="eastAsia"/>
        </w:rPr>
        <w:t>或提升</w:t>
      </w:r>
      <w:r>
        <w:rPr>
          <w:rFonts w:hint="eastAsia"/>
        </w:rPr>
        <w:t>編碼過後資料的分類</w:t>
      </w:r>
      <w:r w:rsidR="001E5B39">
        <w:rPr>
          <w:rFonts w:hint="eastAsia"/>
        </w:rPr>
        <w:t>表現</w:t>
      </w:r>
      <w:r>
        <w:rPr>
          <w:rFonts w:hint="eastAsia"/>
        </w:rPr>
        <w:t>：</w:t>
      </w:r>
    </w:p>
    <w:p w14:paraId="365A2071" w14:textId="34E923A9" w:rsidR="00474CF0" w:rsidRPr="0026044A" w:rsidRDefault="00474CF0" w:rsidP="00474CF0">
      <w:r>
        <w:rPr>
          <w:rFonts w:hint="eastAsia"/>
        </w:rPr>
        <w:t>只包含二元特徵的資料，即只存在大量</w:t>
      </w:r>
      <w:r>
        <w:rPr>
          <w:rFonts w:hint="eastAsia"/>
        </w:rPr>
        <w:t>0</w:t>
      </w:r>
      <w:r>
        <w:rPr>
          <w:rFonts w:hint="eastAsia"/>
        </w:rPr>
        <w:t>、</w:t>
      </w:r>
      <w:r>
        <w:rPr>
          <w:rFonts w:hint="eastAsia"/>
        </w:rPr>
        <w:t>1</w:t>
      </w:r>
      <w:r>
        <w:rPr>
          <w:rFonts w:hint="eastAsia"/>
        </w:rPr>
        <w:t>的資料對於機器模型的訓練與預測也造成困難。當模型再進行</w:t>
      </w:r>
      <w:r w:rsidR="001E5B39">
        <w:rPr>
          <w:rFonts w:hint="eastAsia"/>
        </w:rPr>
        <w:t>最佳</w:t>
      </w:r>
      <w:r>
        <w:rPr>
          <w:rFonts w:hint="eastAsia"/>
        </w:rPr>
        <w:t>化與求解時大多仰賴梯度計算，而眾多的</w:t>
      </w:r>
      <w:r>
        <w:rPr>
          <w:rFonts w:hint="eastAsia"/>
        </w:rPr>
        <w:t>0</w:t>
      </w:r>
      <w:r>
        <w:rPr>
          <w:rFonts w:hint="eastAsia"/>
        </w:rPr>
        <w:t>將</w:t>
      </w:r>
      <w:r>
        <w:rPr>
          <w:rFonts w:hint="eastAsia"/>
        </w:rPr>
        <w:lastRenderedPageBreak/>
        <w:t>使模型無法</w:t>
      </w:r>
      <w:proofErr w:type="gramStart"/>
      <w:r>
        <w:rPr>
          <w:rFonts w:hint="eastAsia"/>
        </w:rPr>
        <w:t>計算梯</w:t>
      </w:r>
      <w:proofErr w:type="gramEnd"/>
      <w:r>
        <w:rPr>
          <w:rFonts w:hint="eastAsia"/>
        </w:rPr>
        <w:t>度，導致模型的訓練緩慢、劣化預測成效等負面影響。編碼後的</w:t>
      </w:r>
      <w:r w:rsidR="001E5B39">
        <w:rPr>
          <w:rFonts w:hint="eastAsia"/>
        </w:rPr>
        <w:t>新變數</w:t>
      </w:r>
      <w:r w:rsidR="00551669">
        <w:rPr>
          <w:rFonts w:hint="eastAsia"/>
        </w:rPr>
        <w:t>將</w:t>
      </w:r>
      <w:r w:rsidR="001E5B39">
        <w:rPr>
          <w:rFonts w:hint="eastAsia"/>
        </w:rPr>
        <w:t>變</w:t>
      </w:r>
      <w:r>
        <w:rPr>
          <w:rFonts w:hint="eastAsia"/>
        </w:rPr>
        <w:t>為整數型別，避免二</w:t>
      </w:r>
      <w:r w:rsidR="00551669">
        <w:rPr>
          <w:rFonts w:hint="eastAsia"/>
        </w:rPr>
        <w:t>元型別</w:t>
      </w:r>
      <w:r>
        <w:rPr>
          <w:rFonts w:hint="eastAsia"/>
        </w:rPr>
        <w:t>影響模型的梯度計算。</w:t>
      </w:r>
    </w:p>
    <w:p w14:paraId="1600BAE1" w14:textId="77777777" w:rsidR="008F6774" w:rsidRDefault="008F6774">
      <w:pPr>
        <w:spacing w:line="240" w:lineRule="auto"/>
        <w:ind w:firstLine="0"/>
        <w:jc w:val="left"/>
        <w:rPr>
          <w:rFonts w:cstheme="majorBidi"/>
          <w:b/>
          <w:bCs/>
          <w:sz w:val="32"/>
          <w:szCs w:val="48"/>
        </w:rPr>
      </w:pPr>
      <w:r>
        <w:br w:type="page"/>
      </w:r>
    </w:p>
    <w:p w14:paraId="3A9B515D" w14:textId="67B0EF96" w:rsidR="00474CF0" w:rsidRDefault="00474CF0" w:rsidP="00474CF0">
      <w:pPr>
        <w:pStyle w:val="2"/>
      </w:pPr>
      <w:bookmarkStart w:id="21" w:name="_Toc122553128"/>
      <w:bookmarkStart w:id="22" w:name="_Toc123328429"/>
      <w:r>
        <w:rPr>
          <w:rFonts w:hint="eastAsia"/>
        </w:rPr>
        <w:lastRenderedPageBreak/>
        <w:t>研究架構</w:t>
      </w:r>
      <w:bookmarkEnd w:id="21"/>
      <w:bookmarkEnd w:id="22"/>
    </w:p>
    <w:p w14:paraId="738D2D1B" w14:textId="24E960FA" w:rsidR="00474CF0" w:rsidRDefault="00474CF0" w:rsidP="000A2EC1">
      <w:r>
        <w:rPr>
          <w:rFonts w:hint="eastAsia"/>
        </w:rPr>
        <w:t>本研究目標為透過對於二元特徵的資料進行群組後的排序、與編碼，來壓縮資料維度並維持一定程度的分類成果。在</w:t>
      </w:r>
      <w:r w:rsidR="00B36DF3">
        <w:rPr>
          <w:rFonts w:hint="eastAsia"/>
        </w:rPr>
        <w:t>本章</w:t>
      </w:r>
      <w:r>
        <w:rPr>
          <w:rFonts w:hint="eastAsia"/>
        </w:rPr>
        <w:t>中</w:t>
      </w:r>
      <w:r w:rsidR="00B36DF3">
        <w:rPr>
          <w:rFonts w:hint="eastAsia"/>
        </w:rPr>
        <w:t>已</w:t>
      </w:r>
      <w:r>
        <w:rPr>
          <w:rFonts w:hint="eastAsia"/>
        </w:rPr>
        <w:t>簡介研究動機、目標與整體架構；由第二章文獻回顧闡明各個不同種類變數編碼的用意與目的、</w:t>
      </w:r>
      <w:r w:rsidR="00B36DF3">
        <w:rPr>
          <w:rFonts w:hint="eastAsia"/>
        </w:rPr>
        <w:t>高</w:t>
      </w:r>
      <w:r>
        <w:rPr>
          <w:rFonts w:hint="eastAsia"/>
        </w:rPr>
        <w:t>維度資料所導致的維度災難</w:t>
      </w:r>
      <w:r w:rsidR="00B36DF3">
        <w:rPr>
          <w:rFonts w:hint="eastAsia"/>
        </w:rPr>
        <w:t>、</w:t>
      </w:r>
      <w:r>
        <w:rPr>
          <w:rFonts w:hint="eastAsia"/>
        </w:rPr>
        <w:t>在機器學習模型分類時所遭遇的難題，及處理維度災難時常採用的方法。第三章研究方法中，描述本研究如何對於多維度二元資料</w:t>
      </w:r>
      <w:r w:rsidR="00551669">
        <w:rPr>
          <w:rFonts w:hint="eastAsia"/>
        </w:rPr>
        <w:t>特徵進行</w:t>
      </w:r>
      <w:r>
        <w:rPr>
          <w:rFonts w:hint="eastAsia"/>
        </w:rPr>
        <w:t>群組、組間特徵</w:t>
      </w:r>
      <w:r w:rsidR="00551669">
        <w:rPr>
          <w:rFonts w:hint="eastAsia"/>
        </w:rPr>
        <w:t>排序</w:t>
      </w:r>
      <w:r>
        <w:rPr>
          <w:rFonts w:hint="eastAsia"/>
        </w:rPr>
        <w:t>、以及編碼各個特徵組</w:t>
      </w:r>
      <w:r w:rsidR="00551669">
        <w:rPr>
          <w:rFonts w:hint="eastAsia"/>
        </w:rPr>
        <w:t>以生成新的數值資料</w:t>
      </w:r>
      <w:r>
        <w:rPr>
          <w:rFonts w:hint="eastAsia"/>
        </w:rPr>
        <w:t>。第四章案例分析將透過</w:t>
      </w:r>
      <w:r w:rsidR="000A2EC1">
        <w:rPr>
          <w:rFonts w:hint="eastAsia"/>
        </w:rPr>
        <w:t>模擬出</w:t>
      </w:r>
      <w:r>
        <w:rPr>
          <w:rFonts w:hint="eastAsia"/>
        </w:rPr>
        <w:t>的測試資料、</w:t>
      </w:r>
      <w:r w:rsidRPr="00DC2070">
        <w:rPr>
          <w:rFonts w:hint="eastAsia"/>
        </w:rPr>
        <w:t>加利福尼亞大學爾灣分校</w:t>
      </w:r>
      <w:r>
        <w:rPr>
          <w:rFonts w:hint="eastAsia"/>
        </w:rPr>
        <w:t>提供的開源資料集（</w:t>
      </w:r>
      <w:r>
        <w:rPr>
          <w:rFonts w:hint="eastAsia"/>
        </w:rPr>
        <w:t xml:space="preserve">UCI </w:t>
      </w:r>
      <w:r>
        <w:t>Dataset</w:t>
      </w:r>
      <w:r>
        <w:rPr>
          <w:rFonts w:hint="eastAsia"/>
        </w:rPr>
        <w:t>）</w:t>
      </w:r>
      <w:r w:rsidR="000A2EC1">
        <w:rPr>
          <w:rFonts w:hint="eastAsia"/>
        </w:rPr>
        <w:t>、與</w:t>
      </w:r>
      <w:r w:rsidR="000A2EC1">
        <w:rPr>
          <w:rFonts w:hint="eastAsia"/>
        </w:rPr>
        <w:t>Ka</w:t>
      </w:r>
      <w:r w:rsidR="000A2EC1">
        <w:t>ggle</w:t>
      </w:r>
      <w:r w:rsidR="000A2EC1" w:rsidRPr="000A2EC1">
        <w:rPr>
          <w:rFonts w:hint="eastAsia"/>
        </w:rPr>
        <w:t>數據建模和數據分析競賽平台</w:t>
      </w:r>
      <w:r w:rsidR="000A2EC1">
        <w:rPr>
          <w:rFonts w:hint="eastAsia"/>
        </w:rPr>
        <w:t>上的資料集</w:t>
      </w:r>
      <w:r w:rsidR="00AD63B7">
        <w:rPr>
          <w:rFonts w:hint="eastAsia"/>
        </w:rPr>
        <w:t>，</w:t>
      </w:r>
      <w:r>
        <w:rPr>
          <w:rFonts w:hint="eastAsia"/>
        </w:rPr>
        <w:t>結合本研究所提出之編碼方式，與原始二元資料、不同的編碼方式</w:t>
      </w:r>
      <w:r w:rsidR="00AD63B7">
        <w:rPr>
          <w:rFonts w:hint="eastAsia"/>
        </w:rPr>
        <w:t>產生的數值資料</w:t>
      </w:r>
      <w:r>
        <w:rPr>
          <w:rFonts w:hint="eastAsia"/>
        </w:rPr>
        <w:t>一同給予機器學習模型做分類成果比較。第五章結論建議部分將對於根據案例實施的成果做出總結，並歸納出未來本研究的後續發展方向。</w:t>
      </w:r>
      <w:r w:rsidR="009A4747">
        <w:rPr>
          <w:rFonts w:hint="eastAsia"/>
        </w:rPr>
        <w:t>本論文的整體架構可見於</w:t>
      </w:r>
      <w:r w:rsidR="009A4747">
        <w:fldChar w:fldCharType="begin"/>
      </w:r>
      <w:r w:rsidR="009A4747">
        <w:instrText xml:space="preserve"> </w:instrText>
      </w:r>
      <w:r w:rsidR="009A4747">
        <w:rPr>
          <w:rFonts w:hint="eastAsia"/>
        </w:rPr>
        <w:instrText>REF _Ref121225132 \h</w:instrText>
      </w:r>
      <w:r w:rsidR="009A4747">
        <w:instrText xml:space="preserve"> </w:instrText>
      </w:r>
      <w:r w:rsidR="009A4747">
        <w:fldChar w:fldCharType="separate"/>
      </w:r>
      <w:r w:rsidR="00F76BC5">
        <w:rPr>
          <w:rFonts w:hint="eastAsia"/>
        </w:rPr>
        <w:t>圖</w:t>
      </w:r>
      <w:r w:rsidR="00F76BC5">
        <w:rPr>
          <w:rFonts w:hint="eastAsia"/>
        </w:rPr>
        <w:t xml:space="preserve"> </w:t>
      </w:r>
      <w:r w:rsidR="00F76BC5">
        <w:rPr>
          <w:noProof/>
        </w:rPr>
        <w:t>1</w:t>
      </w:r>
      <w:r w:rsidR="00F76BC5">
        <w:t>.</w:t>
      </w:r>
      <w:r w:rsidR="00F76BC5">
        <w:rPr>
          <w:noProof/>
        </w:rPr>
        <w:t>1</w:t>
      </w:r>
      <w:r w:rsidR="009A4747">
        <w:fldChar w:fldCharType="end"/>
      </w:r>
      <w:r w:rsidR="009A4747">
        <w:rPr>
          <w:rFonts w:hint="eastAsia"/>
        </w:rPr>
        <w:t>。</w:t>
      </w:r>
    </w:p>
    <w:p w14:paraId="128CA125" w14:textId="77777777" w:rsidR="0003120B" w:rsidRDefault="00474CF0" w:rsidP="0003120B">
      <w:pPr>
        <w:pStyle w:val="aa"/>
        <w:keepNext/>
      </w:pPr>
      <w:r w:rsidRPr="0003120B">
        <w:rPr>
          <w:noProof/>
        </w:rPr>
        <w:drawing>
          <wp:inline distT="0" distB="0" distL="0" distR="0" wp14:anchorId="1013D981" wp14:editId="3DBF0971">
            <wp:extent cx="5399998" cy="126769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研究架構.emf"/>
                    <pic:cNvPicPr/>
                  </pic:nvPicPr>
                  <pic:blipFill>
                    <a:blip r:embed="rId9">
                      <a:extLst>
                        <a:ext uri="{28A0092B-C50C-407E-A947-70E740481C1C}">
                          <a14:useLocalDpi xmlns:a14="http://schemas.microsoft.com/office/drawing/2010/main" val="0"/>
                        </a:ext>
                      </a:extLst>
                    </a:blip>
                    <a:stretch>
                      <a:fillRect/>
                    </a:stretch>
                  </pic:blipFill>
                  <pic:spPr>
                    <a:xfrm>
                      <a:off x="0" y="0"/>
                      <a:ext cx="5399998" cy="1267697"/>
                    </a:xfrm>
                    <a:prstGeom prst="rect">
                      <a:avLst/>
                    </a:prstGeom>
                  </pic:spPr>
                </pic:pic>
              </a:graphicData>
            </a:graphic>
          </wp:inline>
        </w:drawing>
      </w:r>
    </w:p>
    <w:p w14:paraId="0A085A3A" w14:textId="7AC44CF7" w:rsidR="00474CF0" w:rsidRDefault="0003120B" w:rsidP="0003120B">
      <w:pPr>
        <w:pStyle w:val="af5"/>
      </w:pPr>
      <w:bookmarkStart w:id="23" w:name="_Ref121225132"/>
      <w:bookmarkStart w:id="24" w:name="_Toc12332848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1</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w:t>
      </w:r>
      <w:r w:rsidR="00F85191">
        <w:fldChar w:fldCharType="end"/>
      </w:r>
      <w:bookmarkEnd w:id="23"/>
      <w:r>
        <w:rPr>
          <w:rFonts w:hint="eastAsia"/>
        </w:rPr>
        <w:t xml:space="preserve"> </w:t>
      </w:r>
      <w:r w:rsidR="009A4747">
        <w:rPr>
          <w:rFonts w:hint="eastAsia"/>
        </w:rPr>
        <w:t>論文</w:t>
      </w:r>
      <w:r w:rsidRPr="0003120B">
        <w:rPr>
          <w:rFonts w:hint="eastAsia"/>
        </w:rPr>
        <w:t>架構。</w:t>
      </w:r>
      <w:bookmarkEnd w:id="24"/>
    </w:p>
    <w:p w14:paraId="4DA362D8" w14:textId="588A549C" w:rsidR="0003120B" w:rsidRDefault="0003120B">
      <w:pPr>
        <w:spacing w:line="240" w:lineRule="auto"/>
        <w:ind w:firstLine="0"/>
        <w:jc w:val="left"/>
      </w:pPr>
      <w:r>
        <w:br w:type="page"/>
      </w:r>
    </w:p>
    <w:p w14:paraId="57A45784" w14:textId="7B5ACAB5" w:rsidR="00486926" w:rsidRDefault="00A428D6" w:rsidP="00AF07DF">
      <w:pPr>
        <w:pStyle w:val="1"/>
      </w:pPr>
      <w:bookmarkStart w:id="25" w:name="_Toc122553129"/>
      <w:bookmarkStart w:id="26" w:name="_Toc123328430"/>
      <w:r>
        <w:rPr>
          <w:rFonts w:hint="eastAsia"/>
        </w:rPr>
        <w:lastRenderedPageBreak/>
        <w:t>第二章</w:t>
      </w:r>
      <w:r>
        <w:rPr>
          <w:rFonts w:hint="eastAsia"/>
        </w:rPr>
        <w:t xml:space="preserve"> </w:t>
      </w:r>
      <w:r w:rsidR="00486926">
        <w:rPr>
          <w:rFonts w:hint="eastAsia"/>
        </w:rPr>
        <w:t>文獻探討</w:t>
      </w:r>
      <w:bookmarkEnd w:id="25"/>
      <w:bookmarkEnd w:id="26"/>
    </w:p>
    <w:p w14:paraId="5C3E94F5" w14:textId="271E085B" w:rsidR="001C13DC" w:rsidRDefault="00B963BD" w:rsidP="00C75457">
      <w:r>
        <w:rPr>
          <w:rFonts w:hint="eastAsia"/>
        </w:rPr>
        <w:t>本章節</w:t>
      </w:r>
      <w:r w:rsidR="00EA41E0">
        <w:rPr>
          <w:rFonts w:hint="eastAsia"/>
        </w:rPr>
        <w:t>探討研究欲解決之問題，與研究之相關文獻</w:t>
      </w:r>
      <w:r w:rsidR="00FA1C46">
        <w:rPr>
          <w:rFonts w:hint="eastAsia"/>
        </w:rPr>
        <w:t>。囊括了面臨類別變數時常使用的</w:t>
      </w:r>
      <w:r w:rsidR="006678ED">
        <w:rPr>
          <w:rFonts w:hint="eastAsia"/>
        </w:rPr>
        <w:t>變數</w:t>
      </w:r>
      <w:r w:rsidR="00FA1C46">
        <w:rPr>
          <w:rFonts w:hint="eastAsia"/>
        </w:rPr>
        <w:t>編碼</w:t>
      </w:r>
      <w:r w:rsidR="006678ED">
        <w:rPr>
          <w:rFonts w:hint="eastAsia"/>
        </w:rPr>
        <w:t>方式</w:t>
      </w:r>
      <w:r w:rsidR="00FA1C46">
        <w:rPr>
          <w:rFonts w:hint="eastAsia"/>
        </w:rPr>
        <w:t>；以及</w:t>
      </w:r>
      <w:r w:rsidR="00A65ED7">
        <w:rPr>
          <w:rFonts w:hint="eastAsia"/>
        </w:rPr>
        <w:t>在處理多維度資料</w:t>
      </w:r>
      <w:r w:rsidR="006678ED">
        <w:rPr>
          <w:rFonts w:hint="eastAsia"/>
        </w:rPr>
        <w:t>下所面臨</w:t>
      </w:r>
      <w:r w:rsidR="00A65ED7">
        <w:rPr>
          <w:rFonts w:hint="eastAsia"/>
        </w:rPr>
        <w:t>的難題，而後提及</w:t>
      </w:r>
      <w:r w:rsidR="006678ED">
        <w:rPr>
          <w:rFonts w:hint="eastAsia"/>
        </w:rPr>
        <w:t>透過特徵選取、特徵萃取等方式來</w:t>
      </w:r>
      <w:r w:rsidR="00A65ED7">
        <w:rPr>
          <w:rFonts w:hint="eastAsia"/>
        </w:rPr>
        <w:t>減緩維度災難。</w:t>
      </w:r>
    </w:p>
    <w:p w14:paraId="714208A0" w14:textId="61634C3A" w:rsidR="00F42401" w:rsidRDefault="00F42401" w:rsidP="00F42401">
      <w:pPr>
        <w:pStyle w:val="2"/>
      </w:pPr>
      <w:bookmarkStart w:id="27" w:name="_Toc122553130"/>
      <w:bookmarkStart w:id="28" w:name="_Toc123328431"/>
      <w:r>
        <w:rPr>
          <w:rFonts w:hint="eastAsia"/>
        </w:rPr>
        <w:t>變數編碼</w:t>
      </w:r>
      <w:bookmarkEnd w:id="27"/>
      <w:bookmarkEnd w:id="28"/>
    </w:p>
    <w:p w14:paraId="2E6B2C2C" w14:textId="77777777" w:rsidR="0003120B" w:rsidRDefault="004E5A89" w:rsidP="0003120B">
      <w:pPr>
        <w:pStyle w:val="aa"/>
        <w:keepNext/>
      </w:pPr>
      <w:r w:rsidRPr="0003120B">
        <w:rPr>
          <w:noProof/>
        </w:rPr>
        <w:drawing>
          <wp:inline distT="0" distB="0" distL="0" distR="0" wp14:anchorId="633E2C82" wp14:editId="6A8BE76B">
            <wp:extent cx="4320000" cy="2868346"/>
            <wp:effectExtent l="0" t="0" r="4445"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8472"/>
                    <a:stretch/>
                  </pic:blipFill>
                  <pic:spPr bwMode="auto">
                    <a:xfrm>
                      <a:off x="0" y="0"/>
                      <a:ext cx="4320000" cy="2868346"/>
                    </a:xfrm>
                    <a:prstGeom prst="rect">
                      <a:avLst/>
                    </a:prstGeom>
                    <a:ln>
                      <a:noFill/>
                    </a:ln>
                    <a:extLst>
                      <a:ext uri="{53640926-AAD7-44D8-BBD7-CCE9431645EC}">
                        <a14:shadowObscured xmlns:a14="http://schemas.microsoft.com/office/drawing/2010/main"/>
                      </a:ext>
                    </a:extLst>
                  </pic:spPr>
                </pic:pic>
              </a:graphicData>
            </a:graphic>
          </wp:inline>
        </w:drawing>
      </w:r>
    </w:p>
    <w:p w14:paraId="7B9743F2" w14:textId="6F75FAFB" w:rsidR="00F02076" w:rsidRPr="0003120B" w:rsidRDefault="0003120B" w:rsidP="0003120B">
      <w:pPr>
        <w:pStyle w:val="af5"/>
      </w:pPr>
      <w:bookmarkStart w:id="29" w:name="_Ref120715269"/>
      <w:bookmarkStart w:id="30" w:name="_Toc12332848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w:t>
      </w:r>
      <w:r w:rsidR="00F85191">
        <w:fldChar w:fldCharType="end"/>
      </w:r>
      <w:bookmarkEnd w:id="29"/>
      <w:r>
        <w:rPr>
          <w:rFonts w:hint="eastAsia"/>
        </w:rPr>
        <w:t xml:space="preserve"> </w:t>
      </w:r>
      <w:r w:rsidRPr="0003120B">
        <w:rPr>
          <w:rFonts w:hint="eastAsia"/>
        </w:rPr>
        <w:t>資料預處理常見步驟</w:t>
      </w:r>
      <w:r>
        <w:rPr>
          <w:rFonts w:hint="eastAsia"/>
        </w:rPr>
        <w:t xml:space="preserve"> </w:t>
      </w:r>
      <w:r>
        <w:fldChar w:fldCharType="begin"/>
      </w:r>
      <w:r>
        <w:instrText xml:space="preserve"> ADDIN EN.CITE &lt;EndNote&gt;&lt;Cite&gt;&lt;Author&gt;García&lt;/Author&gt;&lt;Year&gt;2015&lt;/Year&gt;&lt;RecNum&gt;1&lt;/RecNum&gt;&lt;DisplayText&gt;(García et al., 2015)&lt;/DisplayText&gt;&lt;record&gt;&lt;rec-number&gt;1&lt;/rec-number&gt;&lt;foreign-keys&gt;&lt;key app="EN" db-id="05ap5e5p6dtraoe5ae0x25au9rtpv00p9dev" timestamp="1666166717"&gt;1&lt;/key&gt;&lt;/foreign-keys&gt;&lt;ref-type name="Book"&gt;6&lt;/ref-type&gt;&lt;contributors&gt;&lt;authors&gt;&lt;author&gt;García, Salvador&lt;/author&gt;&lt;author&gt;Luengo, Julián&lt;/author&gt;&lt;author&gt;Herrera, Francisco&lt;/author&gt;&lt;/authors&gt;&lt;/contributors&gt;&lt;titles&gt;&lt;title&gt;Data preprocessing in data mining&lt;/title&gt;&lt;/titles&gt;&lt;volume&gt;72&lt;/volume&gt;&lt;dates&gt;&lt;year&gt;2015&lt;/year&gt;&lt;/dates&gt;&lt;publisher&gt;Springer&lt;/publisher&gt;&lt;urls&gt;&lt;/urls&gt;&lt;/record&gt;&lt;/Cite&gt;&lt;/EndNote&gt;</w:instrText>
      </w:r>
      <w:r>
        <w:fldChar w:fldCharType="separate"/>
      </w:r>
      <w:r>
        <w:rPr>
          <w:noProof/>
        </w:rPr>
        <w:t>(García et al., 2015)</w:t>
      </w:r>
      <w:r>
        <w:fldChar w:fldCharType="end"/>
      </w:r>
      <w:r w:rsidRPr="0003120B">
        <w:rPr>
          <w:rFonts w:hint="eastAsia"/>
        </w:rPr>
        <w:t>。</w:t>
      </w:r>
      <w:bookmarkEnd w:id="30"/>
    </w:p>
    <w:p w14:paraId="6C396B8A" w14:textId="2869235A" w:rsidR="00606F0B" w:rsidRDefault="00F42401" w:rsidP="00AE311F">
      <w:r>
        <w:rPr>
          <w:rFonts w:hint="eastAsia"/>
        </w:rPr>
        <w:t>收集完資料</w:t>
      </w:r>
      <w:r w:rsidR="00CD4651">
        <w:rPr>
          <w:rFonts w:hint="eastAsia"/>
        </w:rPr>
        <w:t>與定義問題後</w:t>
      </w:r>
      <w:r>
        <w:rPr>
          <w:rFonts w:hint="eastAsia"/>
        </w:rPr>
        <w:t>，</w:t>
      </w:r>
      <w:r w:rsidR="00CD4651">
        <w:rPr>
          <w:rFonts w:hint="eastAsia"/>
        </w:rPr>
        <w:t>在</w:t>
      </w:r>
      <w:r>
        <w:rPr>
          <w:rFonts w:hint="eastAsia"/>
        </w:rPr>
        <w:t>進入機器模型建模之前，</w:t>
      </w:r>
      <w:r w:rsidR="00BD0388">
        <w:rPr>
          <w:rFonts w:hint="eastAsia"/>
        </w:rPr>
        <w:t>若是資料</w:t>
      </w:r>
      <w:r w:rsidR="00454A56">
        <w:rPr>
          <w:rFonts w:hint="eastAsia"/>
        </w:rPr>
        <w:t>具</w:t>
      </w:r>
      <w:r w:rsidR="00BD0388">
        <w:rPr>
          <w:rFonts w:hint="eastAsia"/>
        </w:rPr>
        <w:t>有如字串等無法</w:t>
      </w:r>
      <w:r w:rsidR="00454A56">
        <w:rPr>
          <w:rFonts w:hint="eastAsia"/>
        </w:rPr>
        <w:t>作為模型輸入的類別特徵，則</w:t>
      </w:r>
      <w:r w:rsidR="00110054">
        <w:rPr>
          <w:rFonts w:hint="eastAsia"/>
        </w:rPr>
        <w:t>必須先經過</w:t>
      </w:r>
      <w:r w:rsidR="00390012">
        <w:rPr>
          <w:rFonts w:hint="eastAsia"/>
        </w:rPr>
        <w:t>變數編碼</w:t>
      </w:r>
      <w:r w:rsidR="00740B9A" w:rsidRPr="00740B9A">
        <w:rPr>
          <w:rFonts w:hint="eastAsia"/>
        </w:rPr>
        <w:t>（</w:t>
      </w:r>
      <w:r w:rsidR="00F9256D">
        <w:t>v</w:t>
      </w:r>
      <w:r w:rsidR="00740B9A" w:rsidRPr="00740B9A">
        <w:rPr>
          <w:rFonts w:hint="eastAsia"/>
        </w:rPr>
        <w:t xml:space="preserve">ariable </w:t>
      </w:r>
      <w:r w:rsidR="00F9256D">
        <w:t>e</w:t>
      </w:r>
      <w:r w:rsidR="00740B9A" w:rsidRPr="00740B9A">
        <w:rPr>
          <w:rFonts w:hint="eastAsia"/>
        </w:rPr>
        <w:t>ncoding</w:t>
      </w:r>
      <w:r w:rsidR="00740B9A" w:rsidRPr="00740B9A">
        <w:rPr>
          <w:rFonts w:hint="eastAsia"/>
        </w:rPr>
        <w:t>）</w:t>
      </w:r>
      <w:r>
        <w:rPr>
          <w:rFonts w:hint="eastAsia"/>
        </w:rPr>
        <w:t>步驟</w:t>
      </w:r>
      <w:r w:rsidR="00606F0B">
        <w:rPr>
          <w:rFonts w:hint="eastAsia"/>
        </w:rPr>
        <w:t>，以將資料調整為適合模型輸入的形式</w:t>
      </w:r>
      <w:r>
        <w:rPr>
          <w:rFonts w:hint="eastAsia"/>
        </w:rPr>
        <w:t>。</w:t>
      </w:r>
      <w:r w:rsidR="00892BB9">
        <w:rPr>
          <w:rFonts w:hint="eastAsia"/>
        </w:rPr>
        <w:t>變數編碼</w:t>
      </w:r>
      <w:r w:rsidR="00390012">
        <w:rPr>
          <w:rFonts w:hint="eastAsia"/>
        </w:rPr>
        <w:t>則</w:t>
      </w:r>
      <w:r w:rsidR="00892BB9">
        <w:rPr>
          <w:rFonts w:hint="eastAsia"/>
        </w:rPr>
        <w:t>屬於</w:t>
      </w:r>
      <w:r w:rsidR="00606F0B">
        <w:rPr>
          <w:rFonts w:hint="eastAsia"/>
        </w:rPr>
        <w:t>資料前處理</w:t>
      </w:r>
      <w:r w:rsidR="00390012">
        <w:rPr>
          <w:rFonts w:hint="eastAsia"/>
        </w:rPr>
        <w:t>（</w:t>
      </w:r>
      <w:r w:rsidR="00F9256D">
        <w:t>d</w:t>
      </w:r>
      <w:r w:rsidR="00B36DF3">
        <w:rPr>
          <w:rFonts w:hint="eastAsia"/>
        </w:rPr>
        <w:t>a</w:t>
      </w:r>
      <w:r w:rsidR="00B36DF3">
        <w:t>ta preprocessing</w:t>
      </w:r>
      <w:r w:rsidR="00390012">
        <w:rPr>
          <w:rFonts w:hint="eastAsia"/>
        </w:rPr>
        <w:t>）</w:t>
      </w:r>
      <w:r w:rsidR="00892BB9">
        <w:rPr>
          <w:rFonts w:hint="eastAsia"/>
        </w:rPr>
        <w:t>中的</w:t>
      </w:r>
      <w:r w:rsidR="00606F0B">
        <w:rPr>
          <w:rFonts w:hint="eastAsia"/>
        </w:rPr>
        <w:t>階段</w:t>
      </w:r>
      <w:r w:rsidR="00F2220F">
        <w:rPr>
          <w:rFonts w:hint="eastAsia"/>
        </w:rPr>
        <w:t>，也屬於為</w:t>
      </w:r>
      <w:r w:rsidR="00F2220F">
        <w:rPr>
          <w:rFonts w:hint="eastAsia"/>
        </w:rPr>
        <w:t>ETL</w:t>
      </w:r>
      <w:r w:rsidR="00F2220F">
        <w:rPr>
          <w:rFonts w:hint="eastAsia"/>
        </w:rPr>
        <w:t>（</w:t>
      </w:r>
      <w:r w:rsidR="00F2220F">
        <w:t>Extract-Transform-Load</w:t>
      </w:r>
      <w:r w:rsidR="00F2220F">
        <w:rPr>
          <w:rFonts w:hint="eastAsia"/>
        </w:rPr>
        <w:t>）</w:t>
      </w:r>
      <w:r w:rsidR="00CE3D65">
        <w:rPr>
          <w:rFonts w:hint="eastAsia"/>
        </w:rPr>
        <w:t>，</w:t>
      </w:r>
      <w:r w:rsidR="00390012">
        <w:rPr>
          <w:rFonts w:hint="eastAsia"/>
        </w:rPr>
        <w:t>資料的前處理</w:t>
      </w:r>
      <w:r w:rsidR="00606F0B">
        <w:rPr>
          <w:rFonts w:hint="eastAsia"/>
        </w:rPr>
        <w:t>通常包括了以下幾點</w:t>
      </w:r>
      <w:r w:rsidR="00CE3D65">
        <w:rPr>
          <w:rFonts w:hint="eastAsia"/>
        </w:rPr>
        <w:t>，如</w:t>
      </w:r>
      <w:r w:rsidR="0003120B">
        <w:fldChar w:fldCharType="begin"/>
      </w:r>
      <w:r w:rsidR="0003120B">
        <w:instrText xml:space="preserve"> </w:instrText>
      </w:r>
      <w:r w:rsidR="0003120B">
        <w:rPr>
          <w:rFonts w:hint="eastAsia"/>
        </w:rPr>
        <w:instrText>REF _Ref120715269 \h</w:instrText>
      </w:r>
      <w:r w:rsidR="0003120B">
        <w:instrText xml:space="preserve"> </w:instrText>
      </w:r>
      <w:r w:rsidR="0003120B">
        <w:fldChar w:fldCharType="separate"/>
      </w:r>
      <w:r w:rsidR="00F76BC5">
        <w:rPr>
          <w:rFonts w:hint="eastAsia"/>
        </w:rPr>
        <w:t>圖</w:t>
      </w:r>
      <w:r w:rsidR="00F76BC5">
        <w:rPr>
          <w:rFonts w:hint="eastAsia"/>
        </w:rPr>
        <w:t xml:space="preserve"> </w:t>
      </w:r>
      <w:r w:rsidR="00F76BC5">
        <w:rPr>
          <w:noProof/>
        </w:rPr>
        <w:t>2</w:t>
      </w:r>
      <w:r w:rsidR="00F76BC5">
        <w:t>.</w:t>
      </w:r>
      <w:r w:rsidR="00F76BC5">
        <w:rPr>
          <w:noProof/>
        </w:rPr>
        <w:t>1</w:t>
      </w:r>
      <w:r w:rsidR="0003120B">
        <w:fldChar w:fldCharType="end"/>
      </w:r>
      <w:r w:rsidR="00922E06">
        <w:rPr>
          <w:rFonts w:hint="eastAsia"/>
        </w:rPr>
        <w:t>中所描述</w:t>
      </w:r>
      <w:r w:rsidR="00606F0B">
        <w:rPr>
          <w:rFonts w:hint="eastAsia"/>
        </w:rPr>
        <w:t>：</w:t>
      </w:r>
    </w:p>
    <w:p w14:paraId="0ED3542A" w14:textId="23CDE1BE" w:rsidR="00FB0C6F" w:rsidRDefault="00FB0C6F" w:rsidP="00F2220F">
      <w:pPr>
        <w:pStyle w:val="a3"/>
        <w:numPr>
          <w:ilvl w:val="0"/>
          <w:numId w:val="13"/>
        </w:numPr>
        <w:ind w:leftChars="0"/>
      </w:pPr>
      <w:r>
        <w:rPr>
          <w:rFonts w:hint="eastAsia"/>
        </w:rPr>
        <w:t>資料清理</w:t>
      </w:r>
      <w:r w:rsidR="00F2220F">
        <w:rPr>
          <w:rFonts w:hint="eastAsia"/>
        </w:rPr>
        <w:t>（</w:t>
      </w:r>
      <w:r w:rsidR="00B36DF3">
        <w:t>d</w:t>
      </w:r>
      <w:r w:rsidR="00B36DF3">
        <w:rPr>
          <w:rFonts w:hint="eastAsia"/>
        </w:rPr>
        <w:t>a</w:t>
      </w:r>
      <w:r w:rsidR="00B36DF3">
        <w:t xml:space="preserve">ta </w:t>
      </w:r>
      <w:r w:rsidR="00D51782">
        <w:t>c</w:t>
      </w:r>
      <w:r w:rsidR="00F2220F">
        <w:t>leaning</w:t>
      </w:r>
      <w:r w:rsidR="00F2220F">
        <w:rPr>
          <w:rFonts w:hint="eastAsia"/>
        </w:rPr>
        <w:t>）</w:t>
      </w:r>
      <w:r>
        <w:rPr>
          <w:rFonts w:hint="eastAsia"/>
        </w:rPr>
        <w:t>：</w:t>
      </w:r>
    </w:p>
    <w:p w14:paraId="3BC918F8" w14:textId="2E77AF29" w:rsidR="00814847" w:rsidRDefault="00B77F5E" w:rsidP="00B77F5E">
      <w:r>
        <w:rPr>
          <w:rFonts w:hint="eastAsia"/>
        </w:rPr>
        <w:t>主要目標為</w:t>
      </w:r>
      <w:r w:rsidR="00814847">
        <w:rPr>
          <w:rFonts w:hint="eastAsia"/>
        </w:rPr>
        <w:t>將資料中的缺失、不完整或錯誤的數值進行刪除或填補</w:t>
      </w:r>
      <w:r w:rsidR="001D576B">
        <w:rPr>
          <w:rFonts w:hint="eastAsia"/>
        </w:rPr>
        <w:t>。錯誤的數值指的是含有亂碼、無法閱讀的符號</w:t>
      </w:r>
      <w:r>
        <w:rPr>
          <w:rFonts w:hint="eastAsia"/>
        </w:rPr>
        <w:t>的數據；而填補的數值通常為眾數或為平均值。次要的目標則常見為</w:t>
      </w:r>
      <w:r w:rsidR="00075D7A">
        <w:rPr>
          <w:rFonts w:hint="eastAsia"/>
        </w:rPr>
        <w:t>透過回歸、群集的方式來</w:t>
      </w:r>
      <w:r>
        <w:rPr>
          <w:rFonts w:hint="eastAsia"/>
        </w:rPr>
        <w:t>對離群</w:t>
      </w:r>
      <w:r w:rsidR="00B36DF3">
        <w:rPr>
          <w:rFonts w:hint="eastAsia"/>
        </w:rPr>
        <w:t>值</w:t>
      </w:r>
      <w:r>
        <w:rPr>
          <w:rFonts w:hint="eastAsia"/>
        </w:rPr>
        <w:t>（</w:t>
      </w:r>
      <w:r w:rsidR="00B36DF3">
        <w:t>outlier</w:t>
      </w:r>
      <w:r>
        <w:rPr>
          <w:rFonts w:hint="eastAsia"/>
        </w:rPr>
        <w:t>）</w:t>
      </w:r>
      <w:proofErr w:type="gramStart"/>
      <w:r>
        <w:rPr>
          <w:rFonts w:hint="eastAsia"/>
        </w:rPr>
        <w:t>與噪點</w:t>
      </w:r>
      <w:proofErr w:type="gramEnd"/>
      <w:r>
        <w:rPr>
          <w:rFonts w:hint="eastAsia"/>
        </w:rPr>
        <w:t>（</w:t>
      </w:r>
      <w:r w:rsidR="00B36DF3">
        <w:t>noise</w:t>
      </w:r>
      <w:r>
        <w:rPr>
          <w:rFonts w:hint="eastAsia"/>
        </w:rPr>
        <w:t>）</w:t>
      </w:r>
      <w:r w:rsidR="00075D7A">
        <w:rPr>
          <w:rFonts w:hint="eastAsia"/>
        </w:rPr>
        <w:t>進行平滑化的處理。</w:t>
      </w:r>
    </w:p>
    <w:p w14:paraId="773A0BAE" w14:textId="4087787C" w:rsidR="00FB0C6F" w:rsidRDefault="00FB0C6F" w:rsidP="00FB0C6F">
      <w:pPr>
        <w:pStyle w:val="a3"/>
        <w:numPr>
          <w:ilvl w:val="0"/>
          <w:numId w:val="13"/>
        </w:numPr>
        <w:ind w:leftChars="0"/>
      </w:pPr>
      <w:r>
        <w:rPr>
          <w:rFonts w:hint="eastAsia"/>
        </w:rPr>
        <w:lastRenderedPageBreak/>
        <w:t>資料整合</w:t>
      </w:r>
      <w:r w:rsidR="00F2220F">
        <w:rPr>
          <w:rFonts w:hint="eastAsia"/>
        </w:rPr>
        <w:t>（</w:t>
      </w:r>
      <w:r w:rsidR="00B36DF3">
        <w:t>d</w:t>
      </w:r>
      <w:r w:rsidR="00F2220F">
        <w:rPr>
          <w:rFonts w:hint="eastAsia"/>
        </w:rPr>
        <w:t>a</w:t>
      </w:r>
      <w:r w:rsidR="00F2220F">
        <w:t xml:space="preserve">ta </w:t>
      </w:r>
      <w:r w:rsidR="00D51782">
        <w:t>i</w:t>
      </w:r>
      <w:r w:rsidR="00F2220F">
        <w:t>ntegration</w:t>
      </w:r>
      <w:r w:rsidR="00F2220F">
        <w:rPr>
          <w:rFonts w:hint="eastAsia"/>
        </w:rPr>
        <w:t>）</w:t>
      </w:r>
      <w:r>
        <w:rPr>
          <w:rFonts w:hint="eastAsia"/>
        </w:rPr>
        <w:t>：</w:t>
      </w:r>
    </w:p>
    <w:p w14:paraId="32A53645" w14:textId="712E5934" w:rsidR="00055219" w:rsidRDefault="006E4C58" w:rsidP="00A8352B">
      <w:r>
        <w:rPr>
          <w:rFonts w:hint="eastAsia"/>
        </w:rPr>
        <w:t>資料整合為將不同的資料集合併的過程</w:t>
      </w:r>
      <w:r w:rsidR="00A8352B">
        <w:rPr>
          <w:rFonts w:hint="eastAsia"/>
        </w:rPr>
        <w:t>。</w:t>
      </w:r>
      <w:r w:rsidR="00892BB9">
        <w:rPr>
          <w:rFonts w:hint="eastAsia"/>
        </w:rPr>
        <w:t>於收集資料時，時常需將來源不同的資料作合併，作為同一</w:t>
      </w:r>
      <w:proofErr w:type="gramStart"/>
      <w:r w:rsidR="00892BB9">
        <w:rPr>
          <w:rFonts w:hint="eastAsia"/>
        </w:rPr>
        <w:t>資料集供模型</w:t>
      </w:r>
      <w:proofErr w:type="gramEnd"/>
      <w:r w:rsidR="00892BB9">
        <w:rPr>
          <w:rFonts w:hint="eastAsia"/>
        </w:rPr>
        <w:t>學習；為此</w:t>
      </w:r>
      <w:r w:rsidR="00FB6FDF">
        <w:rPr>
          <w:rFonts w:hint="eastAsia"/>
        </w:rPr>
        <w:t>即須</w:t>
      </w:r>
      <w:r w:rsidR="00A8352B">
        <w:rPr>
          <w:rFonts w:hint="eastAsia"/>
        </w:rPr>
        <w:t>規範資料中</w:t>
      </w:r>
      <w:r w:rsidR="00FB6FDF">
        <w:rPr>
          <w:rFonts w:hint="eastAsia"/>
        </w:rPr>
        <w:t>不</w:t>
      </w:r>
      <w:r w:rsidR="00A8352B">
        <w:rPr>
          <w:rFonts w:hint="eastAsia"/>
        </w:rPr>
        <w:t>統一</w:t>
      </w:r>
      <w:r w:rsidR="00FB6FDF">
        <w:rPr>
          <w:rFonts w:hint="eastAsia"/>
        </w:rPr>
        <w:t>的</w:t>
      </w:r>
      <w:r w:rsidR="00A8352B">
        <w:rPr>
          <w:rFonts w:hint="eastAsia"/>
        </w:rPr>
        <w:t>量測尺度、合併相關且過於冗餘的欄位、同時避免、型別不一致、或資料重複與衝突等問題。</w:t>
      </w:r>
    </w:p>
    <w:p w14:paraId="47723485" w14:textId="53706054" w:rsidR="00FB0C6F" w:rsidRDefault="00FB0C6F" w:rsidP="00FB0C6F">
      <w:pPr>
        <w:pStyle w:val="a3"/>
        <w:numPr>
          <w:ilvl w:val="0"/>
          <w:numId w:val="13"/>
        </w:numPr>
        <w:ind w:leftChars="0"/>
      </w:pPr>
      <w:r>
        <w:rPr>
          <w:rFonts w:hint="eastAsia"/>
        </w:rPr>
        <w:t>資料型別轉換</w:t>
      </w:r>
      <w:r w:rsidR="00F2220F">
        <w:rPr>
          <w:rFonts w:hint="eastAsia"/>
        </w:rPr>
        <w:t>（</w:t>
      </w:r>
      <w:r w:rsidR="00B36DF3">
        <w:t>d</w:t>
      </w:r>
      <w:r w:rsidR="00B36DF3">
        <w:rPr>
          <w:rFonts w:hint="eastAsia"/>
        </w:rPr>
        <w:t>a</w:t>
      </w:r>
      <w:r w:rsidR="00B36DF3">
        <w:t xml:space="preserve">ta </w:t>
      </w:r>
      <w:r w:rsidR="00D51782">
        <w:t>t</w:t>
      </w:r>
      <w:r w:rsidR="00F2220F">
        <w:t>ransformation</w:t>
      </w:r>
      <w:r w:rsidR="00F2220F">
        <w:rPr>
          <w:rFonts w:hint="eastAsia"/>
        </w:rPr>
        <w:t>）</w:t>
      </w:r>
      <w:r>
        <w:rPr>
          <w:rFonts w:hint="eastAsia"/>
        </w:rPr>
        <w:t>：</w:t>
      </w:r>
    </w:p>
    <w:p w14:paraId="61EB0173" w14:textId="23FF3E5B" w:rsidR="007E3464" w:rsidRDefault="00390012" w:rsidP="00F2220F">
      <w:r>
        <w:rPr>
          <w:rFonts w:hint="eastAsia"/>
        </w:rPr>
        <w:t>又可稱作特徵轉換；</w:t>
      </w:r>
      <w:r w:rsidR="007E3464">
        <w:rPr>
          <w:rFonts w:hint="eastAsia"/>
        </w:rPr>
        <w:t>資料經由轉換、濃縮以</w:t>
      </w:r>
      <w:r w:rsidR="004943CA">
        <w:rPr>
          <w:rFonts w:hint="eastAsia"/>
        </w:rPr>
        <w:t>滿足模型或演算法對於輸入的要求</w:t>
      </w:r>
      <w:r w:rsidR="00EC36D6">
        <w:rPr>
          <w:rFonts w:hint="eastAsia"/>
        </w:rPr>
        <w:t>，以供模型輸入、或提升整體執行效果效率</w:t>
      </w:r>
      <w:r w:rsidR="004943CA">
        <w:rPr>
          <w:rFonts w:hint="eastAsia"/>
        </w:rPr>
        <w:t>。變數編碼</w:t>
      </w:r>
      <w:r w:rsidR="00884085">
        <w:rPr>
          <w:rFonts w:hint="eastAsia"/>
        </w:rPr>
        <w:t>便</w:t>
      </w:r>
      <w:r w:rsidR="00EC36D6">
        <w:rPr>
          <w:rFonts w:hint="eastAsia"/>
        </w:rPr>
        <w:t>常見</w:t>
      </w:r>
      <w:r w:rsidR="00884085">
        <w:rPr>
          <w:rFonts w:hint="eastAsia"/>
        </w:rPr>
        <w:t>於此過程，</w:t>
      </w:r>
      <w:r w:rsidR="00892BB9">
        <w:rPr>
          <w:rFonts w:hint="eastAsia"/>
        </w:rPr>
        <w:t>經由特定的編碼模式，將</w:t>
      </w:r>
      <w:r w:rsidR="007E0109">
        <w:rPr>
          <w:rFonts w:hint="eastAsia"/>
        </w:rPr>
        <w:t>原先</w:t>
      </w:r>
      <w:r w:rsidR="0073595D">
        <w:rPr>
          <w:rFonts w:hint="eastAsia"/>
        </w:rPr>
        <w:t>屬於字串、布林型</w:t>
      </w:r>
      <w:r w:rsidR="00892BB9">
        <w:rPr>
          <w:rFonts w:hint="eastAsia"/>
        </w:rPr>
        <w:t>別</w:t>
      </w:r>
      <w:r w:rsidR="0073595D">
        <w:rPr>
          <w:rFonts w:hint="eastAsia"/>
        </w:rPr>
        <w:t>的</w:t>
      </w:r>
      <w:r w:rsidR="00892BB9">
        <w:rPr>
          <w:rFonts w:hint="eastAsia"/>
        </w:rPr>
        <w:t>變數編碼成</w:t>
      </w:r>
      <w:r w:rsidR="0073595D">
        <w:rPr>
          <w:rFonts w:hint="eastAsia"/>
        </w:rPr>
        <w:t>數值型別</w:t>
      </w:r>
      <w:r w:rsidR="007548E9">
        <w:rPr>
          <w:rFonts w:hint="eastAsia"/>
        </w:rPr>
        <w:t>；與此</w:t>
      </w:r>
      <w:r w:rsidR="009C2CE2">
        <w:rPr>
          <w:rFonts w:hint="eastAsia"/>
        </w:rPr>
        <w:t>同時產生良好的訓練資料</w:t>
      </w:r>
      <w:r w:rsidR="007548E9">
        <w:rPr>
          <w:rFonts w:hint="eastAsia"/>
        </w:rPr>
        <w:t>，以便模型</w:t>
      </w:r>
      <w:r>
        <w:rPr>
          <w:rFonts w:hint="eastAsia"/>
        </w:rPr>
        <w:t>能</w:t>
      </w:r>
      <w:r w:rsidR="007548E9">
        <w:rPr>
          <w:rFonts w:hint="eastAsia"/>
        </w:rPr>
        <w:t>更好</w:t>
      </w:r>
      <w:r>
        <w:rPr>
          <w:rFonts w:hint="eastAsia"/>
        </w:rPr>
        <w:t>地</w:t>
      </w:r>
      <w:r w:rsidR="00793620">
        <w:rPr>
          <w:rFonts w:hint="eastAsia"/>
        </w:rPr>
        <w:t>進行</w:t>
      </w:r>
      <w:r>
        <w:rPr>
          <w:rFonts w:hint="eastAsia"/>
        </w:rPr>
        <w:t>最佳化。</w:t>
      </w:r>
    </w:p>
    <w:p w14:paraId="093B7E9D" w14:textId="38D687EE" w:rsidR="00FB0C6F" w:rsidRDefault="00FB0C6F" w:rsidP="00FB0C6F">
      <w:pPr>
        <w:pStyle w:val="a3"/>
        <w:numPr>
          <w:ilvl w:val="0"/>
          <w:numId w:val="13"/>
        </w:numPr>
        <w:ind w:leftChars="0"/>
      </w:pPr>
      <w:r>
        <w:rPr>
          <w:rFonts w:hint="eastAsia"/>
        </w:rPr>
        <w:t>探索</w:t>
      </w:r>
      <w:r w:rsidR="00390012">
        <w:rPr>
          <w:rFonts w:hint="eastAsia"/>
        </w:rPr>
        <w:t>式資料分析</w:t>
      </w:r>
      <w:r w:rsidR="00D4700D">
        <w:rPr>
          <w:rFonts w:hint="eastAsia"/>
        </w:rPr>
        <w:t>（</w:t>
      </w:r>
      <w:r w:rsidR="002C018C">
        <w:t>E</w:t>
      </w:r>
      <w:r w:rsidR="001B4184" w:rsidRPr="001B4184">
        <w:t xml:space="preserve">xploratory </w:t>
      </w:r>
      <w:r w:rsidR="002C018C">
        <w:t>D</w:t>
      </w:r>
      <w:r w:rsidR="001B4184" w:rsidRPr="001B4184">
        <w:t xml:space="preserve">ata </w:t>
      </w:r>
      <w:r w:rsidR="002C018C">
        <w:t>A</w:t>
      </w:r>
      <w:r w:rsidR="001B4184" w:rsidRPr="001B4184">
        <w:t>nalysis,</w:t>
      </w:r>
      <w:r w:rsidR="001B4184">
        <w:rPr>
          <w:rFonts w:hint="eastAsia"/>
        </w:rPr>
        <w:t xml:space="preserve"> </w:t>
      </w:r>
      <w:r w:rsidR="00D4700D">
        <w:rPr>
          <w:rFonts w:hint="eastAsia"/>
        </w:rPr>
        <w:t>EDA</w:t>
      </w:r>
      <w:r w:rsidR="00D4700D">
        <w:rPr>
          <w:rFonts w:hint="eastAsia"/>
        </w:rPr>
        <w:t>）</w:t>
      </w:r>
      <w:r>
        <w:rPr>
          <w:rFonts w:hint="eastAsia"/>
        </w:rPr>
        <w:t>：</w:t>
      </w:r>
    </w:p>
    <w:p w14:paraId="13E26A20" w14:textId="444168DA" w:rsidR="001B4184" w:rsidRDefault="004E5A89" w:rsidP="00F83020">
      <w:r>
        <w:rPr>
          <w:rFonts w:hint="eastAsia"/>
        </w:rPr>
        <w:t>由</w:t>
      </w:r>
      <w:r w:rsidR="00B90036">
        <w:fldChar w:fldCharType="begin"/>
      </w:r>
      <w:r w:rsidR="00B90036">
        <w:instrText xml:space="preserve"> ADDIN EN.CITE &lt;EndNote&gt;&lt;Cite AuthorYear="1"&gt;&lt;Author&gt;Tukey&lt;/Author&gt;&lt;Year&gt;1977&lt;/Year&gt;&lt;RecNum&gt;7&lt;/RecNum&gt;&lt;DisplayText&gt;Tukey (1977)&lt;/DisplayText&gt;&lt;record&gt;&lt;rec-number&gt;7&lt;/rec-number&gt;&lt;foreign-keys&gt;&lt;key app="EN" db-id="05ap5e5p6dtraoe5ae0x25au9rtpv00p9dev" timestamp="1666167766"&gt;7&lt;/key&gt;&lt;/foreign-keys&gt;&lt;ref-type name="Book"&gt;6&lt;/ref-type&gt;&lt;contributors&gt;&lt;authors&gt;&lt;author&gt;Tukey, John W&lt;/author&gt;&lt;/authors&gt;&lt;/contributors&gt;&lt;titles&gt;&lt;title&gt;Exploratory data analysis&lt;/title&gt;&lt;/titles&gt;&lt;volume&gt;2&lt;/volume&gt;&lt;dates&gt;&lt;year&gt;1977&lt;/year&gt;&lt;/dates&gt;&lt;publisher&gt;Reading, MA&lt;/publisher&gt;&lt;urls&gt;&lt;/urls&gt;&lt;/record&gt;&lt;/Cite&gt;&lt;/EndNote&gt;</w:instrText>
      </w:r>
      <w:r w:rsidR="00B90036">
        <w:fldChar w:fldCharType="separate"/>
      </w:r>
      <w:r w:rsidR="00B90036">
        <w:rPr>
          <w:noProof/>
        </w:rPr>
        <w:t>Tukey (1977)</w:t>
      </w:r>
      <w:r w:rsidR="00B90036">
        <w:fldChar w:fldCharType="end"/>
      </w:r>
      <w:r w:rsidR="00B36DF3">
        <w:t xml:space="preserve"> </w:t>
      </w:r>
      <w:r>
        <w:rPr>
          <w:rFonts w:hint="eastAsia"/>
        </w:rPr>
        <w:t>提出，主要以統計、視覺化等快捷的方式呈現資料，以利於分析者從各方面快速理解資料及本身與其特性</w:t>
      </w:r>
      <w:r w:rsidR="00793620">
        <w:rPr>
          <w:rFonts w:hint="eastAsia"/>
        </w:rPr>
        <w:t>；</w:t>
      </w:r>
      <w:r w:rsidR="00741CCC">
        <w:rPr>
          <w:rFonts w:hint="eastAsia"/>
        </w:rPr>
        <w:t>包括</w:t>
      </w:r>
      <w:r w:rsidR="00F40240">
        <w:rPr>
          <w:rFonts w:hint="eastAsia"/>
        </w:rPr>
        <w:t>但不限於如</w:t>
      </w:r>
      <w:r w:rsidR="00793620">
        <w:rPr>
          <w:rFonts w:hint="eastAsia"/>
        </w:rPr>
        <w:t>觀察資料中各個特徵的分布狀態、</w:t>
      </w:r>
      <w:r w:rsidR="00F40240">
        <w:rPr>
          <w:rFonts w:hint="eastAsia"/>
        </w:rPr>
        <w:t>資料點之間的距離分布、</w:t>
      </w:r>
      <w:r w:rsidR="00434300">
        <w:rPr>
          <w:rFonts w:hint="eastAsia"/>
        </w:rPr>
        <w:t>特徵之間的</w:t>
      </w:r>
      <w:r w:rsidR="00F40240">
        <w:rPr>
          <w:rFonts w:hint="eastAsia"/>
        </w:rPr>
        <w:t>關聯關係</w:t>
      </w:r>
      <w:r w:rsidR="00F83020">
        <w:rPr>
          <w:rFonts w:hint="eastAsia"/>
        </w:rPr>
        <w:t>、與</w:t>
      </w:r>
      <w:proofErr w:type="gramStart"/>
      <w:r w:rsidR="00F83020">
        <w:rPr>
          <w:rFonts w:hint="eastAsia"/>
        </w:rPr>
        <w:t>降維之後</w:t>
      </w:r>
      <w:proofErr w:type="gramEnd"/>
      <w:r w:rsidR="00F83020">
        <w:rPr>
          <w:rFonts w:hint="eastAsia"/>
        </w:rPr>
        <w:t>的資料分布情形等</w:t>
      </w:r>
      <w:r w:rsidR="00F40240">
        <w:rPr>
          <w:rFonts w:hint="eastAsia"/>
        </w:rPr>
        <w:t>等</w:t>
      </w:r>
      <w:r>
        <w:rPr>
          <w:rFonts w:hint="eastAsia"/>
        </w:rPr>
        <w:t>。</w:t>
      </w:r>
      <w:r w:rsidR="00FF2371">
        <w:rPr>
          <w:rFonts w:hint="eastAsia"/>
        </w:rPr>
        <w:t>由於探索式資料分析</w:t>
      </w:r>
      <w:r w:rsidR="00754F13">
        <w:rPr>
          <w:rFonts w:hint="eastAsia"/>
        </w:rPr>
        <w:t>並非</w:t>
      </w:r>
      <w:r w:rsidR="00454A56">
        <w:rPr>
          <w:rFonts w:hint="eastAsia"/>
        </w:rPr>
        <w:t>為</w:t>
      </w:r>
      <w:r w:rsidR="00606FCC">
        <w:rPr>
          <w:rFonts w:hint="eastAsia"/>
        </w:rPr>
        <w:t>必須</w:t>
      </w:r>
      <w:r w:rsidR="00454A56">
        <w:rPr>
          <w:rFonts w:hint="eastAsia"/>
        </w:rPr>
        <w:t>執行</w:t>
      </w:r>
      <w:r w:rsidR="00606FCC">
        <w:rPr>
          <w:rFonts w:hint="eastAsia"/>
        </w:rPr>
        <w:t>的</w:t>
      </w:r>
      <w:r w:rsidR="00454A56">
        <w:rPr>
          <w:rFonts w:hint="eastAsia"/>
        </w:rPr>
        <w:t>前處理</w:t>
      </w:r>
      <w:r w:rsidR="00606FCC">
        <w:rPr>
          <w:rFonts w:hint="eastAsia"/>
        </w:rPr>
        <w:t>步驟</w:t>
      </w:r>
      <w:r w:rsidR="00F83020">
        <w:rPr>
          <w:rFonts w:hint="eastAsia"/>
        </w:rPr>
        <w:t>，</w:t>
      </w:r>
      <w:r w:rsidR="00606FCC">
        <w:rPr>
          <w:rFonts w:hint="eastAsia"/>
        </w:rPr>
        <w:t>故</w:t>
      </w:r>
      <w:r w:rsidR="00793620">
        <w:rPr>
          <w:rFonts w:hint="eastAsia"/>
        </w:rPr>
        <w:t>在</w:t>
      </w:r>
      <w:r w:rsidR="000174C3">
        <w:rPr>
          <w:rFonts w:hint="eastAsia"/>
        </w:rPr>
        <w:t>資料預處理時常</w:t>
      </w:r>
      <w:r w:rsidR="00544D8F">
        <w:rPr>
          <w:rFonts w:hint="eastAsia"/>
        </w:rPr>
        <w:t>會</w:t>
      </w:r>
      <w:r w:rsidR="00606FCC">
        <w:rPr>
          <w:rFonts w:hint="eastAsia"/>
        </w:rPr>
        <w:t>容易被</w:t>
      </w:r>
      <w:r w:rsidR="00544D8F">
        <w:rPr>
          <w:rFonts w:hint="eastAsia"/>
        </w:rPr>
        <w:t>忽略</w:t>
      </w:r>
      <w:r w:rsidR="00606FCC">
        <w:rPr>
          <w:rFonts w:hint="eastAsia"/>
        </w:rPr>
        <w:t>，但是恰當的探索式資料分析能有效地</w:t>
      </w:r>
      <w:r w:rsidR="00583C4A">
        <w:rPr>
          <w:rFonts w:hint="eastAsia"/>
        </w:rPr>
        <w:t>對於資料提出洞見</w:t>
      </w:r>
      <w:r w:rsidR="00F27EFA">
        <w:rPr>
          <w:rFonts w:hint="eastAsia"/>
        </w:rPr>
        <w:t>，並避免以盲人摸象的方式進行資料分析</w:t>
      </w:r>
      <w:r w:rsidR="00583C4A">
        <w:rPr>
          <w:rFonts w:hint="eastAsia"/>
        </w:rPr>
        <w:t>。</w:t>
      </w:r>
    </w:p>
    <w:p w14:paraId="07742982" w14:textId="77777777" w:rsidR="0003120B" w:rsidRDefault="004B4E70" w:rsidP="0003120B">
      <w:pPr>
        <w:pStyle w:val="aa"/>
        <w:keepNext/>
      </w:pPr>
      <w:r w:rsidRPr="0003120B">
        <w:rPr>
          <w:noProof/>
        </w:rPr>
        <w:drawing>
          <wp:inline distT="0" distB="0" distL="0" distR="0" wp14:anchorId="6DA90DD6" wp14:editId="60F2895F">
            <wp:extent cx="4063344" cy="25971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2119"/>
                    <a:stretch/>
                  </pic:blipFill>
                  <pic:spPr bwMode="auto">
                    <a:xfrm>
                      <a:off x="0" y="0"/>
                      <a:ext cx="4073244" cy="2603477"/>
                    </a:xfrm>
                    <a:prstGeom prst="rect">
                      <a:avLst/>
                    </a:prstGeom>
                    <a:ln>
                      <a:noFill/>
                    </a:ln>
                    <a:extLst>
                      <a:ext uri="{53640926-AAD7-44D8-BBD7-CCE9431645EC}">
                        <a14:shadowObscured xmlns:a14="http://schemas.microsoft.com/office/drawing/2010/main"/>
                      </a:ext>
                    </a:extLst>
                  </pic:spPr>
                </pic:pic>
              </a:graphicData>
            </a:graphic>
          </wp:inline>
        </w:drawing>
      </w:r>
    </w:p>
    <w:p w14:paraId="3B260D0F" w14:textId="2B74D36D" w:rsidR="00F02076" w:rsidRDefault="0003120B" w:rsidP="0003120B">
      <w:pPr>
        <w:pStyle w:val="af5"/>
      </w:pPr>
      <w:bookmarkStart w:id="31" w:name="_Toc12332848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2</w:t>
      </w:r>
      <w:r w:rsidR="00F85191">
        <w:fldChar w:fldCharType="end"/>
      </w:r>
      <w:r>
        <w:rPr>
          <w:rFonts w:hint="eastAsia"/>
        </w:rPr>
        <w:t xml:space="preserve"> </w:t>
      </w:r>
      <w:r w:rsidRPr="0003120B">
        <w:rPr>
          <w:rFonts w:hint="eastAsia"/>
        </w:rPr>
        <w:t>依據探索式資料分析進行資料視覺化</w:t>
      </w:r>
      <w:r w:rsidRPr="0003120B">
        <w:rPr>
          <w:rFonts w:hint="eastAsia"/>
        </w:rPr>
        <w:t xml:space="preserve"> </w:t>
      </w:r>
      <w:r w:rsidRPr="0003120B">
        <w:fldChar w:fldCharType="begin"/>
      </w:r>
      <w:r w:rsidRPr="0003120B">
        <w:instrText xml:space="preserve"> ADDIN EN.CITE &lt;EndNote&gt;&lt;Cite&gt;&lt;Author&gt;Behrens&lt;/Author&gt;&lt;Year&gt;1997&lt;/Year&gt;&lt;RecNum&gt;10&lt;/RecNum&gt;&lt;DisplayText&gt;(Behrens, 1997)&lt;/DisplayText&gt;&lt;record&gt;&lt;rec-number&gt;10&lt;/rec-number&gt;&lt;foreign-keys&gt;&lt;key app="EN" db-id="05ap5e5p6dtraoe5ae0x25au9rtpv00p9dev" timestamp="1666190475"&gt;10&lt;/key&gt;&lt;/foreign-keys&gt;&lt;ref-type name="Journal Article"&gt;17&lt;/ref-type&gt;&lt;contributors&gt;&lt;authors&gt;&lt;author&gt;Behrens, John T&lt;/author&gt;&lt;/authors&gt;&lt;/contributors&gt;&lt;titles&gt;&lt;title&gt;Principles and procedures of exploratory data analysis&lt;/title&gt;&lt;secondary-title&gt;Psychological Methods&lt;/secondary-title&gt;&lt;/titles&gt;&lt;periodical&gt;&lt;full-title&gt;Psychological Methods&lt;/full-title&gt;&lt;/periodical&gt;&lt;pages&gt;131&lt;/pages&gt;&lt;volume&gt;2&lt;/volume&gt;&lt;number&gt;2&lt;/number&gt;&lt;dates&gt;&lt;year&gt;1997&lt;/year&gt;&lt;/dates&gt;&lt;isbn&gt;1939-1463&lt;/isbn&gt;&lt;urls&gt;&lt;/urls&gt;&lt;/record&gt;&lt;/Cite&gt;&lt;/EndNote&gt;</w:instrText>
      </w:r>
      <w:r w:rsidRPr="0003120B">
        <w:fldChar w:fldCharType="separate"/>
      </w:r>
      <w:r w:rsidRPr="0003120B">
        <w:t>(Behrens, 1997)</w:t>
      </w:r>
      <w:r w:rsidRPr="0003120B">
        <w:fldChar w:fldCharType="end"/>
      </w:r>
      <w:r>
        <w:rPr>
          <w:rFonts w:hint="eastAsia"/>
        </w:rPr>
        <w:t>。</w:t>
      </w:r>
      <w:bookmarkEnd w:id="31"/>
    </w:p>
    <w:p w14:paraId="2D1EA826" w14:textId="2F49C837" w:rsidR="00D24EFC" w:rsidRDefault="006D435E" w:rsidP="00583C4A">
      <w:r>
        <w:rPr>
          <w:rFonts w:hint="eastAsia"/>
        </w:rPr>
        <w:t>在進行變數編碼</w:t>
      </w:r>
      <w:r w:rsidR="00D24EFC">
        <w:rPr>
          <w:rFonts w:hint="eastAsia"/>
        </w:rPr>
        <w:t>之前，</w:t>
      </w:r>
      <w:r w:rsidR="00CD4651">
        <w:rPr>
          <w:rFonts w:hint="eastAsia"/>
        </w:rPr>
        <w:t>還應</w:t>
      </w:r>
      <w:r w:rsidR="006359E7">
        <w:rPr>
          <w:rFonts w:hint="eastAsia"/>
        </w:rPr>
        <w:t>理解</w:t>
      </w:r>
      <w:r>
        <w:rPr>
          <w:rFonts w:hint="eastAsia"/>
        </w:rPr>
        <w:t>類別特徵</w:t>
      </w:r>
      <w:r w:rsidR="00D24EFC">
        <w:rPr>
          <w:rFonts w:hint="eastAsia"/>
        </w:rPr>
        <w:t>的屬性和</w:t>
      </w:r>
      <w:proofErr w:type="gramStart"/>
      <w:r>
        <w:rPr>
          <w:rFonts w:hint="eastAsia"/>
        </w:rPr>
        <w:t>類別</w:t>
      </w:r>
      <w:r w:rsidR="00D24EFC">
        <w:rPr>
          <w:rFonts w:hint="eastAsia"/>
        </w:rPr>
        <w:t>間的關</w:t>
      </w:r>
      <w:r>
        <w:rPr>
          <w:rFonts w:hint="eastAsia"/>
        </w:rPr>
        <w:t>聯</w:t>
      </w:r>
      <w:proofErr w:type="gramEnd"/>
      <w:r>
        <w:rPr>
          <w:rFonts w:hint="eastAsia"/>
        </w:rPr>
        <w:t>關</w:t>
      </w:r>
      <w:r w:rsidR="00D24EFC">
        <w:rPr>
          <w:rFonts w:hint="eastAsia"/>
        </w:rPr>
        <w:t>係</w:t>
      </w:r>
      <w:r w:rsidR="00CD4651">
        <w:rPr>
          <w:rFonts w:hint="eastAsia"/>
        </w:rPr>
        <w:t>，</w:t>
      </w:r>
      <w:r w:rsidR="00D24EFC">
        <w:rPr>
          <w:rFonts w:hint="eastAsia"/>
        </w:rPr>
        <w:t>如此才</w:t>
      </w:r>
      <w:r w:rsidR="00D24EFC">
        <w:rPr>
          <w:rFonts w:hint="eastAsia"/>
        </w:rPr>
        <w:lastRenderedPageBreak/>
        <w:t>能挑選</w:t>
      </w:r>
      <w:r w:rsidR="00673EB1">
        <w:rPr>
          <w:rFonts w:hint="eastAsia"/>
        </w:rPr>
        <w:t>適當</w:t>
      </w:r>
      <w:r w:rsidR="00D24EFC">
        <w:rPr>
          <w:rFonts w:hint="eastAsia"/>
        </w:rPr>
        <w:t>的編碼方式</w:t>
      </w:r>
      <w:r w:rsidR="00673EB1">
        <w:rPr>
          <w:rFonts w:hint="eastAsia"/>
        </w:rPr>
        <w:t>。</w:t>
      </w:r>
      <w:r w:rsidR="00066520">
        <w:fldChar w:fldCharType="begin"/>
      </w:r>
      <w:r w:rsidR="00066520">
        <w:instrText xml:space="preserve"> ADDIN EN.CITE &lt;EndNote&gt;&lt;Cite AuthorYear="1"&gt;&lt;Author&gt;Stevens&lt;/Author&gt;&lt;Year&gt;1946&lt;/Year&gt;&lt;RecNum&gt;3&lt;/RecNum&gt;&lt;DisplayText&gt;Stevens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00066520">
        <w:fldChar w:fldCharType="separate"/>
      </w:r>
      <w:r w:rsidR="00066520">
        <w:rPr>
          <w:noProof/>
        </w:rPr>
        <w:t>Stevens (1946)</w:t>
      </w:r>
      <w:r w:rsidR="00066520">
        <w:fldChar w:fldCharType="end"/>
      </w:r>
      <w:r w:rsidR="00B36DF3">
        <w:rPr>
          <w:rFonts w:hint="eastAsia"/>
        </w:rPr>
        <w:t xml:space="preserve"> </w:t>
      </w:r>
      <w:r w:rsidR="00D24EFC">
        <w:rPr>
          <w:rFonts w:hint="eastAsia"/>
        </w:rPr>
        <w:t>將變數的刻畫區分的相當詳盡，能依據不同經驗法則</w:t>
      </w:r>
      <w:r>
        <w:rPr>
          <w:rFonts w:hint="eastAsia"/>
        </w:rPr>
        <w:t>、</w:t>
      </w:r>
      <w:r w:rsidR="00D24EFC">
        <w:rPr>
          <w:rFonts w:hint="eastAsia"/>
        </w:rPr>
        <w:t>辨別標準與數值結構進行區分，分為</w:t>
      </w:r>
      <w:r w:rsidR="00D24EFC" w:rsidRPr="006D52FB">
        <w:rPr>
          <w:rFonts w:hint="eastAsia"/>
        </w:rPr>
        <w:t>名義尺度</w:t>
      </w:r>
      <w:r w:rsidR="00D24EFC">
        <w:rPr>
          <w:rFonts w:hint="eastAsia"/>
        </w:rPr>
        <w:t>（</w:t>
      </w:r>
      <w:r w:rsidR="008E180D">
        <w:rPr>
          <w:rFonts w:hint="eastAsia"/>
        </w:rPr>
        <w:t>n</w:t>
      </w:r>
      <w:r w:rsidR="00D24EFC">
        <w:rPr>
          <w:rFonts w:hint="eastAsia"/>
        </w:rPr>
        <w:t>o</w:t>
      </w:r>
      <w:r w:rsidR="00D24EFC">
        <w:t>minal scale</w:t>
      </w:r>
      <w:r w:rsidR="00D24EFC">
        <w:rPr>
          <w:rFonts w:hint="eastAsia"/>
        </w:rPr>
        <w:t>）、</w:t>
      </w:r>
      <w:r w:rsidR="00D24EFC" w:rsidRPr="006D52FB">
        <w:rPr>
          <w:rFonts w:hint="eastAsia"/>
        </w:rPr>
        <w:t>順序尺度</w:t>
      </w:r>
      <w:r w:rsidR="00D24EFC">
        <w:rPr>
          <w:rFonts w:hint="eastAsia"/>
        </w:rPr>
        <w:t>（</w:t>
      </w:r>
      <w:r w:rsidR="008E180D">
        <w:rPr>
          <w:sz w:val="22"/>
        </w:rPr>
        <w:t>o</w:t>
      </w:r>
      <w:r w:rsidR="008E180D" w:rsidRPr="00CD0230">
        <w:rPr>
          <w:sz w:val="22"/>
        </w:rPr>
        <w:t>rdinal</w:t>
      </w:r>
      <w:r w:rsidR="008E180D">
        <w:rPr>
          <w:sz w:val="22"/>
        </w:rPr>
        <w:t xml:space="preserve"> </w:t>
      </w:r>
      <w:r w:rsidR="00D24EFC">
        <w:t>scale</w:t>
      </w:r>
      <w:r w:rsidR="00D24EFC">
        <w:rPr>
          <w:rFonts w:hint="eastAsia"/>
        </w:rPr>
        <w:t>）、</w:t>
      </w:r>
      <w:r w:rsidR="00D24EFC" w:rsidRPr="006D52FB">
        <w:rPr>
          <w:rFonts w:hint="eastAsia"/>
        </w:rPr>
        <w:t>等距尺度</w:t>
      </w:r>
      <w:r w:rsidR="00D24EFC">
        <w:rPr>
          <w:rFonts w:hint="eastAsia"/>
        </w:rPr>
        <w:t>（</w:t>
      </w:r>
      <w:r w:rsidR="008E180D">
        <w:rPr>
          <w:sz w:val="22"/>
        </w:rPr>
        <w:t>i</w:t>
      </w:r>
      <w:r w:rsidR="008E180D" w:rsidRPr="00CD0230">
        <w:rPr>
          <w:sz w:val="22"/>
        </w:rPr>
        <w:t>nterval</w:t>
      </w:r>
      <w:r w:rsidR="008E180D">
        <w:rPr>
          <w:rFonts w:hint="eastAsia"/>
          <w:sz w:val="22"/>
        </w:rPr>
        <w:t xml:space="preserve"> </w:t>
      </w:r>
      <w:r w:rsidR="00D24EFC">
        <w:t>scale</w:t>
      </w:r>
      <w:r w:rsidR="00D24EFC">
        <w:rPr>
          <w:rFonts w:hint="eastAsia"/>
        </w:rPr>
        <w:t>）、以及</w:t>
      </w:r>
      <w:r w:rsidR="00D24EFC" w:rsidRPr="006D52FB">
        <w:rPr>
          <w:rFonts w:hint="eastAsia"/>
        </w:rPr>
        <w:t>比例尺度</w:t>
      </w:r>
      <w:r w:rsidR="00D24EFC">
        <w:rPr>
          <w:rFonts w:hint="eastAsia"/>
        </w:rPr>
        <w:t>（</w:t>
      </w:r>
      <w:r w:rsidR="008E180D">
        <w:rPr>
          <w:sz w:val="22"/>
        </w:rPr>
        <w:t>r</w:t>
      </w:r>
      <w:r w:rsidR="00D24EFC" w:rsidRPr="00CD0230">
        <w:rPr>
          <w:sz w:val="22"/>
        </w:rPr>
        <w:t>atio</w:t>
      </w:r>
      <w:r w:rsidR="00D24EFC">
        <w:rPr>
          <w:rFonts w:hint="eastAsia"/>
          <w:sz w:val="22"/>
        </w:rPr>
        <w:t xml:space="preserve"> </w:t>
      </w:r>
      <w:r w:rsidR="00D24EFC">
        <w:t>scale</w:t>
      </w:r>
      <w:r w:rsidR="00D24EFC">
        <w:rPr>
          <w:rFonts w:hint="eastAsia"/>
        </w:rPr>
        <w:t>）等四種不同的變數型態</w:t>
      </w:r>
      <w:r w:rsidR="00A81108">
        <w:rPr>
          <w:rFonts w:hint="eastAsia"/>
        </w:rPr>
        <w:t>，其中</w:t>
      </w:r>
      <w:r w:rsidR="00A81108" w:rsidRPr="006D52FB">
        <w:rPr>
          <w:rFonts w:hint="eastAsia"/>
        </w:rPr>
        <w:t>等距尺度</w:t>
      </w:r>
      <w:r w:rsidR="00A81108">
        <w:rPr>
          <w:rFonts w:hint="eastAsia"/>
        </w:rPr>
        <w:t>與</w:t>
      </w:r>
      <w:r w:rsidR="00A81108" w:rsidRPr="006D52FB">
        <w:rPr>
          <w:rFonts w:hint="eastAsia"/>
        </w:rPr>
        <w:t>比例尺度</w:t>
      </w:r>
      <w:r w:rsidR="00A81108">
        <w:rPr>
          <w:rFonts w:hint="eastAsia"/>
        </w:rPr>
        <w:t>以數值的形式表示，可以直接作為輸入</w:t>
      </w:r>
      <w:r w:rsidR="00D20F24">
        <w:rPr>
          <w:rFonts w:hint="eastAsia"/>
        </w:rPr>
        <w:t>供模型使用</w:t>
      </w:r>
      <w:r w:rsidR="00036CC7">
        <w:rPr>
          <w:rFonts w:hint="eastAsia"/>
        </w:rPr>
        <w:t>；然而</w:t>
      </w:r>
      <w:r w:rsidR="00A81108" w:rsidRPr="006D52FB">
        <w:rPr>
          <w:rFonts w:hint="eastAsia"/>
        </w:rPr>
        <w:t>名義尺度</w:t>
      </w:r>
      <w:r w:rsidR="00A81108">
        <w:rPr>
          <w:rFonts w:hint="eastAsia"/>
        </w:rPr>
        <w:t>與順序尺度</w:t>
      </w:r>
      <w:r w:rsidR="00036CC7">
        <w:rPr>
          <w:rFonts w:hint="eastAsia"/>
        </w:rPr>
        <w:t>則為類別型式紀錄</w:t>
      </w:r>
      <w:r w:rsidR="00D20F24">
        <w:rPr>
          <w:rFonts w:hint="eastAsia"/>
        </w:rPr>
        <w:t>，</w:t>
      </w:r>
      <w:r w:rsidR="00583C4A">
        <w:rPr>
          <w:rFonts w:hint="eastAsia"/>
        </w:rPr>
        <w:t>以該二種型態出現的變數稱之為類別變數（</w:t>
      </w:r>
      <w:r w:rsidR="008E180D">
        <w:t>c</w:t>
      </w:r>
      <w:r w:rsidR="00583C4A">
        <w:t>ategorical variable</w:t>
      </w:r>
      <w:r w:rsidR="00583C4A">
        <w:rPr>
          <w:rFonts w:hint="eastAsia"/>
        </w:rPr>
        <w:t>），若</w:t>
      </w:r>
      <w:r w:rsidR="00D20F24">
        <w:rPr>
          <w:rFonts w:hint="eastAsia"/>
        </w:rPr>
        <w:t>欲</w:t>
      </w:r>
      <w:r w:rsidR="00583C4A">
        <w:rPr>
          <w:rFonts w:hint="eastAsia"/>
        </w:rPr>
        <w:t>將其</w:t>
      </w:r>
      <w:r w:rsidR="00D20F24">
        <w:rPr>
          <w:rFonts w:hint="eastAsia"/>
        </w:rPr>
        <w:t>做為模型輸入還需經由變數編碼</w:t>
      </w:r>
      <w:r w:rsidR="00F27EFA">
        <w:rPr>
          <w:rFonts w:hint="eastAsia"/>
        </w:rPr>
        <w:t>做型別轉換</w:t>
      </w:r>
      <w:r w:rsidR="004A485B">
        <w:rPr>
          <w:rFonts w:hint="eastAsia"/>
        </w:rPr>
        <w:t>，詳細的變數屬性</w:t>
      </w:r>
      <w:r w:rsidR="0003120B">
        <w:rPr>
          <w:rFonts w:hint="eastAsia"/>
        </w:rPr>
        <w:t>如</w:t>
      </w:r>
      <w:r w:rsidR="0003120B">
        <w:fldChar w:fldCharType="begin"/>
      </w:r>
      <w:r w:rsidR="0003120B">
        <w:instrText xml:space="preserve"> </w:instrText>
      </w:r>
      <w:r w:rsidR="0003120B">
        <w:rPr>
          <w:rFonts w:hint="eastAsia"/>
        </w:rPr>
        <w:instrText>REF _Ref120715355 \h</w:instrText>
      </w:r>
      <w:r w:rsidR="0003120B">
        <w:instrText xml:space="preserve"> </w:instrText>
      </w:r>
      <w:r w:rsidR="0003120B">
        <w:fldChar w:fldCharType="separate"/>
      </w:r>
      <w:r w:rsidR="00F76BC5">
        <w:rPr>
          <w:rFonts w:hint="eastAsia"/>
        </w:rPr>
        <w:t>表</w:t>
      </w:r>
      <w:r w:rsidR="00F76BC5">
        <w:rPr>
          <w:rFonts w:hint="eastAsia"/>
        </w:rPr>
        <w:t xml:space="preserve"> </w:t>
      </w:r>
      <w:r w:rsidR="00F76BC5">
        <w:rPr>
          <w:noProof/>
        </w:rPr>
        <w:t>2</w:t>
      </w:r>
      <w:r w:rsidR="00F76BC5">
        <w:t>.</w:t>
      </w:r>
      <w:r w:rsidR="00F76BC5">
        <w:rPr>
          <w:noProof/>
        </w:rPr>
        <w:t>1</w:t>
      </w:r>
      <w:r w:rsidR="0003120B">
        <w:fldChar w:fldCharType="end"/>
      </w:r>
      <w:r w:rsidR="00977792">
        <w:rPr>
          <w:rFonts w:hint="eastAsia"/>
        </w:rPr>
        <w:t>所示</w:t>
      </w:r>
      <w:r w:rsidR="00E21043">
        <w:rPr>
          <w:rFonts w:hint="eastAsia"/>
        </w:rPr>
        <w:t>。</w:t>
      </w:r>
    </w:p>
    <w:p w14:paraId="41118846" w14:textId="51952468" w:rsidR="0003120B" w:rsidRDefault="0003120B" w:rsidP="0003120B">
      <w:pPr>
        <w:pStyle w:val="af5"/>
        <w:keepNext/>
      </w:pPr>
      <w:bookmarkStart w:id="32" w:name="_Ref120715355"/>
      <w:bookmarkStart w:id="33" w:name="_Toc123328559"/>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F76BC5">
        <w:rPr>
          <w:noProof/>
        </w:rPr>
        <w:t>2</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F76BC5">
        <w:rPr>
          <w:noProof/>
        </w:rPr>
        <w:t>1</w:t>
      </w:r>
      <w:r w:rsidR="00793819">
        <w:fldChar w:fldCharType="end"/>
      </w:r>
      <w:bookmarkEnd w:id="32"/>
      <w:r>
        <w:rPr>
          <w:rFonts w:hint="eastAsia"/>
        </w:rPr>
        <w:t xml:space="preserve"> </w:t>
      </w:r>
      <w:r w:rsidRPr="004A5C2D">
        <w:rPr>
          <w:rFonts w:hint="eastAsia"/>
          <w:sz w:val="24"/>
          <w:szCs w:val="22"/>
        </w:rPr>
        <w:t>不同變數類別的定義與描述</w:t>
      </w:r>
      <w:r w:rsidRPr="004A5C2D">
        <w:rPr>
          <w:rFonts w:hint="eastAsia"/>
          <w:sz w:val="24"/>
          <w:szCs w:val="22"/>
        </w:rPr>
        <w:t xml:space="preserve"> </w:t>
      </w:r>
      <w:r w:rsidRPr="004A5C2D">
        <w:rPr>
          <w:sz w:val="24"/>
          <w:szCs w:val="22"/>
        </w:rPr>
        <w:fldChar w:fldCharType="begin"/>
      </w:r>
      <w:r w:rsidRPr="004A5C2D">
        <w:rPr>
          <w:sz w:val="24"/>
          <w:szCs w:val="22"/>
        </w:rPr>
        <w:instrText xml:space="preserve"> ADDIN EN.CITE &lt;EndNote&gt;&lt;Cite&gt;&lt;Author&gt;Stevens&lt;/Author&gt;&lt;Year&gt;1946&lt;/Year&gt;&lt;RecNum&gt;3&lt;/RecNum&gt;&lt;DisplayText&gt;(Stevens,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Cite&gt;&lt;Author&gt;Stevens&lt;/Author&gt;&lt;Year&gt;1946&lt;/Year&gt;&lt;RecNum&gt;3&lt;/RecNum&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Pr="004A5C2D">
        <w:rPr>
          <w:sz w:val="24"/>
          <w:szCs w:val="22"/>
        </w:rPr>
        <w:fldChar w:fldCharType="separate"/>
      </w:r>
      <w:r w:rsidRPr="004A5C2D">
        <w:rPr>
          <w:noProof/>
          <w:sz w:val="24"/>
          <w:szCs w:val="22"/>
        </w:rPr>
        <w:t>(Stevens, 1946)</w:t>
      </w:r>
      <w:r w:rsidRPr="004A5C2D">
        <w:rPr>
          <w:sz w:val="24"/>
          <w:szCs w:val="22"/>
        </w:rPr>
        <w:fldChar w:fldCharType="end"/>
      </w:r>
      <w:r w:rsidRPr="004A5C2D">
        <w:rPr>
          <w:rFonts w:hint="eastAsia"/>
          <w:sz w:val="24"/>
          <w:szCs w:val="22"/>
        </w:rPr>
        <w:t>。</w:t>
      </w:r>
      <w:bookmarkEnd w:id="33"/>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2679"/>
        <w:gridCol w:w="2119"/>
        <w:gridCol w:w="2683"/>
      </w:tblGrid>
      <w:tr w:rsidR="00D24EFC" w:rsidRPr="009D716E" w14:paraId="218AB4BF" w14:textId="77777777" w:rsidTr="00F02076">
        <w:trPr>
          <w:trHeight w:val="796"/>
          <w:jc w:val="center"/>
        </w:trPr>
        <w:tc>
          <w:tcPr>
            <w:tcW w:w="1023" w:type="dxa"/>
            <w:tcBorders>
              <w:top w:val="single" w:sz="12" w:space="0" w:color="auto"/>
              <w:bottom w:val="single" w:sz="4" w:space="0" w:color="auto"/>
            </w:tcBorders>
            <w:vAlign w:val="center"/>
          </w:tcPr>
          <w:p w14:paraId="140EE71F" w14:textId="77777777" w:rsidR="00D24EFC" w:rsidRPr="009D716E" w:rsidRDefault="00D24EFC" w:rsidP="00CD4651">
            <w:pPr>
              <w:pStyle w:val="ae"/>
              <w:spacing w:line="240" w:lineRule="auto"/>
              <w:rPr>
                <w:b/>
                <w:sz w:val="22"/>
              </w:rPr>
            </w:pPr>
            <w:r w:rsidRPr="009D716E">
              <w:rPr>
                <w:b/>
                <w:sz w:val="22"/>
              </w:rPr>
              <w:t>Scale</w:t>
            </w:r>
          </w:p>
        </w:tc>
        <w:tc>
          <w:tcPr>
            <w:tcW w:w="2679" w:type="dxa"/>
            <w:tcBorders>
              <w:top w:val="single" w:sz="12" w:space="0" w:color="auto"/>
              <w:bottom w:val="single" w:sz="4" w:space="0" w:color="auto"/>
            </w:tcBorders>
            <w:vAlign w:val="center"/>
          </w:tcPr>
          <w:p w14:paraId="1AC55AD1" w14:textId="77777777" w:rsidR="00D24EFC" w:rsidRPr="009D716E" w:rsidRDefault="00D24EFC" w:rsidP="00CD4651">
            <w:pPr>
              <w:pStyle w:val="ae"/>
              <w:spacing w:line="240" w:lineRule="auto"/>
              <w:rPr>
                <w:b/>
                <w:sz w:val="22"/>
              </w:rPr>
            </w:pPr>
            <w:r w:rsidRPr="009D716E">
              <w:rPr>
                <w:b/>
                <w:sz w:val="22"/>
              </w:rPr>
              <w:t>Basic empirical operations</w:t>
            </w:r>
          </w:p>
        </w:tc>
        <w:tc>
          <w:tcPr>
            <w:tcW w:w="2119" w:type="dxa"/>
            <w:tcBorders>
              <w:top w:val="single" w:sz="12" w:space="0" w:color="auto"/>
              <w:bottom w:val="single" w:sz="4" w:space="0" w:color="auto"/>
            </w:tcBorders>
            <w:vAlign w:val="center"/>
          </w:tcPr>
          <w:p w14:paraId="2039D380" w14:textId="77777777" w:rsidR="00D24EFC" w:rsidRPr="009D716E" w:rsidRDefault="00D24EFC" w:rsidP="00CD4651">
            <w:pPr>
              <w:pStyle w:val="ae"/>
              <w:spacing w:line="240" w:lineRule="auto"/>
              <w:rPr>
                <w:b/>
                <w:sz w:val="22"/>
              </w:rPr>
            </w:pPr>
            <w:r w:rsidRPr="009D716E">
              <w:rPr>
                <w:b/>
                <w:sz w:val="22"/>
              </w:rPr>
              <w:t>Mathematical group structure</w:t>
            </w:r>
          </w:p>
        </w:tc>
        <w:tc>
          <w:tcPr>
            <w:tcW w:w="2683" w:type="dxa"/>
            <w:tcBorders>
              <w:top w:val="single" w:sz="12" w:space="0" w:color="auto"/>
              <w:bottom w:val="single" w:sz="4" w:space="0" w:color="auto"/>
            </w:tcBorders>
            <w:vAlign w:val="center"/>
          </w:tcPr>
          <w:p w14:paraId="6573AB97" w14:textId="77CF2BEE" w:rsidR="00D24EFC" w:rsidRPr="009D716E" w:rsidRDefault="00D24EFC" w:rsidP="00CD4651">
            <w:pPr>
              <w:pStyle w:val="ae"/>
              <w:spacing w:line="240" w:lineRule="auto"/>
              <w:rPr>
                <w:b/>
                <w:sz w:val="22"/>
              </w:rPr>
            </w:pPr>
            <w:r w:rsidRPr="009D716E">
              <w:rPr>
                <w:b/>
                <w:sz w:val="22"/>
              </w:rPr>
              <w:t>Permissible statistics</w:t>
            </w:r>
            <w:r w:rsidR="00B36DF3">
              <w:rPr>
                <w:rFonts w:hint="eastAsia"/>
                <w:b/>
                <w:sz w:val="22"/>
              </w:rPr>
              <w:t xml:space="preserve"> </w:t>
            </w:r>
            <w:r w:rsidRPr="009D716E">
              <w:rPr>
                <w:b/>
                <w:sz w:val="22"/>
              </w:rPr>
              <w:t>(</w:t>
            </w:r>
            <w:proofErr w:type="spellStart"/>
            <w:r w:rsidRPr="009D716E">
              <w:rPr>
                <w:b/>
                <w:sz w:val="22"/>
              </w:rPr>
              <w:t>invariantive</w:t>
            </w:r>
            <w:proofErr w:type="spellEnd"/>
            <w:r w:rsidRPr="009D716E">
              <w:rPr>
                <w:b/>
                <w:sz w:val="22"/>
              </w:rPr>
              <w:t>)</w:t>
            </w:r>
          </w:p>
        </w:tc>
      </w:tr>
      <w:tr w:rsidR="00D24EFC" w:rsidRPr="009D716E" w14:paraId="13D79067" w14:textId="77777777" w:rsidTr="00F02076">
        <w:trPr>
          <w:jc w:val="center"/>
        </w:trPr>
        <w:tc>
          <w:tcPr>
            <w:tcW w:w="1023" w:type="dxa"/>
            <w:tcBorders>
              <w:top w:val="single" w:sz="4" w:space="0" w:color="auto"/>
            </w:tcBorders>
            <w:vAlign w:val="center"/>
          </w:tcPr>
          <w:p w14:paraId="6144C4A6" w14:textId="77777777" w:rsidR="00D24EFC" w:rsidRPr="00CD4651" w:rsidRDefault="00D24EFC" w:rsidP="00CD4651">
            <w:pPr>
              <w:pStyle w:val="ae"/>
              <w:spacing w:line="240" w:lineRule="auto"/>
              <w:rPr>
                <w:b/>
                <w:sz w:val="22"/>
              </w:rPr>
            </w:pPr>
            <w:r w:rsidRPr="00CD4651">
              <w:rPr>
                <w:rFonts w:hint="eastAsia"/>
                <w:b/>
                <w:sz w:val="22"/>
              </w:rPr>
              <w:t>N</w:t>
            </w:r>
            <w:r w:rsidRPr="00CD4651">
              <w:rPr>
                <w:b/>
                <w:sz w:val="22"/>
              </w:rPr>
              <w:t>ominal</w:t>
            </w:r>
          </w:p>
        </w:tc>
        <w:tc>
          <w:tcPr>
            <w:tcW w:w="2679" w:type="dxa"/>
            <w:tcBorders>
              <w:top w:val="single" w:sz="4" w:space="0" w:color="auto"/>
            </w:tcBorders>
            <w:vAlign w:val="center"/>
          </w:tcPr>
          <w:p w14:paraId="2638F62A"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w:t>
            </w:r>
          </w:p>
        </w:tc>
        <w:tc>
          <w:tcPr>
            <w:tcW w:w="2119" w:type="dxa"/>
            <w:tcBorders>
              <w:top w:val="single" w:sz="4" w:space="0" w:color="auto"/>
            </w:tcBorders>
            <w:vAlign w:val="center"/>
          </w:tcPr>
          <w:p w14:paraId="7248654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ermutation group</w:t>
            </w:r>
          </w:p>
        </w:tc>
        <w:tc>
          <w:tcPr>
            <w:tcW w:w="2683" w:type="dxa"/>
            <w:tcBorders>
              <w:top w:val="single" w:sz="4" w:space="0" w:color="auto"/>
            </w:tcBorders>
            <w:vAlign w:val="center"/>
          </w:tcPr>
          <w:p w14:paraId="50F9A263" w14:textId="599D6BAB" w:rsidR="00D24EFC" w:rsidRPr="00CD4651" w:rsidRDefault="00D24EFC" w:rsidP="00CD4651">
            <w:pPr>
              <w:pStyle w:val="ae"/>
              <w:spacing w:line="240" w:lineRule="auto"/>
              <w:rPr>
                <w:sz w:val="20"/>
              </w:rPr>
            </w:pPr>
            <w:r w:rsidRPr="00CD4651">
              <w:rPr>
                <w:rFonts w:hint="eastAsia"/>
                <w:sz w:val="20"/>
              </w:rPr>
              <w:t>N</w:t>
            </w:r>
            <w:r w:rsidRPr="00CD4651">
              <w:rPr>
                <w:sz w:val="20"/>
              </w:rPr>
              <w:t>umber of cases</w:t>
            </w:r>
            <w:r w:rsidR="00E46B92" w:rsidRPr="00CD4651">
              <w:rPr>
                <w:rFonts w:hint="eastAsia"/>
                <w:sz w:val="20"/>
              </w:rPr>
              <w:t>,</w:t>
            </w:r>
            <w:r w:rsidR="00E46B92" w:rsidRPr="00CD4651">
              <w:rPr>
                <w:sz w:val="20"/>
              </w:rPr>
              <w:t xml:space="preserve"> </w:t>
            </w:r>
            <w:r w:rsidRPr="00CD4651">
              <w:rPr>
                <w:rFonts w:hint="eastAsia"/>
                <w:sz w:val="20"/>
              </w:rPr>
              <w:t>M</w:t>
            </w:r>
            <w:r w:rsidRPr="00CD4651">
              <w:rPr>
                <w:sz w:val="20"/>
              </w:rPr>
              <w:t>ode</w:t>
            </w:r>
            <w:r w:rsidR="00E46B92" w:rsidRPr="00CD4651">
              <w:rPr>
                <w:sz w:val="20"/>
              </w:rPr>
              <w:t>,</w:t>
            </w:r>
            <w:r w:rsidR="00E46B92" w:rsidRPr="00CD4651">
              <w:rPr>
                <w:rFonts w:hint="eastAsia"/>
                <w:sz w:val="20"/>
              </w:rPr>
              <w:t xml:space="preserve"> </w:t>
            </w:r>
            <w:r w:rsidRPr="00CD4651">
              <w:rPr>
                <w:rFonts w:hint="eastAsia"/>
                <w:sz w:val="20"/>
              </w:rPr>
              <w:t>C</w:t>
            </w:r>
            <w:r w:rsidRPr="00CD4651">
              <w:rPr>
                <w:sz w:val="20"/>
              </w:rPr>
              <w:t>ontingency correlation</w:t>
            </w:r>
          </w:p>
        </w:tc>
      </w:tr>
      <w:tr w:rsidR="00D24EFC" w:rsidRPr="009D716E" w14:paraId="4B01CAD3" w14:textId="77777777" w:rsidTr="00F02076">
        <w:trPr>
          <w:jc w:val="center"/>
        </w:trPr>
        <w:tc>
          <w:tcPr>
            <w:tcW w:w="1023" w:type="dxa"/>
            <w:vAlign w:val="center"/>
          </w:tcPr>
          <w:p w14:paraId="4FCB6A20" w14:textId="77777777" w:rsidR="00D24EFC" w:rsidRPr="00CD4651" w:rsidRDefault="00D24EFC" w:rsidP="00CD4651">
            <w:pPr>
              <w:pStyle w:val="ae"/>
              <w:spacing w:line="240" w:lineRule="auto"/>
              <w:rPr>
                <w:b/>
                <w:sz w:val="22"/>
              </w:rPr>
            </w:pPr>
            <w:r w:rsidRPr="00CD4651">
              <w:rPr>
                <w:rFonts w:hint="eastAsia"/>
                <w:b/>
                <w:sz w:val="22"/>
              </w:rPr>
              <w:t>O</w:t>
            </w:r>
            <w:r w:rsidRPr="00CD4651">
              <w:rPr>
                <w:b/>
                <w:sz w:val="22"/>
              </w:rPr>
              <w:t>rdinal</w:t>
            </w:r>
          </w:p>
        </w:tc>
        <w:tc>
          <w:tcPr>
            <w:tcW w:w="2679" w:type="dxa"/>
            <w:vAlign w:val="center"/>
          </w:tcPr>
          <w:p w14:paraId="49B33BFE"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greater of less</w:t>
            </w:r>
          </w:p>
        </w:tc>
        <w:tc>
          <w:tcPr>
            <w:tcW w:w="2119" w:type="dxa"/>
            <w:vAlign w:val="center"/>
          </w:tcPr>
          <w:p w14:paraId="7C116E77" w14:textId="77777777" w:rsidR="00D24EFC" w:rsidRPr="00CD4651" w:rsidRDefault="00D24EFC" w:rsidP="00CD4651">
            <w:pPr>
              <w:pStyle w:val="ae"/>
              <w:spacing w:line="240" w:lineRule="auto"/>
              <w:rPr>
                <w:sz w:val="20"/>
              </w:rPr>
            </w:pPr>
            <w:r w:rsidRPr="00CD4651">
              <w:rPr>
                <w:rFonts w:hint="eastAsia"/>
                <w:sz w:val="20"/>
              </w:rPr>
              <w:t>I</w:t>
            </w:r>
            <w:r w:rsidRPr="00CD4651">
              <w:rPr>
                <w:sz w:val="20"/>
              </w:rPr>
              <w:t>sotonic group</w:t>
            </w:r>
          </w:p>
        </w:tc>
        <w:tc>
          <w:tcPr>
            <w:tcW w:w="2683" w:type="dxa"/>
            <w:vAlign w:val="center"/>
          </w:tcPr>
          <w:p w14:paraId="6044D08E" w14:textId="6BA6F153" w:rsidR="00D24EFC" w:rsidRPr="00CD4651" w:rsidRDefault="00D24EFC" w:rsidP="00CD4651">
            <w:pPr>
              <w:pStyle w:val="ae"/>
              <w:spacing w:line="240" w:lineRule="auto"/>
              <w:rPr>
                <w:sz w:val="20"/>
              </w:rPr>
            </w:pPr>
            <w:r w:rsidRPr="00CD4651">
              <w:rPr>
                <w:rFonts w:hint="eastAsia"/>
                <w:sz w:val="20"/>
              </w:rPr>
              <w:t>M</w:t>
            </w:r>
            <w:r w:rsidRPr="00CD4651">
              <w:rPr>
                <w:sz w:val="20"/>
              </w:rPr>
              <w:t>edian</w:t>
            </w:r>
            <w:r w:rsidR="00E46B92" w:rsidRPr="00CD4651">
              <w:rPr>
                <w:sz w:val="20"/>
              </w:rPr>
              <w:t>,</w:t>
            </w:r>
            <w:r w:rsidRPr="00CD4651">
              <w:rPr>
                <w:sz w:val="20"/>
              </w:rPr>
              <w:t xml:space="preserve"> percentiles</w:t>
            </w:r>
            <w:r w:rsidR="00E46B92" w:rsidRPr="00CD4651">
              <w:rPr>
                <w:sz w:val="20"/>
              </w:rPr>
              <w:t>,</w:t>
            </w:r>
            <w:r w:rsidR="00E46B92" w:rsidRPr="00CD4651">
              <w:rPr>
                <w:rFonts w:hint="eastAsia"/>
                <w:sz w:val="20"/>
              </w:rPr>
              <w:t xml:space="preserve"> </w:t>
            </w:r>
            <w:r w:rsidRPr="00CD4651">
              <w:rPr>
                <w:rFonts w:hint="eastAsia"/>
                <w:sz w:val="20"/>
              </w:rPr>
              <w:t>P</w:t>
            </w:r>
            <w:r w:rsidRPr="00CD4651">
              <w:rPr>
                <w:sz w:val="20"/>
              </w:rPr>
              <w:t>ercentiles</w:t>
            </w:r>
          </w:p>
        </w:tc>
      </w:tr>
      <w:tr w:rsidR="00D24EFC" w:rsidRPr="009D716E" w14:paraId="213CCDB1" w14:textId="77777777" w:rsidTr="00F02076">
        <w:trPr>
          <w:jc w:val="center"/>
        </w:trPr>
        <w:tc>
          <w:tcPr>
            <w:tcW w:w="1023" w:type="dxa"/>
            <w:vAlign w:val="center"/>
          </w:tcPr>
          <w:p w14:paraId="1ECEE86E" w14:textId="77777777" w:rsidR="00D24EFC" w:rsidRPr="00CD4651" w:rsidRDefault="00D24EFC" w:rsidP="00CD4651">
            <w:pPr>
              <w:pStyle w:val="ae"/>
              <w:spacing w:line="240" w:lineRule="auto"/>
              <w:rPr>
                <w:b/>
                <w:sz w:val="22"/>
              </w:rPr>
            </w:pPr>
            <w:r w:rsidRPr="00CD4651">
              <w:rPr>
                <w:rFonts w:hint="eastAsia"/>
                <w:b/>
                <w:sz w:val="22"/>
              </w:rPr>
              <w:t>I</w:t>
            </w:r>
            <w:r w:rsidRPr="00CD4651">
              <w:rPr>
                <w:b/>
                <w:sz w:val="22"/>
              </w:rPr>
              <w:t>nterval</w:t>
            </w:r>
          </w:p>
        </w:tc>
        <w:tc>
          <w:tcPr>
            <w:tcW w:w="2679" w:type="dxa"/>
            <w:vAlign w:val="center"/>
          </w:tcPr>
          <w:p w14:paraId="02B78D65"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intervals of difference</w:t>
            </w:r>
          </w:p>
        </w:tc>
        <w:tc>
          <w:tcPr>
            <w:tcW w:w="2119" w:type="dxa"/>
            <w:vAlign w:val="center"/>
          </w:tcPr>
          <w:p w14:paraId="56B80F77" w14:textId="77777777" w:rsidR="00D24EFC" w:rsidRPr="00CD4651" w:rsidRDefault="00D24EFC" w:rsidP="00CD4651">
            <w:pPr>
              <w:pStyle w:val="ae"/>
              <w:spacing w:line="240" w:lineRule="auto"/>
              <w:rPr>
                <w:sz w:val="20"/>
              </w:rPr>
            </w:pPr>
            <w:r w:rsidRPr="00CD4651">
              <w:rPr>
                <w:rFonts w:hint="eastAsia"/>
                <w:sz w:val="20"/>
              </w:rPr>
              <w:t>G</w:t>
            </w:r>
            <w:r w:rsidRPr="00CD4651">
              <w:rPr>
                <w:sz w:val="20"/>
              </w:rPr>
              <w:t>eneral linear group</w:t>
            </w:r>
          </w:p>
        </w:tc>
        <w:tc>
          <w:tcPr>
            <w:tcW w:w="2683" w:type="dxa"/>
            <w:vAlign w:val="center"/>
          </w:tcPr>
          <w:p w14:paraId="68B3D88C" w14:textId="2E3A2149" w:rsidR="00D24EFC" w:rsidRPr="00CD4651" w:rsidRDefault="00D24EFC" w:rsidP="00CD4651">
            <w:pPr>
              <w:pStyle w:val="ae"/>
              <w:spacing w:line="240" w:lineRule="auto"/>
              <w:rPr>
                <w:sz w:val="20"/>
              </w:rPr>
            </w:pPr>
            <w:r w:rsidRPr="00CD4651">
              <w:rPr>
                <w:rFonts w:hint="eastAsia"/>
                <w:sz w:val="20"/>
              </w:rPr>
              <w:t>M</w:t>
            </w:r>
            <w:r w:rsidRPr="00CD4651">
              <w:rPr>
                <w:sz w:val="20"/>
              </w:rPr>
              <w:t>ean</w:t>
            </w:r>
            <w:r w:rsidR="00E46B92" w:rsidRPr="00CD4651">
              <w:rPr>
                <w:sz w:val="20"/>
              </w:rPr>
              <w:t>,</w:t>
            </w:r>
            <w:r w:rsidR="00E46B92" w:rsidRPr="00CD4651">
              <w:rPr>
                <w:rFonts w:hint="eastAsia"/>
                <w:sz w:val="20"/>
              </w:rPr>
              <w:t xml:space="preserve"> </w:t>
            </w:r>
            <w:r w:rsidRPr="00CD4651">
              <w:rPr>
                <w:rFonts w:hint="eastAsia"/>
                <w:sz w:val="20"/>
              </w:rPr>
              <w:t>S</w:t>
            </w:r>
            <w:r w:rsidRPr="00CD4651">
              <w:rPr>
                <w:sz w:val="20"/>
              </w:rPr>
              <w:t>tandard deviation</w:t>
            </w:r>
            <w:r w:rsidR="00E46B92" w:rsidRPr="00CD4651">
              <w:rPr>
                <w:sz w:val="20"/>
              </w:rPr>
              <w:t xml:space="preserve">, </w:t>
            </w:r>
            <w:r w:rsidRPr="00CD4651">
              <w:rPr>
                <w:rFonts w:hint="eastAsia"/>
                <w:sz w:val="20"/>
              </w:rPr>
              <w:t>R</w:t>
            </w:r>
            <w:r w:rsidRPr="00CD4651">
              <w:rPr>
                <w:sz w:val="20"/>
              </w:rPr>
              <w:t>ank-order correlation</w:t>
            </w:r>
          </w:p>
          <w:p w14:paraId="568757B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roduct-moment correlation</w:t>
            </w:r>
          </w:p>
        </w:tc>
      </w:tr>
      <w:tr w:rsidR="00D24EFC" w:rsidRPr="009D716E" w14:paraId="37444C6F" w14:textId="77777777" w:rsidTr="00F02076">
        <w:trPr>
          <w:jc w:val="center"/>
        </w:trPr>
        <w:tc>
          <w:tcPr>
            <w:tcW w:w="1023" w:type="dxa"/>
            <w:vAlign w:val="center"/>
          </w:tcPr>
          <w:p w14:paraId="34ABBA58" w14:textId="77777777" w:rsidR="00D24EFC" w:rsidRPr="00CD4651" w:rsidRDefault="00D24EFC" w:rsidP="00CD4651">
            <w:pPr>
              <w:pStyle w:val="ae"/>
              <w:spacing w:line="240" w:lineRule="auto"/>
              <w:rPr>
                <w:b/>
                <w:sz w:val="22"/>
              </w:rPr>
            </w:pPr>
            <w:r w:rsidRPr="00CD4651">
              <w:rPr>
                <w:rFonts w:hint="eastAsia"/>
                <w:b/>
                <w:sz w:val="22"/>
              </w:rPr>
              <w:t>R</w:t>
            </w:r>
            <w:r w:rsidRPr="00CD4651">
              <w:rPr>
                <w:b/>
                <w:sz w:val="22"/>
              </w:rPr>
              <w:t>atio</w:t>
            </w:r>
          </w:p>
        </w:tc>
        <w:tc>
          <w:tcPr>
            <w:tcW w:w="2679" w:type="dxa"/>
            <w:vAlign w:val="center"/>
          </w:tcPr>
          <w:p w14:paraId="3B18A0E7"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ratios</w:t>
            </w:r>
          </w:p>
        </w:tc>
        <w:tc>
          <w:tcPr>
            <w:tcW w:w="2119" w:type="dxa"/>
            <w:vAlign w:val="center"/>
          </w:tcPr>
          <w:p w14:paraId="3AE19D14" w14:textId="77777777" w:rsidR="00D24EFC" w:rsidRPr="00CD4651" w:rsidRDefault="00D24EFC" w:rsidP="00CD4651">
            <w:pPr>
              <w:pStyle w:val="ae"/>
              <w:spacing w:line="240" w:lineRule="auto"/>
              <w:rPr>
                <w:sz w:val="20"/>
              </w:rPr>
            </w:pPr>
            <w:r w:rsidRPr="00CD4651">
              <w:rPr>
                <w:rFonts w:hint="eastAsia"/>
                <w:sz w:val="20"/>
              </w:rPr>
              <w:t>S</w:t>
            </w:r>
            <w:r w:rsidRPr="00CD4651">
              <w:rPr>
                <w:sz w:val="20"/>
              </w:rPr>
              <w:t>imilarity group</w:t>
            </w:r>
          </w:p>
        </w:tc>
        <w:tc>
          <w:tcPr>
            <w:tcW w:w="2683" w:type="dxa"/>
            <w:vAlign w:val="center"/>
          </w:tcPr>
          <w:p w14:paraId="7C53D5F7" w14:textId="77777777" w:rsidR="00D24EFC" w:rsidRPr="00CD4651" w:rsidRDefault="00D24EFC" w:rsidP="00CD4651">
            <w:pPr>
              <w:pStyle w:val="ae"/>
              <w:spacing w:line="240" w:lineRule="auto"/>
              <w:rPr>
                <w:sz w:val="20"/>
              </w:rPr>
            </w:pPr>
            <w:r w:rsidRPr="00CD4651">
              <w:rPr>
                <w:rFonts w:hint="eastAsia"/>
                <w:sz w:val="20"/>
              </w:rPr>
              <w:t>C</w:t>
            </w:r>
            <w:r w:rsidRPr="00CD4651">
              <w:rPr>
                <w:sz w:val="20"/>
              </w:rPr>
              <w:t>oefficient of Variation</w:t>
            </w:r>
          </w:p>
        </w:tc>
      </w:tr>
    </w:tbl>
    <w:p w14:paraId="523500C9" w14:textId="014E7511" w:rsidR="00D24EFC" w:rsidRDefault="00690E11" w:rsidP="001C35AE">
      <w:r>
        <w:rPr>
          <w:rFonts w:hint="eastAsia"/>
        </w:rPr>
        <w:t>在這四種變數型態中，</w:t>
      </w:r>
      <w:r w:rsidRPr="006D52FB">
        <w:rPr>
          <w:rFonts w:hint="eastAsia"/>
        </w:rPr>
        <w:t>等距尺度</w:t>
      </w:r>
      <w:r>
        <w:rPr>
          <w:rFonts w:hint="eastAsia"/>
        </w:rPr>
        <w:t>、</w:t>
      </w:r>
      <w:r w:rsidRPr="006D52FB">
        <w:rPr>
          <w:rFonts w:hint="eastAsia"/>
        </w:rPr>
        <w:t>比例尺度</w:t>
      </w:r>
      <w:r>
        <w:rPr>
          <w:rFonts w:hint="eastAsia"/>
        </w:rPr>
        <w:t>皆是以數值方式呈現，可直接進行</w:t>
      </w:r>
      <w:r w:rsidR="00EC16CB">
        <w:rPr>
          <w:rFonts w:hint="eastAsia"/>
        </w:rPr>
        <w:t>加減的</w:t>
      </w:r>
      <w:r>
        <w:rPr>
          <w:rFonts w:hint="eastAsia"/>
        </w:rPr>
        <w:t>數值運算，能直接交由機器學習模型作為輸入；而</w:t>
      </w:r>
      <w:r w:rsidRPr="006D52FB">
        <w:rPr>
          <w:rFonts w:hint="eastAsia"/>
        </w:rPr>
        <w:t>順序尺度</w:t>
      </w:r>
      <w:r>
        <w:rPr>
          <w:rFonts w:hint="eastAsia"/>
        </w:rPr>
        <w:t>與</w:t>
      </w:r>
      <w:r w:rsidRPr="006D52FB">
        <w:rPr>
          <w:rFonts w:hint="eastAsia"/>
        </w:rPr>
        <w:t>名義尺度</w:t>
      </w:r>
      <w:r>
        <w:rPr>
          <w:rFonts w:hint="eastAsia"/>
        </w:rPr>
        <w:t>以字串、或是布林的型別出現，為此需要進行變數編碼</w:t>
      </w:r>
      <w:r w:rsidR="006D435E">
        <w:rPr>
          <w:rFonts w:hint="eastAsia"/>
        </w:rPr>
        <w:t>來將其轉換為數值</w:t>
      </w:r>
      <w:r>
        <w:rPr>
          <w:rFonts w:hint="eastAsia"/>
        </w:rPr>
        <w:t>，以處理</w:t>
      </w:r>
      <w:r w:rsidR="0028754D">
        <w:rPr>
          <w:rFonts w:hint="eastAsia"/>
        </w:rPr>
        <w:t>機器學習模型</w:t>
      </w:r>
      <w:r>
        <w:rPr>
          <w:rFonts w:hint="eastAsia"/>
        </w:rPr>
        <w:t>無法接受</w:t>
      </w:r>
      <w:r w:rsidR="0028754D">
        <w:rPr>
          <w:rFonts w:hint="eastAsia"/>
        </w:rPr>
        <w:t>類別</w:t>
      </w:r>
      <w:r>
        <w:rPr>
          <w:rFonts w:hint="eastAsia"/>
        </w:rPr>
        <w:t>變數型態。針對類別間</w:t>
      </w:r>
      <w:r w:rsidR="00C46D26">
        <w:rPr>
          <w:rFonts w:hint="eastAsia"/>
        </w:rPr>
        <w:t>具</w:t>
      </w:r>
      <w:r>
        <w:rPr>
          <w:rFonts w:hint="eastAsia"/>
        </w:rPr>
        <w:t>有關聯關係的順序尺度，一般常以順序編碼</w:t>
      </w:r>
      <w:r w:rsidR="00B238E4">
        <w:rPr>
          <w:rFonts w:hint="eastAsia"/>
        </w:rPr>
        <w:t>（</w:t>
      </w:r>
      <w:r w:rsidR="00B36DF3">
        <w:t>o</w:t>
      </w:r>
      <w:r w:rsidR="00B238E4">
        <w:t>rdinal encoding</w:t>
      </w:r>
      <w:r w:rsidR="00B238E4">
        <w:rPr>
          <w:rFonts w:hint="eastAsia"/>
        </w:rPr>
        <w:t>）</w:t>
      </w:r>
      <w:r>
        <w:rPr>
          <w:rFonts w:hint="eastAsia"/>
        </w:rPr>
        <w:t>處理，依照關聯性給予連續</w:t>
      </w:r>
      <w:proofErr w:type="gramStart"/>
      <w:r>
        <w:rPr>
          <w:rFonts w:hint="eastAsia"/>
        </w:rPr>
        <w:t>的正整數值</w:t>
      </w:r>
      <w:proofErr w:type="gramEnd"/>
      <w:r>
        <w:rPr>
          <w:rFonts w:hint="eastAsia"/>
        </w:rPr>
        <w:t>取代原先類別；面對類別</w:t>
      </w:r>
      <w:r w:rsidR="00F113E7">
        <w:rPr>
          <w:rFonts w:hint="eastAsia"/>
        </w:rPr>
        <w:t>之</w:t>
      </w:r>
      <w:r>
        <w:rPr>
          <w:rFonts w:hint="eastAsia"/>
        </w:rPr>
        <w:t>間</w:t>
      </w:r>
      <w:r w:rsidR="00C46D26">
        <w:rPr>
          <w:rFonts w:hint="eastAsia"/>
        </w:rPr>
        <w:t>互</w:t>
      </w:r>
      <w:r>
        <w:rPr>
          <w:rFonts w:hint="eastAsia"/>
        </w:rPr>
        <w:t>不關聯</w:t>
      </w:r>
      <w:r w:rsidR="00F113E7">
        <w:rPr>
          <w:rFonts w:hint="eastAsia"/>
        </w:rPr>
        <w:t>的名義尺度時，</w:t>
      </w:r>
      <w:r>
        <w:rPr>
          <w:rFonts w:hint="eastAsia"/>
        </w:rPr>
        <w:t>常見</w:t>
      </w:r>
      <w:r w:rsidR="00B238E4">
        <w:rPr>
          <w:rFonts w:hint="eastAsia"/>
        </w:rPr>
        <w:t>且有效</w:t>
      </w:r>
      <w:r>
        <w:rPr>
          <w:rFonts w:hint="eastAsia"/>
        </w:rPr>
        <w:t>的</w:t>
      </w:r>
      <w:r w:rsidR="00B238E4">
        <w:rPr>
          <w:rFonts w:hint="eastAsia"/>
        </w:rPr>
        <w:t>方</w:t>
      </w:r>
      <w:r>
        <w:rPr>
          <w:rFonts w:hint="eastAsia"/>
        </w:rPr>
        <w:t>法</w:t>
      </w:r>
      <w:proofErr w:type="gramStart"/>
      <w:r>
        <w:rPr>
          <w:rFonts w:hint="eastAsia"/>
        </w:rPr>
        <w:t>有獨熱編碼</w:t>
      </w:r>
      <w:proofErr w:type="gramEnd"/>
      <w:r w:rsidR="00B238E4">
        <w:rPr>
          <w:rFonts w:hint="eastAsia"/>
        </w:rPr>
        <w:t>（</w:t>
      </w:r>
      <w:r w:rsidR="00B36DF3">
        <w:t>o</w:t>
      </w:r>
      <w:r w:rsidR="00B238E4">
        <w:rPr>
          <w:rFonts w:hint="eastAsia"/>
        </w:rPr>
        <w:t>n</w:t>
      </w:r>
      <w:r w:rsidR="00B238E4">
        <w:t>e</w:t>
      </w:r>
      <w:r w:rsidR="00B36DF3">
        <w:t xml:space="preserve">-hot </w:t>
      </w:r>
      <w:r w:rsidR="00B238E4">
        <w:t>encoding</w:t>
      </w:r>
      <w:r w:rsidR="00B238E4">
        <w:rPr>
          <w:rFonts w:hint="eastAsia"/>
        </w:rPr>
        <w:t>）</w:t>
      </w:r>
      <w:r>
        <w:rPr>
          <w:rFonts w:hint="eastAsia"/>
        </w:rPr>
        <w:t>、</w:t>
      </w:r>
      <w:r w:rsidR="00F113E7">
        <w:rPr>
          <w:rFonts w:hint="eastAsia"/>
        </w:rPr>
        <w:t>目標編碼</w:t>
      </w:r>
      <w:r w:rsidR="00B238E4">
        <w:rPr>
          <w:rFonts w:hint="eastAsia"/>
        </w:rPr>
        <w:t>（</w:t>
      </w:r>
      <w:r w:rsidR="00B36DF3">
        <w:t>t</w:t>
      </w:r>
      <w:r w:rsidR="00B238E4">
        <w:rPr>
          <w:rFonts w:hint="eastAsia"/>
        </w:rPr>
        <w:t>a</w:t>
      </w:r>
      <w:r w:rsidR="00B238E4">
        <w:t>rget encoding</w:t>
      </w:r>
      <w:r w:rsidR="00B238E4">
        <w:rPr>
          <w:rFonts w:hint="eastAsia"/>
        </w:rPr>
        <w:t>）</w:t>
      </w:r>
      <w:r>
        <w:rPr>
          <w:rFonts w:hint="eastAsia"/>
        </w:rPr>
        <w:t>。</w:t>
      </w:r>
    </w:p>
    <w:p w14:paraId="79ABC623" w14:textId="627DC6C5" w:rsidR="00F02076" w:rsidRPr="001C35AE" w:rsidRDefault="00B36DF3" w:rsidP="0003120B">
      <w:pPr>
        <w:spacing w:line="240" w:lineRule="auto"/>
        <w:ind w:firstLine="0"/>
        <w:jc w:val="left"/>
      </w:pPr>
      <w:bookmarkStart w:id="34" w:name="_Ref120103614"/>
      <w:r>
        <w:br w:type="page"/>
      </w:r>
      <w:bookmarkEnd w:id="34"/>
    </w:p>
    <w:p w14:paraId="77EA23D3" w14:textId="170F8945" w:rsidR="0003120B" w:rsidRDefault="0003120B" w:rsidP="0003120B">
      <w:pPr>
        <w:pStyle w:val="af5"/>
        <w:keepNext/>
      </w:pPr>
      <w:bookmarkStart w:id="35" w:name="_Toc123328560"/>
      <w:r>
        <w:rPr>
          <w:rFonts w:hint="eastAsia"/>
        </w:rPr>
        <w:lastRenderedPageBreak/>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F76BC5">
        <w:rPr>
          <w:noProof/>
        </w:rPr>
        <w:t>2</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F76BC5">
        <w:rPr>
          <w:noProof/>
        </w:rPr>
        <w:t>2</w:t>
      </w:r>
      <w:r w:rsidR="00793819">
        <w:fldChar w:fldCharType="end"/>
      </w:r>
      <w:r>
        <w:rPr>
          <w:rFonts w:hint="eastAsia"/>
        </w:rPr>
        <w:t xml:space="preserve"> </w:t>
      </w:r>
      <w:r w:rsidRPr="0003120B">
        <w:rPr>
          <w:rFonts w:hint="eastAsia"/>
        </w:rPr>
        <w:t>變數類別接受運算子與範例。</w:t>
      </w:r>
      <w:bookmarkEnd w:id="35"/>
    </w:p>
    <w:tbl>
      <w:tblPr>
        <w:tblStyle w:val="af0"/>
        <w:tblW w:w="0" w:type="auto"/>
        <w:tblLook w:val="04A0" w:firstRow="1" w:lastRow="0" w:firstColumn="1" w:lastColumn="0" w:noHBand="0" w:noVBand="1"/>
      </w:tblPr>
      <w:tblGrid>
        <w:gridCol w:w="1413"/>
        <w:gridCol w:w="1701"/>
        <w:gridCol w:w="2840"/>
        <w:gridCol w:w="2540"/>
      </w:tblGrid>
      <w:tr w:rsidR="00D24EFC" w14:paraId="5B2C5428" w14:textId="77777777" w:rsidTr="002F4266">
        <w:tc>
          <w:tcPr>
            <w:tcW w:w="1413" w:type="dxa"/>
            <w:tcBorders>
              <w:top w:val="single" w:sz="12" w:space="0" w:color="auto"/>
              <w:left w:val="nil"/>
              <w:bottom w:val="single" w:sz="4" w:space="0" w:color="auto"/>
              <w:right w:val="nil"/>
            </w:tcBorders>
            <w:vAlign w:val="center"/>
          </w:tcPr>
          <w:p w14:paraId="07E079F8" w14:textId="6464579B" w:rsidR="00D24EFC" w:rsidRPr="002F4266" w:rsidRDefault="0022173A" w:rsidP="0022173A">
            <w:pPr>
              <w:pStyle w:val="ae"/>
              <w:rPr>
                <w:b/>
              </w:rPr>
            </w:pPr>
            <w:r w:rsidRPr="002F4266">
              <w:rPr>
                <w:rFonts w:hint="eastAsia"/>
                <w:b/>
              </w:rPr>
              <w:t>尺度</w:t>
            </w:r>
          </w:p>
        </w:tc>
        <w:tc>
          <w:tcPr>
            <w:tcW w:w="1701" w:type="dxa"/>
            <w:tcBorders>
              <w:top w:val="single" w:sz="12" w:space="0" w:color="auto"/>
              <w:left w:val="nil"/>
              <w:bottom w:val="single" w:sz="4" w:space="0" w:color="auto"/>
              <w:right w:val="nil"/>
            </w:tcBorders>
            <w:vAlign w:val="center"/>
          </w:tcPr>
          <w:p w14:paraId="49B3C528" w14:textId="07E1C9E0" w:rsidR="00D24EFC" w:rsidRPr="002F4266" w:rsidRDefault="00D24EFC" w:rsidP="0022173A">
            <w:pPr>
              <w:pStyle w:val="ae"/>
              <w:rPr>
                <w:b/>
              </w:rPr>
            </w:pPr>
            <w:r w:rsidRPr="002F4266">
              <w:rPr>
                <w:rFonts w:hint="eastAsia"/>
                <w:b/>
              </w:rPr>
              <w:t>類</w:t>
            </w:r>
            <w:r w:rsidR="00690E11" w:rsidRPr="002F4266">
              <w:rPr>
                <w:rFonts w:hint="eastAsia"/>
                <w:b/>
              </w:rPr>
              <w:t>型</w:t>
            </w:r>
          </w:p>
        </w:tc>
        <w:tc>
          <w:tcPr>
            <w:tcW w:w="2840" w:type="dxa"/>
            <w:tcBorders>
              <w:top w:val="single" w:sz="12" w:space="0" w:color="auto"/>
              <w:left w:val="nil"/>
              <w:bottom w:val="single" w:sz="4" w:space="0" w:color="auto"/>
              <w:right w:val="nil"/>
            </w:tcBorders>
            <w:vAlign w:val="center"/>
          </w:tcPr>
          <w:p w14:paraId="109F73DD" w14:textId="0AE64034" w:rsidR="00D24EFC" w:rsidRPr="002F4266" w:rsidRDefault="00ED394A" w:rsidP="0022173A">
            <w:pPr>
              <w:pStyle w:val="ae"/>
              <w:rPr>
                <w:b/>
              </w:rPr>
            </w:pPr>
            <w:r w:rsidRPr="002F4266">
              <w:rPr>
                <w:rFonts w:hint="eastAsia"/>
                <w:b/>
              </w:rPr>
              <w:t>接受</w:t>
            </w:r>
            <w:r w:rsidR="00D24EFC" w:rsidRPr="002F4266">
              <w:rPr>
                <w:rFonts w:hint="eastAsia"/>
                <w:b/>
              </w:rPr>
              <w:t>運算子</w:t>
            </w:r>
          </w:p>
        </w:tc>
        <w:tc>
          <w:tcPr>
            <w:tcW w:w="2540" w:type="dxa"/>
            <w:tcBorders>
              <w:top w:val="single" w:sz="12" w:space="0" w:color="auto"/>
              <w:left w:val="nil"/>
              <w:bottom w:val="single" w:sz="4" w:space="0" w:color="auto"/>
              <w:right w:val="nil"/>
            </w:tcBorders>
            <w:vAlign w:val="center"/>
          </w:tcPr>
          <w:p w14:paraId="502CA114" w14:textId="77777777" w:rsidR="00D24EFC" w:rsidRPr="002F4266" w:rsidRDefault="00D24EFC" w:rsidP="0022173A">
            <w:pPr>
              <w:pStyle w:val="ae"/>
              <w:rPr>
                <w:b/>
              </w:rPr>
            </w:pPr>
            <w:r w:rsidRPr="002F4266">
              <w:rPr>
                <w:rFonts w:hint="eastAsia"/>
                <w:b/>
              </w:rPr>
              <w:t>範例</w:t>
            </w:r>
          </w:p>
        </w:tc>
      </w:tr>
      <w:tr w:rsidR="00D24EFC" w14:paraId="5B9AB46F" w14:textId="77777777" w:rsidTr="0022173A">
        <w:tc>
          <w:tcPr>
            <w:tcW w:w="1413" w:type="dxa"/>
            <w:tcBorders>
              <w:top w:val="single" w:sz="4" w:space="0" w:color="auto"/>
              <w:left w:val="nil"/>
              <w:bottom w:val="nil"/>
              <w:right w:val="nil"/>
            </w:tcBorders>
            <w:vAlign w:val="center"/>
          </w:tcPr>
          <w:p w14:paraId="4EA55ED8" w14:textId="77777777" w:rsidR="00D24EFC" w:rsidRPr="00ED394A" w:rsidRDefault="00D24EFC" w:rsidP="0022173A">
            <w:pPr>
              <w:pStyle w:val="ae"/>
              <w:rPr>
                <w:sz w:val="20"/>
              </w:rPr>
            </w:pPr>
            <w:r w:rsidRPr="00ED394A">
              <w:rPr>
                <w:rFonts w:hint="eastAsia"/>
                <w:sz w:val="20"/>
              </w:rPr>
              <w:t>名義尺度</w:t>
            </w:r>
          </w:p>
        </w:tc>
        <w:tc>
          <w:tcPr>
            <w:tcW w:w="1701" w:type="dxa"/>
            <w:vMerge w:val="restart"/>
            <w:tcBorders>
              <w:top w:val="single" w:sz="4" w:space="0" w:color="auto"/>
              <w:left w:val="nil"/>
              <w:bottom w:val="nil"/>
              <w:right w:val="nil"/>
            </w:tcBorders>
            <w:vAlign w:val="center"/>
          </w:tcPr>
          <w:p w14:paraId="393455EB" w14:textId="72AD7B5F" w:rsidR="00690E11" w:rsidRPr="00ED394A" w:rsidRDefault="00D24EFC" w:rsidP="0022173A">
            <w:pPr>
              <w:pStyle w:val="ae"/>
              <w:rPr>
                <w:sz w:val="20"/>
              </w:rPr>
            </w:pPr>
            <w:r w:rsidRPr="00ED394A">
              <w:rPr>
                <w:rFonts w:hint="eastAsia"/>
                <w:sz w:val="20"/>
              </w:rPr>
              <w:t>非計量</w:t>
            </w:r>
            <w:r w:rsidR="00690E11" w:rsidRPr="00ED394A">
              <w:rPr>
                <w:rFonts w:hint="eastAsia"/>
                <w:sz w:val="20"/>
              </w:rPr>
              <w:t>（類別）</w:t>
            </w:r>
          </w:p>
        </w:tc>
        <w:tc>
          <w:tcPr>
            <w:tcW w:w="2840" w:type="dxa"/>
            <w:tcBorders>
              <w:top w:val="single" w:sz="4" w:space="0" w:color="auto"/>
              <w:left w:val="nil"/>
              <w:bottom w:val="nil"/>
              <w:right w:val="nil"/>
            </w:tcBorders>
            <w:vAlign w:val="center"/>
          </w:tcPr>
          <w:p w14:paraId="27D0DCDB"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p>
        </w:tc>
        <w:tc>
          <w:tcPr>
            <w:tcW w:w="2540" w:type="dxa"/>
            <w:tcBorders>
              <w:top w:val="single" w:sz="4" w:space="0" w:color="auto"/>
              <w:left w:val="nil"/>
              <w:bottom w:val="nil"/>
              <w:right w:val="nil"/>
            </w:tcBorders>
            <w:vAlign w:val="center"/>
          </w:tcPr>
          <w:p w14:paraId="12B59826" w14:textId="5EEC1FBC" w:rsidR="00D24EFC" w:rsidRPr="00ED394A" w:rsidRDefault="00ED394A" w:rsidP="0022173A">
            <w:pPr>
              <w:pStyle w:val="ae"/>
              <w:rPr>
                <w:sz w:val="20"/>
              </w:rPr>
            </w:pPr>
            <w:r>
              <w:rPr>
                <w:rFonts w:hint="eastAsia"/>
                <w:sz w:val="20"/>
              </w:rPr>
              <w:t>性別（男性、女性）</w:t>
            </w:r>
          </w:p>
        </w:tc>
      </w:tr>
      <w:tr w:rsidR="00D24EFC" w14:paraId="495F32C0" w14:textId="77777777" w:rsidTr="0022173A">
        <w:tc>
          <w:tcPr>
            <w:tcW w:w="1413" w:type="dxa"/>
            <w:tcBorders>
              <w:top w:val="nil"/>
              <w:left w:val="nil"/>
              <w:bottom w:val="nil"/>
              <w:right w:val="nil"/>
            </w:tcBorders>
            <w:vAlign w:val="center"/>
          </w:tcPr>
          <w:p w14:paraId="5908DCDD" w14:textId="77777777" w:rsidR="00D24EFC" w:rsidRPr="00ED394A" w:rsidRDefault="00D24EFC" w:rsidP="0022173A">
            <w:pPr>
              <w:pStyle w:val="ae"/>
              <w:rPr>
                <w:sz w:val="20"/>
              </w:rPr>
            </w:pPr>
            <w:r w:rsidRPr="00ED394A">
              <w:rPr>
                <w:rFonts w:hint="eastAsia"/>
                <w:sz w:val="20"/>
              </w:rPr>
              <w:t>順序尺度</w:t>
            </w:r>
          </w:p>
        </w:tc>
        <w:tc>
          <w:tcPr>
            <w:tcW w:w="1701" w:type="dxa"/>
            <w:vMerge/>
            <w:tcBorders>
              <w:top w:val="nil"/>
              <w:left w:val="nil"/>
              <w:bottom w:val="nil"/>
              <w:right w:val="nil"/>
            </w:tcBorders>
            <w:vAlign w:val="center"/>
          </w:tcPr>
          <w:p w14:paraId="440E029F" w14:textId="77777777" w:rsidR="00D24EFC" w:rsidRPr="00ED394A" w:rsidRDefault="00D24EFC" w:rsidP="0022173A">
            <w:pPr>
              <w:pStyle w:val="ae"/>
              <w:rPr>
                <w:sz w:val="20"/>
              </w:rPr>
            </w:pPr>
          </w:p>
        </w:tc>
        <w:tc>
          <w:tcPr>
            <w:tcW w:w="2840" w:type="dxa"/>
            <w:tcBorders>
              <w:top w:val="nil"/>
              <w:left w:val="nil"/>
              <w:bottom w:val="nil"/>
              <w:right w:val="nil"/>
            </w:tcBorders>
            <w:vAlign w:val="center"/>
          </w:tcPr>
          <w:p w14:paraId="68875CA9"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p>
        </w:tc>
        <w:tc>
          <w:tcPr>
            <w:tcW w:w="2540" w:type="dxa"/>
            <w:tcBorders>
              <w:top w:val="nil"/>
              <w:left w:val="nil"/>
              <w:bottom w:val="nil"/>
              <w:right w:val="nil"/>
            </w:tcBorders>
            <w:vAlign w:val="center"/>
          </w:tcPr>
          <w:p w14:paraId="2BFAA380" w14:textId="267F0EB0" w:rsidR="00D24EFC" w:rsidRPr="00ED394A" w:rsidRDefault="00ED394A" w:rsidP="0022173A">
            <w:pPr>
              <w:pStyle w:val="ae"/>
              <w:rPr>
                <w:sz w:val="20"/>
              </w:rPr>
            </w:pPr>
            <w:r w:rsidRPr="00ED394A">
              <w:rPr>
                <w:rFonts w:hint="eastAsia"/>
                <w:sz w:val="20"/>
              </w:rPr>
              <w:t>體積（大、中、小）</w:t>
            </w:r>
          </w:p>
        </w:tc>
      </w:tr>
      <w:tr w:rsidR="00D24EFC" w14:paraId="5E139444" w14:textId="77777777" w:rsidTr="0022173A">
        <w:tc>
          <w:tcPr>
            <w:tcW w:w="1413" w:type="dxa"/>
            <w:tcBorders>
              <w:top w:val="nil"/>
              <w:left w:val="nil"/>
              <w:bottom w:val="nil"/>
              <w:right w:val="nil"/>
            </w:tcBorders>
            <w:vAlign w:val="center"/>
          </w:tcPr>
          <w:p w14:paraId="642AD401" w14:textId="77777777" w:rsidR="00D24EFC" w:rsidRPr="00ED394A" w:rsidRDefault="00D24EFC" w:rsidP="0022173A">
            <w:pPr>
              <w:pStyle w:val="ae"/>
              <w:rPr>
                <w:sz w:val="20"/>
              </w:rPr>
            </w:pPr>
            <w:r w:rsidRPr="00ED394A">
              <w:rPr>
                <w:rFonts w:hint="eastAsia"/>
                <w:sz w:val="20"/>
              </w:rPr>
              <w:t>等距尺度</w:t>
            </w:r>
          </w:p>
        </w:tc>
        <w:tc>
          <w:tcPr>
            <w:tcW w:w="1701" w:type="dxa"/>
            <w:vMerge w:val="restart"/>
            <w:tcBorders>
              <w:top w:val="nil"/>
              <w:left w:val="nil"/>
              <w:bottom w:val="nil"/>
              <w:right w:val="nil"/>
            </w:tcBorders>
            <w:vAlign w:val="center"/>
          </w:tcPr>
          <w:p w14:paraId="5A14058D" w14:textId="0462D9F6" w:rsidR="00690E11" w:rsidRPr="00ED394A" w:rsidRDefault="00D24EFC" w:rsidP="0022173A">
            <w:pPr>
              <w:pStyle w:val="ae"/>
              <w:rPr>
                <w:sz w:val="20"/>
              </w:rPr>
            </w:pPr>
            <w:r w:rsidRPr="00ED394A">
              <w:rPr>
                <w:rFonts w:hint="eastAsia"/>
                <w:sz w:val="20"/>
              </w:rPr>
              <w:t>計量</w:t>
            </w:r>
            <w:r w:rsidR="00690E11" w:rsidRPr="00ED394A">
              <w:rPr>
                <w:rFonts w:hint="eastAsia"/>
                <w:sz w:val="20"/>
              </w:rPr>
              <w:t>（數值）</w:t>
            </w:r>
          </w:p>
        </w:tc>
        <w:tc>
          <w:tcPr>
            <w:tcW w:w="2840" w:type="dxa"/>
            <w:tcBorders>
              <w:top w:val="nil"/>
              <w:left w:val="nil"/>
              <w:bottom w:val="nil"/>
              <w:right w:val="nil"/>
            </w:tcBorders>
            <w:vAlign w:val="center"/>
          </w:tcPr>
          <w:p w14:paraId="4D25CE3C"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p>
        </w:tc>
        <w:tc>
          <w:tcPr>
            <w:tcW w:w="2540" w:type="dxa"/>
            <w:tcBorders>
              <w:top w:val="nil"/>
              <w:left w:val="nil"/>
              <w:bottom w:val="nil"/>
              <w:right w:val="nil"/>
            </w:tcBorders>
            <w:vAlign w:val="center"/>
          </w:tcPr>
          <w:p w14:paraId="3E65AFBC" w14:textId="71524177" w:rsidR="00D24EFC" w:rsidRPr="00ED394A" w:rsidRDefault="00ED394A" w:rsidP="0022173A">
            <w:pPr>
              <w:pStyle w:val="ae"/>
              <w:rPr>
                <w:sz w:val="20"/>
              </w:rPr>
            </w:pPr>
            <w:r>
              <w:rPr>
                <w:rFonts w:hint="eastAsia"/>
                <w:sz w:val="20"/>
              </w:rPr>
              <w:t>滿意度（</w:t>
            </w:r>
            <w:r>
              <w:rPr>
                <w:rFonts w:hint="eastAsia"/>
                <w:sz w:val="20"/>
              </w:rPr>
              <w:t>1,</w:t>
            </w:r>
            <w:r>
              <w:rPr>
                <w:sz w:val="20"/>
              </w:rPr>
              <w:t xml:space="preserve"> 2, 3</w:t>
            </w:r>
            <w:r>
              <w:rPr>
                <w:rFonts w:hint="eastAsia"/>
                <w:sz w:val="20"/>
              </w:rPr>
              <w:t>）</w:t>
            </w:r>
          </w:p>
        </w:tc>
      </w:tr>
      <w:tr w:rsidR="00D24EFC" w14:paraId="70C9717D" w14:textId="77777777" w:rsidTr="002F4266">
        <w:tc>
          <w:tcPr>
            <w:tcW w:w="1413" w:type="dxa"/>
            <w:tcBorders>
              <w:top w:val="nil"/>
              <w:left w:val="nil"/>
              <w:bottom w:val="single" w:sz="12" w:space="0" w:color="auto"/>
              <w:right w:val="nil"/>
            </w:tcBorders>
            <w:vAlign w:val="center"/>
          </w:tcPr>
          <w:p w14:paraId="302BCDCB" w14:textId="77777777" w:rsidR="00D24EFC" w:rsidRPr="00ED394A" w:rsidRDefault="00D24EFC" w:rsidP="0022173A">
            <w:pPr>
              <w:pStyle w:val="ae"/>
              <w:rPr>
                <w:sz w:val="20"/>
              </w:rPr>
            </w:pPr>
            <w:r w:rsidRPr="00ED394A">
              <w:rPr>
                <w:rFonts w:hint="eastAsia"/>
                <w:sz w:val="20"/>
              </w:rPr>
              <w:t>比例尺度</w:t>
            </w:r>
          </w:p>
        </w:tc>
        <w:tc>
          <w:tcPr>
            <w:tcW w:w="1701" w:type="dxa"/>
            <w:vMerge/>
            <w:tcBorders>
              <w:top w:val="nil"/>
              <w:left w:val="nil"/>
              <w:bottom w:val="single" w:sz="12" w:space="0" w:color="auto"/>
              <w:right w:val="nil"/>
            </w:tcBorders>
            <w:vAlign w:val="center"/>
          </w:tcPr>
          <w:p w14:paraId="1B82BD77" w14:textId="77777777" w:rsidR="00D24EFC" w:rsidRPr="00ED394A" w:rsidRDefault="00D24EFC" w:rsidP="0022173A">
            <w:pPr>
              <w:pStyle w:val="ae"/>
              <w:rPr>
                <w:sz w:val="20"/>
              </w:rPr>
            </w:pPr>
          </w:p>
        </w:tc>
        <w:tc>
          <w:tcPr>
            <w:tcW w:w="2840" w:type="dxa"/>
            <w:tcBorders>
              <w:top w:val="nil"/>
              <w:left w:val="nil"/>
              <w:bottom w:val="single" w:sz="12" w:space="0" w:color="auto"/>
              <w:right w:val="nil"/>
            </w:tcBorders>
            <w:vAlign w:val="center"/>
          </w:tcPr>
          <w:p w14:paraId="01AB341C" w14:textId="77777777" w:rsidR="00D24EFC" w:rsidRPr="00ED394A" w:rsidRDefault="00D24EFC" w:rsidP="0022173A">
            <w:pPr>
              <w:pStyle w:val="ae"/>
              <w:rPr>
                <w:rFonts w:cs="Times New Roman"/>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r w:rsidRPr="00ED394A">
              <w:rPr>
                <w:rFonts w:cs="Times New Roman" w:hint="eastAsia"/>
                <w:sz w:val="20"/>
              </w:rPr>
              <w:t>、×、÷</w:t>
            </w:r>
          </w:p>
        </w:tc>
        <w:tc>
          <w:tcPr>
            <w:tcW w:w="2540" w:type="dxa"/>
            <w:tcBorders>
              <w:top w:val="nil"/>
              <w:left w:val="nil"/>
              <w:bottom w:val="single" w:sz="12" w:space="0" w:color="auto"/>
              <w:right w:val="nil"/>
            </w:tcBorders>
            <w:vAlign w:val="center"/>
          </w:tcPr>
          <w:p w14:paraId="1FFABA4A" w14:textId="66B34FB7" w:rsidR="00D24EFC" w:rsidRPr="00ED394A" w:rsidRDefault="00ED394A" w:rsidP="0022173A">
            <w:pPr>
              <w:pStyle w:val="ae"/>
              <w:rPr>
                <w:sz w:val="20"/>
              </w:rPr>
            </w:pPr>
            <w:r>
              <w:rPr>
                <w:rFonts w:hint="eastAsia"/>
                <w:sz w:val="20"/>
              </w:rPr>
              <w:t>體重、身高等</w:t>
            </w:r>
          </w:p>
        </w:tc>
      </w:tr>
    </w:tbl>
    <w:p w14:paraId="615F33F5" w14:textId="18BBC38D" w:rsidR="001754A6" w:rsidRDefault="001C13DC" w:rsidP="0018685D">
      <w:r>
        <w:rPr>
          <w:rFonts w:hint="eastAsia"/>
        </w:rPr>
        <w:t>不同的編碼方式將對機器學習模型造成一定程度的影響，</w:t>
      </w:r>
      <w:r w:rsidR="00A862B8">
        <w:fldChar w:fldCharType="begin"/>
      </w:r>
      <w:r w:rsidR="00A862B8">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00A862B8">
        <w:fldChar w:fldCharType="separate"/>
      </w:r>
      <w:r w:rsidR="00A862B8">
        <w:rPr>
          <w:noProof/>
        </w:rPr>
        <w:t>Potdar et al. (2017)</w:t>
      </w:r>
      <w:r w:rsidR="00A862B8">
        <w:fldChar w:fldCharType="end"/>
      </w:r>
      <w:r w:rsidR="0055138E">
        <w:t xml:space="preserve"> </w:t>
      </w:r>
      <w:r w:rsidR="00B36DF3">
        <w:t xml:space="preserve"> </w:t>
      </w:r>
      <w:r w:rsidR="00047A97">
        <w:rPr>
          <w:rFonts w:hint="eastAsia"/>
        </w:rPr>
        <w:t>使用的處理類別變數時常見的不同編碼方式對</w:t>
      </w:r>
      <w:r w:rsidR="00047A97">
        <w:rPr>
          <w:rFonts w:hint="eastAsia"/>
        </w:rPr>
        <w:t>UCI</w:t>
      </w:r>
      <w:r w:rsidR="00047A97">
        <w:rPr>
          <w:rFonts w:hint="eastAsia"/>
        </w:rPr>
        <w:t>的車輛評估資料集（</w:t>
      </w:r>
      <w:r w:rsidR="002C018C">
        <w:t>C</w:t>
      </w:r>
      <w:r w:rsidR="00B22BC4" w:rsidRPr="00B22BC4">
        <w:t xml:space="preserve">ar </w:t>
      </w:r>
      <w:r w:rsidR="002C018C">
        <w:t>E</w:t>
      </w:r>
      <w:r w:rsidR="00B22BC4" w:rsidRPr="00B22BC4">
        <w:t xml:space="preserve">valuation </w:t>
      </w:r>
      <w:r w:rsidR="002C018C">
        <w:t>D</w:t>
      </w:r>
      <w:r w:rsidR="00B22BC4" w:rsidRPr="00B22BC4">
        <w:t xml:space="preserve">ata </w:t>
      </w:r>
      <w:r w:rsidR="002C018C">
        <w:t>S</w:t>
      </w:r>
      <w:r w:rsidR="00B22BC4" w:rsidRPr="00B22BC4">
        <w:t>et</w:t>
      </w:r>
      <w:r w:rsidR="00B22BC4">
        <w:t>, 1990</w:t>
      </w:r>
      <w:r w:rsidR="00047A97">
        <w:rPr>
          <w:rFonts w:hint="eastAsia"/>
        </w:rPr>
        <w:t>）進行預處理後</w:t>
      </w:r>
      <w:r w:rsidR="00B22BC4">
        <w:rPr>
          <w:rFonts w:hint="eastAsia"/>
        </w:rPr>
        <w:t>交由</w:t>
      </w:r>
      <w:r w:rsidR="00B22BC4">
        <w:rPr>
          <w:rFonts w:hint="eastAsia"/>
        </w:rPr>
        <w:t>ANN</w:t>
      </w:r>
      <w:r w:rsidR="00B22BC4">
        <w:rPr>
          <w:rFonts w:hint="eastAsia"/>
        </w:rPr>
        <w:t>訓練分類</w:t>
      </w:r>
      <w:r w:rsidR="00527A22">
        <w:rPr>
          <w:rFonts w:hint="eastAsia"/>
        </w:rPr>
        <w:t>，</w:t>
      </w:r>
      <w:r w:rsidR="004D671A">
        <w:rPr>
          <w:rFonts w:hint="eastAsia"/>
        </w:rPr>
        <w:t>探討了不同的編碼方式將對於</w:t>
      </w:r>
      <w:r w:rsidR="004D671A">
        <w:rPr>
          <w:rFonts w:hint="eastAsia"/>
        </w:rPr>
        <w:t>ANN</w:t>
      </w:r>
      <w:r w:rsidR="004D671A">
        <w:rPr>
          <w:rFonts w:hint="eastAsia"/>
        </w:rPr>
        <w:t>分類模型訓練完後的預測準確度有</w:t>
      </w:r>
      <w:r w:rsidR="00CD4651">
        <w:rPr>
          <w:rFonts w:hint="eastAsia"/>
        </w:rPr>
        <w:t>著明顯</w:t>
      </w:r>
      <w:r w:rsidR="004D671A">
        <w:rPr>
          <w:rFonts w:hint="eastAsia"/>
        </w:rPr>
        <w:t>影響</w:t>
      </w:r>
      <w:r w:rsidR="00B22BC4">
        <w:rPr>
          <w:rFonts w:hint="eastAsia"/>
        </w:rPr>
        <w:t>，如</w:t>
      </w:r>
      <w:r w:rsidR="008640C7">
        <w:fldChar w:fldCharType="begin"/>
      </w:r>
      <w:r w:rsidR="008640C7">
        <w:instrText xml:space="preserve"> </w:instrText>
      </w:r>
      <w:r w:rsidR="008640C7">
        <w:rPr>
          <w:rFonts w:hint="eastAsia"/>
        </w:rPr>
        <w:instrText>REF _Ref120715643 \h</w:instrText>
      </w:r>
      <w:r w:rsidR="008640C7">
        <w:instrText xml:space="preserve"> </w:instrText>
      </w:r>
      <w:r w:rsidR="008640C7">
        <w:fldChar w:fldCharType="separate"/>
      </w:r>
      <w:r w:rsidR="00F76BC5">
        <w:rPr>
          <w:rFonts w:hint="eastAsia"/>
        </w:rPr>
        <w:t>表</w:t>
      </w:r>
      <w:r w:rsidR="00F76BC5">
        <w:rPr>
          <w:rFonts w:hint="eastAsia"/>
        </w:rPr>
        <w:t xml:space="preserve"> </w:t>
      </w:r>
      <w:r w:rsidR="00F76BC5">
        <w:rPr>
          <w:noProof/>
        </w:rPr>
        <w:t>2</w:t>
      </w:r>
      <w:r w:rsidR="00F76BC5">
        <w:t>.</w:t>
      </w:r>
      <w:r w:rsidR="00F76BC5">
        <w:rPr>
          <w:noProof/>
        </w:rPr>
        <w:t>3</w:t>
      </w:r>
      <w:r w:rsidR="008640C7">
        <w:fldChar w:fldCharType="end"/>
      </w:r>
      <w:r w:rsidR="00B22BC4">
        <w:rPr>
          <w:rFonts w:hint="eastAsia"/>
        </w:rPr>
        <w:t>所示</w:t>
      </w:r>
      <w:r w:rsidR="004D671A">
        <w:rPr>
          <w:rFonts w:hint="eastAsia"/>
        </w:rPr>
        <w:t>。</w:t>
      </w:r>
      <w:r w:rsidR="00527A22">
        <w:rPr>
          <w:rFonts w:hint="eastAsia"/>
        </w:rPr>
        <w:t>可見</w:t>
      </w:r>
      <w:r w:rsidR="00ED0A83">
        <w:rPr>
          <w:rFonts w:hint="eastAsia"/>
        </w:rPr>
        <w:t>在選擇特定的變數編碼前，必須先明白各個特徵本身</w:t>
      </w:r>
      <w:r w:rsidR="004D671A">
        <w:rPr>
          <w:rFonts w:hint="eastAsia"/>
        </w:rPr>
        <w:t>的刻度關係</w:t>
      </w:r>
      <w:r w:rsidR="00865EFC">
        <w:rPr>
          <w:rFonts w:hint="eastAsia"/>
        </w:rPr>
        <w:t>，</w:t>
      </w:r>
      <w:r w:rsidR="006D1BA3">
        <w:rPr>
          <w:rFonts w:hint="eastAsia"/>
        </w:rPr>
        <w:t>再</w:t>
      </w:r>
      <w:r w:rsidR="00865EFC">
        <w:rPr>
          <w:rFonts w:hint="eastAsia"/>
        </w:rPr>
        <w:t>選擇相對應的編碼方式</w:t>
      </w:r>
      <w:r w:rsidR="003764F2">
        <w:rPr>
          <w:rFonts w:hint="eastAsia"/>
        </w:rPr>
        <w:t>，才能使機器學習模型能正確的識別</w:t>
      </w:r>
      <w:r w:rsidR="00EC16CB">
        <w:rPr>
          <w:rFonts w:hint="eastAsia"/>
        </w:rPr>
        <w:t>類別</w:t>
      </w:r>
      <w:r w:rsidR="003764F2">
        <w:rPr>
          <w:rFonts w:hint="eastAsia"/>
        </w:rPr>
        <w:t>特徵關係，</w:t>
      </w:r>
      <w:r w:rsidR="002F4266">
        <w:rPr>
          <w:rFonts w:hint="eastAsia"/>
        </w:rPr>
        <w:t>使模型</w:t>
      </w:r>
      <w:r w:rsidR="00EC16CB">
        <w:rPr>
          <w:rFonts w:hint="eastAsia"/>
        </w:rPr>
        <w:t>導</w:t>
      </w:r>
      <w:r w:rsidR="002F4266">
        <w:rPr>
          <w:rFonts w:hint="eastAsia"/>
        </w:rPr>
        <w:t>出</w:t>
      </w:r>
      <w:r w:rsidR="003764F2">
        <w:rPr>
          <w:rFonts w:hint="eastAsia"/>
        </w:rPr>
        <w:t>更</w:t>
      </w:r>
      <w:r w:rsidR="00EC16CB">
        <w:rPr>
          <w:rFonts w:hint="eastAsia"/>
        </w:rPr>
        <w:t>優異</w:t>
      </w:r>
      <w:r w:rsidR="003764F2">
        <w:rPr>
          <w:rFonts w:hint="eastAsia"/>
        </w:rPr>
        <w:t>的分類成果。</w:t>
      </w:r>
    </w:p>
    <w:p w14:paraId="48158D85" w14:textId="11B371DF" w:rsidR="008640C7" w:rsidRDefault="008640C7" w:rsidP="008640C7">
      <w:pPr>
        <w:pStyle w:val="af5"/>
        <w:keepNext/>
      </w:pPr>
      <w:bookmarkStart w:id="36" w:name="_Ref120715643"/>
      <w:bookmarkStart w:id="37" w:name="_Toc123328561"/>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F76BC5">
        <w:rPr>
          <w:noProof/>
        </w:rPr>
        <w:t>2</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F76BC5">
        <w:rPr>
          <w:noProof/>
        </w:rPr>
        <w:t>3</w:t>
      </w:r>
      <w:r w:rsidR="00793819">
        <w:fldChar w:fldCharType="end"/>
      </w:r>
      <w:bookmarkEnd w:id="36"/>
      <w:r>
        <w:rPr>
          <w:rFonts w:hint="eastAsia"/>
        </w:rPr>
        <w:t xml:space="preserve"> </w:t>
      </w:r>
      <w:r w:rsidRPr="008640C7">
        <w:rPr>
          <w:rFonts w:hint="eastAsia"/>
        </w:rPr>
        <w:t>不同編碼方式所對應的模型準確度</w:t>
      </w:r>
      <w:r w:rsidRPr="008640C7">
        <w:rPr>
          <w:rFonts w:hint="eastAsia"/>
        </w:rPr>
        <w:t xml:space="preserve"> </w:t>
      </w:r>
      <w:r w:rsidRPr="008640C7">
        <w:fldChar w:fldCharType="begin"/>
      </w:r>
      <w:r w:rsidRPr="008640C7">
        <w:instrText xml:space="preserve"> ADDIN EN.CITE &lt;EndNote&gt;&lt;Cite&gt;&lt;Author&gt;Potdar&lt;/Author&gt;&lt;Year&gt;2017&lt;/Year&gt;&lt;RecNum&gt;2&lt;/RecNum&gt;&lt;DisplayText&gt;(Potdar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Pr="008640C7">
        <w:fldChar w:fldCharType="separate"/>
      </w:r>
      <w:r w:rsidRPr="008640C7">
        <w:t>(</w:t>
      </w:r>
      <w:proofErr w:type="spellStart"/>
      <w:r w:rsidRPr="008640C7">
        <w:t>Potdar</w:t>
      </w:r>
      <w:proofErr w:type="spellEnd"/>
      <w:r w:rsidRPr="008640C7">
        <w:t xml:space="preserve"> et al., 2017)</w:t>
      </w:r>
      <w:r w:rsidRPr="008640C7">
        <w:fldChar w:fldCharType="end"/>
      </w:r>
      <w:r w:rsidRPr="008640C7">
        <w:rPr>
          <w:rFonts w:hint="eastAsia"/>
        </w:rPr>
        <w:t>。</w:t>
      </w:r>
      <w:bookmarkEnd w:id="37"/>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tblGrid>
      <w:tr w:rsidR="0064508A" w14:paraId="2ED743A6" w14:textId="77777777" w:rsidTr="008640C7">
        <w:trPr>
          <w:jc w:val="center"/>
        </w:trPr>
        <w:tc>
          <w:tcPr>
            <w:tcW w:w="3544" w:type="dxa"/>
            <w:tcBorders>
              <w:top w:val="single" w:sz="12" w:space="0" w:color="auto"/>
              <w:bottom w:val="single" w:sz="4" w:space="0" w:color="auto"/>
            </w:tcBorders>
            <w:vAlign w:val="center"/>
          </w:tcPr>
          <w:p w14:paraId="612A6D28" w14:textId="45AD7B4C" w:rsidR="0064508A" w:rsidRPr="00A65ED7" w:rsidRDefault="0064508A" w:rsidP="00615137">
            <w:pPr>
              <w:spacing w:line="240" w:lineRule="auto"/>
              <w:ind w:firstLine="0"/>
              <w:jc w:val="center"/>
              <w:rPr>
                <w:b/>
              </w:rPr>
            </w:pPr>
            <w:r w:rsidRPr="00A65ED7">
              <w:rPr>
                <w:rFonts w:hint="eastAsia"/>
                <w:b/>
              </w:rPr>
              <w:t>E</w:t>
            </w:r>
            <w:r w:rsidRPr="00A65ED7">
              <w:rPr>
                <w:b/>
              </w:rPr>
              <w:t>ncoding Technique</w:t>
            </w:r>
          </w:p>
        </w:tc>
        <w:tc>
          <w:tcPr>
            <w:tcW w:w="2693" w:type="dxa"/>
            <w:tcBorders>
              <w:top w:val="single" w:sz="12" w:space="0" w:color="auto"/>
              <w:bottom w:val="single" w:sz="4" w:space="0" w:color="auto"/>
            </w:tcBorders>
            <w:vAlign w:val="center"/>
          </w:tcPr>
          <w:p w14:paraId="33AA7F02" w14:textId="6B01408E" w:rsidR="0064508A" w:rsidRPr="00A65ED7" w:rsidRDefault="0064508A" w:rsidP="00615137">
            <w:pPr>
              <w:spacing w:line="240" w:lineRule="auto"/>
              <w:ind w:firstLine="0"/>
              <w:jc w:val="center"/>
              <w:rPr>
                <w:b/>
              </w:rPr>
            </w:pPr>
            <w:r w:rsidRPr="00A65ED7">
              <w:rPr>
                <w:rFonts w:hint="eastAsia"/>
                <w:b/>
              </w:rPr>
              <w:t>A</w:t>
            </w:r>
            <w:r w:rsidRPr="00A65ED7">
              <w:rPr>
                <w:b/>
              </w:rPr>
              <w:t>ccuracy (Percentage)</w:t>
            </w:r>
          </w:p>
        </w:tc>
      </w:tr>
      <w:tr w:rsidR="0064508A" w14:paraId="5BD1336A" w14:textId="77777777" w:rsidTr="008640C7">
        <w:trPr>
          <w:jc w:val="center"/>
        </w:trPr>
        <w:tc>
          <w:tcPr>
            <w:tcW w:w="3544" w:type="dxa"/>
            <w:tcBorders>
              <w:top w:val="single" w:sz="4" w:space="0" w:color="auto"/>
            </w:tcBorders>
            <w:vAlign w:val="center"/>
          </w:tcPr>
          <w:p w14:paraId="134AFB91" w14:textId="6256FE91" w:rsidR="0064508A" w:rsidRDefault="0064508A" w:rsidP="00615137">
            <w:pPr>
              <w:spacing w:line="240" w:lineRule="auto"/>
              <w:ind w:firstLine="0"/>
              <w:jc w:val="center"/>
            </w:pPr>
            <w:r>
              <w:rPr>
                <w:rFonts w:hint="eastAsia"/>
              </w:rPr>
              <w:t>O</w:t>
            </w:r>
            <w:r>
              <w:t>ne Hot Coding</w:t>
            </w:r>
          </w:p>
        </w:tc>
        <w:tc>
          <w:tcPr>
            <w:tcW w:w="2693" w:type="dxa"/>
            <w:tcBorders>
              <w:top w:val="single" w:sz="4" w:space="0" w:color="auto"/>
            </w:tcBorders>
            <w:vAlign w:val="center"/>
          </w:tcPr>
          <w:p w14:paraId="3EA1AF5C" w14:textId="1515C60B" w:rsidR="0064508A" w:rsidRDefault="00376031" w:rsidP="00615137">
            <w:pPr>
              <w:spacing w:line="240" w:lineRule="auto"/>
              <w:ind w:firstLine="0"/>
              <w:jc w:val="center"/>
            </w:pPr>
            <w:r>
              <w:rPr>
                <w:rFonts w:hint="eastAsia"/>
              </w:rPr>
              <w:t>9</w:t>
            </w:r>
            <w:r>
              <w:t>0</w:t>
            </w:r>
          </w:p>
        </w:tc>
      </w:tr>
      <w:tr w:rsidR="0064508A" w14:paraId="738CBB33" w14:textId="77777777" w:rsidTr="008640C7">
        <w:trPr>
          <w:jc w:val="center"/>
        </w:trPr>
        <w:tc>
          <w:tcPr>
            <w:tcW w:w="3544" w:type="dxa"/>
            <w:vAlign w:val="center"/>
          </w:tcPr>
          <w:p w14:paraId="03AE3EEE" w14:textId="62CC88A2" w:rsidR="0064508A" w:rsidRDefault="0064508A" w:rsidP="00615137">
            <w:pPr>
              <w:spacing w:line="240" w:lineRule="auto"/>
              <w:ind w:firstLine="0"/>
              <w:jc w:val="center"/>
            </w:pPr>
            <w:r>
              <w:rPr>
                <w:rFonts w:hint="eastAsia"/>
              </w:rPr>
              <w:t>O</w:t>
            </w:r>
            <w:r>
              <w:t>rdinal Coding</w:t>
            </w:r>
          </w:p>
        </w:tc>
        <w:tc>
          <w:tcPr>
            <w:tcW w:w="2693" w:type="dxa"/>
            <w:vAlign w:val="center"/>
          </w:tcPr>
          <w:p w14:paraId="4EB0E6A2" w14:textId="6CAF14AB" w:rsidR="0064508A" w:rsidRDefault="00376031" w:rsidP="00615137">
            <w:pPr>
              <w:spacing w:line="240" w:lineRule="auto"/>
              <w:ind w:firstLine="0"/>
              <w:jc w:val="center"/>
            </w:pPr>
            <w:r>
              <w:rPr>
                <w:rFonts w:hint="eastAsia"/>
              </w:rPr>
              <w:t>8</w:t>
            </w:r>
            <w:r>
              <w:t>0</w:t>
            </w:r>
          </w:p>
        </w:tc>
      </w:tr>
      <w:tr w:rsidR="0064508A" w14:paraId="6F151EDD" w14:textId="77777777" w:rsidTr="008640C7">
        <w:trPr>
          <w:jc w:val="center"/>
        </w:trPr>
        <w:tc>
          <w:tcPr>
            <w:tcW w:w="3544" w:type="dxa"/>
            <w:vAlign w:val="center"/>
          </w:tcPr>
          <w:p w14:paraId="78F6985F" w14:textId="12007E57" w:rsidR="0064508A" w:rsidRDefault="00376031" w:rsidP="00615137">
            <w:pPr>
              <w:spacing w:line="240" w:lineRule="auto"/>
              <w:ind w:firstLine="0"/>
              <w:jc w:val="center"/>
            </w:pPr>
            <w:r>
              <w:rPr>
                <w:rFonts w:hint="eastAsia"/>
              </w:rPr>
              <w:t>S</w:t>
            </w:r>
            <w:r>
              <w:t>um Coding</w:t>
            </w:r>
          </w:p>
        </w:tc>
        <w:tc>
          <w:tcPr>
            <w:tcW w:w="2693" w:type="dxa"/>
            <w:vAlign w:val="center"/>
          </w:tcPr>
          <w:p w14:paraId="274076AA" w14:textId="357E2886" w:rsidR="0064508A" w:rsidRDefault="00376031" w:rsidP="00615137">
            <w:pPr>
              <w:spacing w:line="240" w:lineRule="auto"/>
              <w:ind w:firstLine="0"/>
              <w:jc w:val="center"/>
            </w:pPr>
            <w:r>
              <w:rPr>
                <w:rFonts w:hint="eastAsia"/>
              </w:rPr>
              <w:t>9</w:t>
            </w:r>
            <w:r>
              <w:t>5</w:t>
            </w:r>
          </w:p>
        </w:tc>
      </w:tr>
      <w:tr w:rsidR="0064508A" w14:paraId="64EB68E5" w14:textId="77777777" w:rsidTr="008640C7">
        <w:trPr>
          <w:jc w:val="center"/>
        </w:trPr>
        <w:tc>
          <w:tcPr>
            <w:tcW w:w="3544" w:type="dxa"/>
            <w:vAlign w:val="center"/>
          </w:tcPr>
          <w:p w14:paraId="184DEC97" w14:textId="58057779" w:rsidR="0064508A" w:rsidRDefault="00376031" w:rsidP="00615137">
            <w:pPr>
              <w:spacing w:line="240" w:lineRule="auto"/>
              <w:ind w:firstLine="0"/>
              <w:jc w:val="center"/>
            </w:pPr>
            <w:r>
              <w:rPr>
                <w:rFonts w:hint="eastAsia"/>
              </w:rPr>
              <w:t>H</w:t>
            </w:r>
            <w:r>
              <w:t>elmert Coding</w:t>
            </w:r>
          </w:p>
        </w:tc>
        <w:tc>
          <w:tcPr>
            <w:tcW w:w="2693" w:type="dxa"/>
            <w:vAlign w:val="center"/>
          </w:tcPr>
          <w:p w14:paraId="007A0A57" w14:textId="52ECD5EA" w:rsidR="0064508A" w:rsidRDefault="00376031" w:rsidP="00615137">
            <w:pPr>
              <w:spacing w:line="240" w:lineRule="auto"/>
              <w:ind w:firstLine="0"/>
              <w:jc w:val="center"/>
            </w:pPr>
            <w:r>
              <w:rPr>
                <w:rFonts w:hint="eastAsia"/>
              </w:rPr>
              <w:t>8</w:t>
            </w:r>
            <w:r>
              <w:t>9</w:t>
            </w:r>
          </w:p>
        </w:tc>
      </w:tr>
      <w:tr w:rsidR="0064508A" w14:paraId="3D2255C9" w14:textId="77777777" w:rsidTr="008640C7">
        <w:trPr>
          <w:jc w:val="center"/>
        </w:trPr>
        <w:tc>
          <w:tcPr>
            <w:tcW w:w="3544" w:type="dxa"/>
            <w:vAlign w:val="center"/>
          </w:tcPr>
          <w:p w14:paraId="3624095C" w14:textId="336DD77B" w:rsidR="0064508A" w:rsidRDefault="00376031" w:rsidP="00615137">
            <w:pPr>
              <w:spacing w:line="240" w:lineRule="auto"/>
              <w:ind w:firstLine="0"/>
              <w:jc w:val="center"/>
            </w:pPr>
            <w:r>
              <w:rPr>
                <w:rFonts w:hint="eastAsia"/>
              </w:rPr>
              <w:t>Po</w:t>
            </w:r>
            <w:r>
              <w:t>lynomial Coding</w:t>
            </w:r>
          </w:p>
        </w:tc>
        <w:tc>
          <w:tcPr>
            <w:tcW w:w="2693" w:type="dxa"/>
            <w:vAlign w:val="center"/>
          </w:tcPr>
          <w:p w14:paraId="1F87F081" w14:textId="77B97EAF" w:rsidR="0064508A" w:rsidRDefault="00376031" w:rsidP="00615137">
            <w:pPr>
              <w:spacing w:line="240" w:lineRule="auto"/>
              <w:ind w:firstLine="0"/>
              <w:jc w:val="center"/>
            </w:pPr>
            <w:r>
              <w:rPr>
                <w:rFonts w:hint="eastAsia"/>
              </w:rPr>
              <w:t>9</w:t>
            </w:r>
            <w:r>
              <w:t>1</w:t>
            </w:r>
          </w:p>
        </w:tc>
      </w:tr>
      <w:tr w:rsidR="0064508A" w14:paraId="57B86CFC" w14:textId="77777777" w:rsidTr="008640C7">
        <w:trPr>
          <w:jc w:val="center"/>
        </w:trPr>
        <w:tc>
          <w:tcPr>
            <w:tcW w:w="3544" w:type="dxa"/>
            <w:vAlign w:val="center"/>
          </w:tcPr>
          <w:p w14:paraId="6941E073" w14:textId="20D5363C" w:rsidR="0064508A" w:rsidRDefault="00376031" w:rsidP="00615137">
            <w:pPr>
              <w:spacing w:line="240" w:lineRule="auto"/>
              <w:ind w:firstLine="0"/>
              <w:jc w:val="center"/>
            </w:pPr>
            <w:r>
              <w:rPr>
                <w:rFonts w:hint="eastAsia"/>
              </w:rPr>
              <w:t>B</w:t>
            </w:r>
            <w:r>
              <w:t>ackward Difference Coding</w:t>
            </w:r>
          </w:p>
        </w:tc>
        <w:tc>
          <w:tcPr>
            <w:tcW w:w="2693" w:type="dxa"/>
            <w:vAlign w:val="center"/>
          </w:tcPr>
          <w:p w14:paraId="1F4C9337" w14:textId="3D540098" w:rsidR="0064508A" w:rsidRDefault="00376031" w:rsidP="00615137">
            <w:pPr>
              <w:spacing w:line="240" w:lineRule="auto"/>
              <w:ind w:firstLine="0"/>
              <w:jc w:val="center"/>
            </w:pPr>
            <w:r>
              <w:rPr>
                <w:rFonts w:hint="eastAsia"/>
              </w:rPr>
              <w:t>9</w:t>
            </w:r>
            <w:r>
              <w:t>5</w:t>
            </w:r>
          </w:p>
        </w:tc>
      </w:tr>
      <w:tr w:rsidR="0064508A" w14:paraId="7DFF3571" w14:textId="77777777" w:rsidTr="008640C7">
        <w:trPr>
          <w:jc w:val="center"/>
        </w:trPr>
        <w:tc>
          <w:tcPr>
            <w:tcW w:w="3544" w:type="dxa"/>
            <w:tcBorders>
              <w:bottom w:val="single" w:sz="12" w:space="0" w:color="auto"/>
            </w:tcBorders>
            <w:vAlign w:val="center"/>
          </w:tcPr>
          <w:p w14:paraId="5939EEBD" w14:textId="71D8FF11" w:rsidR="0064508A" w:rsidRDefault="00376031" w:rsidP="00615137">
            <w:pPr>
              <w:spacing w:line="240" w:lineRule="auto"/>
              <w:ind w:firstLine="0"/>
              <w:jc w:val="center"/>
            </w:pPr>
            <w:r>
              <w:rPr>
                <w:rFonts w:hint="eastAsia"/>
              </w:rPr>
              <w:t>B</w:t>
            </w:r>
            <w:r>
              <w:t>inary Coding</w:t>
            </w:r>
          </w:p>
        </w:tc>
        <w:tc>
          <w:tcPr>
            <w:tcW w:w="2693" w:type="dxa"/>
            <w:tcBorders>
              <w:bottom w:val="single" w:sz="12" w:space="0" w:color="auto"/>
            </w:tcBorders>
            <w:vAlign w:val="center"/>
          </w:tcPr>
          <w:p w14:paraId="1E88B7C8" w14:textId="690ECE52" w:rsidR="0064508A" w:rsidRDefault="00376031" w:rsidP="00615137">
            <w:pPr>
              <w:spacing w:line="240" w:lineRule="auto"/>
              <w:ind w:firstLine="0"/>
              <w:jc w:val="center"/>
            </w:pPr>
            <w:r>
              <w:rPr>
                <w:rFonts w:hint="eastAsia"/>
              </w:rPr>
              <w:t>9</w:t>
            </w:r>
            <w:r>
              <w:t>0</w:t>
            </w:r>
          </w:p>
        </w:tc>
      </w:tr>
    </w:tbl>
    <w:p w14:paraId="61EADDA1" w14:textId="4C44E945" w:rsidR="008B7C9F" w:rsidRDefault="008B7C9F" w:rsidP="008B7C9F">
      <w:pPr>
        <w:pStyle w:val="3"/>
      </w:pPr>
      <w:bookmarkStart w:id="38" w:name="_Toc122553131"/>
      <w:bookmarkStart w:id="39" w:name="_Toc123328432"/>
      <w:r>
        <w:rPr>
          <w:rFonts w:hint="eastAsia"/>
        </w:rPr>
        <w:t>順序編碼</w:t>
      </w:r>
      <w:bookmarkEnd w:id="38"/>
      <w:bookmarkEnd w:id="39"/>
    </w:p>
    <w:p w14:paraId="29695E36" w14:textId="22282996" w:rsidR="00720B9C" w:rsidRDefault="008B7C9F" w:rsidP="00D51782">
      <w:r>
        <w:rPr>
          <w:rFonts w:hint="eastAsia"/>
        </w:rPr>
        <w:t>對於以字串來描述具有相關順序的類別特徵，例如</w:t>
      </w:r>
      <w:r w:rsidR="0028754D">
        <w:rPr>
          <w:rFonts w:hint="eastAsia"/>
        </w:rPr>
        <w:t>身高：「高、中、低」</w:t>
      </w:r>
      <w:r>
        <w:rPr>
          <w:rFonts w:hint="eastAsia"/>
        </w:rPr>
        <w:t>；體重：</w:t>
      </w:r>
      <w:r w:rsidR="0028754D">
        <w:rPr>
          <w:rFonts w:hint="eastAsia"/>
        </w:rPr>
        <w:t>「重、中、輕」</w:t>
      </w:r>
      <w:r>
        <w:rPr>
          <w:rFonts w:hint="eastAsia"/>
        </w:rPr>
        <w:t>等</w:t>
      </w:r>
      <w:r w:rsidR="008D7198">
        <w:rPr>
          <w:rFonts w:hint="eastAsia"/>
        </w:rPr>
        <w:t>具有</w:t>
      </w:r>
      <w:r>
        <w:rPr>
          <w:rFonts w:hint="eastAsia"/>
        </w:rPr>
        <w:t>明確物理</w:t>
      </w:r>
      <w:r w:rsidR="008D7198">
        <w:rPr>
          <w:rFonts w:hint="eastAsia"/>
        </w:rPr>
        <w:t>上的意義順序、且</w:t>
      </w:r>
      <w:r>
        <w:rPr>
          <w:rFonts w:hint="eastAsia"/>
        </w:rPr>
        <w:t>可以通過順序排列類別的特徵，便適合使用順序編碼</w:t>
      </w:r>
      <w:r w:rsidR="00740B9A">
        <w:rPr>
          <w:rFonts w:hint="eastAsia"/>
        </w:rPr>
        <w:t>（</w:t>
      </w:r>
      <w:r w:rsidR="002C018C">
        <w:t>O</w:t>
      </w:r>
      <w:r w:rsidR="00740B9A">
        <w:rPr>
          <w:rFonts w:hint="eastAsia"/>
        </w:rPr>
        <w:t>r</w:t>
      </w:r>
      <w:r w:rsidR="00740B9A">
        <w:t xml:space="preserve">dinal </w:t>
      </w:r>
      <w:r w:rsidR="002C018C">
        <w:t>E</w:t>
      </w:r>
      <w:r w:rsidR="00740B9A">
        <w:t>ncoding</w:t>
      </w:r>
      <w:r w:rsidR="00740B9A">
        <w:rPr>
          <w:rFonts w:hint="eastAsia"/>
        </w:rPr>
        <w:t>）</w:t>
      </w:r>
      <w:r>
        <w:rPr>
          <w:rFonts w:hint="eastAsia"/>
        </w:rPr>
        <w:t>。</w:t>
      </w:r>
      <w:r w:rsidR="006E0E57">
        <w:rPr>
          <w:rFonts w:hint="eastAsia"/>
        </w:rPr>
        <w:t>最早由</w:t>
      </w:r>
      <w:r w:rsidR="00DF2906">
        <w:fldChar w:fldCharType="begin"/>
      </w:r>
      <w:r w:rsidR="00DF2906">
        <w:instrText xml:space="preserve"> ADDIN EN.CITE &lt;EndNote&gt;&lt;Cite AuthorYear="1"&gt;&lt;Author&gt;Walter&lt;/Author&gt;&lt;Year&gt;1987&lt;/Year&gt;&lt;RecNum&gt;31&lt;/RecNum&gt;&lt;DisplayText&gt;Walter et al. (1987)&lt;/DisplayText&gt;&lt;record&gt;&lt;rec-number&gt;31&lt;/rec-number&gt;&lt;foreign-keys&gt;&lt;key app="EN" db-id="05ap5e5p6dtraoe5ae0x25au9rtpv00p9dev" timestamp="1672059666"&gt;31&lt;/key&gt;&lt;/foreign-keys&gt;&lt;ref-type name="Journal Article"&gt;17&lt;/ref-type&gt;&lt;contributors&gt;&lt;authors&gt;&lt;author&gt;Walter, Stephen D&lt;/author&gt;&lt;author&gt;Feinstein, Alvan R&lt;/author&gt;&lt;author&gt;Wells, Carolyn K&lt;/author&gt;&lt;/authors&gt;&lt;/contributors&gt;&lt;titles&gt;&lt;title&gt;Coding ordinal independent variables in multiple regression analyses&lt;/title&gt;&lt;secondary-title&gt;American Journal of Epidemiology&lt;/secondary-title&gt;&lt;/titles&gt;&lt;periodical&gt;&lt;full-title&gt;American Journal of Epidemiology&lt;/full-title&gt;&lt;/periodical&gt;&lt;pages&gt;319-323&lt;/pages&gt;&lt;volume&gt;125&lt;/volume&gt;&lt;number&gt;2&lt;/number&gt;&lt;dates&gt;&lt;year&gt;1987&lt;/year&gt;&lt;/dates&gt;&lt;isbn&gt;1476-6256&lt;/isbn&gt;&lt;urls&gt;&lt;/urls&gt;&lt;/record&gt;&lt;/Cite&gt;&lt;/EndNote&gt;</w:instrText>
      </w:r>
      <w:r w:rsidR="00DF2906">
        <w:fldChar w:fldCharType="separate"/>
      </w:r>
      <w:r w:rsidR="00DF2906">
        <w:rPr>
          <w:noProof/>
        </w:rPr>
        <w:t>Walter et al. (1987)</w:t>
      </w:r>
      <w:r w:rsidR="00DF2906">
        <w:fldChar w:fldCharType="end"/>
      </w:r>
      <w:r w:rsidR="006E0E57">
        <w:rPr>
          <w:rFonts w:hint="eastAsia"/>
        </w:rPr>
        <w:t xml:space="preserve"> </w:t>
      </w:r>
      <w:r w:rsidR="006E0E57">
        <w:rPr>
          <w:rFonts w:hint="eastAsia"/>
        </w:rPr>
        <w:t>設計了順序編碼架構，主要</w:t>
      </w:r>
      <w:r w:rsidR="00D43343">
        <w:rPr>
          <w:rFonts w:hint="eastAsia"/>
        </w:rPr>
        <w:t>概念便是</w:t>
      </w:r>
      <w:r>
        <w:rPr>
          <w:rFonts w:hint="eastAsia"/>
        </w:rPr>
        <w:t>根據特定物理意義、或是類別含意，以</w:t>
      </w:r>
      <w:r w:rsidR="00865C96">
        <w:rPr>
          <w:rFonts w:hint="eastAsia"/>
        </w:rPr>
        <w:t>類別數量</w:t>
      </w:r>
      <w:proofErr w:type="gramStart"/>
      <w:r w:rsidR="008D7198">
        <w:rPr>
          <w:rFonts w:hint="eastAsia"/>
        </w:rPr>
        <w:t>個</w:t>
      </w:r>
      <w:proofErr w:type="gramEnd"/>
      <w:r w:rsidR="008D7198">
        <w:rPr>
          <w:rFonts w:hint="eastAsia"/>
        </w:rPr>
        <w:t>整數來</w:t>
      </w:r>
      <w:r>
        <w:rPr>
          <w:rFonts w:hint="eastAsia"/>
        </w:rPr>
        <w:t>描述原先的類別特徵</w:t>
      </w:r>
      <w:r w:rsidR="006E5E39">
        <w:rPr>
          <w:rFonts w:hint="eastAsia"/>
        </w:rPr>
        <w:t>，</w:t>
      </w:r>
      <w:r w:rsidR="008D7198">
        <w:rPr>
          <w:rFonts w:hint="eastAsia"/>
        </w:rPr>
        <w:t>範例可</w:t>
      </w:r>
      <w:r w:rsidR="0004719D">
        <w:rPr>
          <w:rFonts w:hint="eastAsia"/>
        </w:rPr>
        <w:t>見</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F76BC5">
        <w:rPr>
          <w:rFonts w:hint="eastAsia"/>
        </w:rPr>
        <w:t>表</w:t>
      </w:r>
      <w:r w:rsidR="00F76BC5">
        <w:rPr>
          <w:rFonts w:hint="eastAsia"/>
        </w:rPr>
        <w:t xml:space="preserve"> </w:t>
      </w:r>
      <w:r w:rsidR="00F76BC5">
        <w:rPr>
          <w:noProof/>
        </w:rPr>
        <w:t>2</w:t>
      </w:r>
      <w:r w:rsidR="00F76BC5">
        <w:t>.</w:t>
      </w:r>
      <w:r w:rsidR="00F76BC5">
        <w:rPr>
          <w:noProof/>
        </w:rPr>
        <w:t>4</w:t>
      </w:r>
      <w:r w:rsidR="008640C7">
        <w:fldChar w:fldCharType="end"/>
      </w:r>
      <w:r w:rsidR="00185694">
        <w:rPr>
          <w:rFonts w:hint="eastAsia"/>
        </w:rPr>
        <w:t>。</w:t>
      </w:r>
    </w:p>
    <w:p w14:paraId="325A3BA9" w14:textId="06E7BECF" w:rsidR="00EE1681" w:rsidRPr="002D342E" w:rsidRDefault="008D7198" w:rsidP="002D342E">
      <w:pPr>
        <w:rPr>
          <w:szCs w:val="20"/>
        </w:rPr>
      </w:pPr>
      <w:r w:rsidRPr="003A52B1">
        <w:rPr>
          <w:rFonts w:hint="eastAsia"/>
        </w:rPr>
        <w:lastRenderedPageBreak/>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w:t>
      </w:r>
      <w:r w:rsidR="00150837" w:rsidRPr="003A52B1">
        <w:rPr>
          <w:rFonts w:hint="eastAsia"/>
        </w:rPr>
        <w:t>每一類別</w:t>
      </w:r>
      <w:r w:rsidR="00150837">
        <w:rPr>
          <w:rFonts w:hint="eastAsia"/>
        </w:rPr>
        <w:t>特徵</w:t>
      </w:r>
      <w:r w:rsidR="00150837"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150837" w:rsidRPr="003A52B1">
        <w:rPr>
          <w:rFonts w:hint="eastAsia"/>
        </w:rPr>
        <w:t>表示</w:t>
      </w:r>
      <w:r w:rsidR="00150837">
        <w:rPr>
          <w:rFonts w:hint="eastAsia"/>
        </w:rPr>
        <w:t>，且</w:t>
      </w:r>
      <m:oMath>
        <m:r>
          <w:rPr>
            <w:rStyle w:val="afb"/>
          </w:rPr>
          <m:t>0≤k≤l</m:t>
        </m:r>
      </m:oMath>
      <w:r w:rsidR="00150837" w:rsidRPr="003A52B1">
        <w:rPr>
          <w:rFonts w:hint="eastAsia"/>
        </w:rPr>
        <w:t>；經由</w:t>
      </w:r>
      <w:r w:rsidR="00150837">
        <w:rPr>
          <w:rFonts w:hint="eastAsia"/>
        </w:rPr>
        <w:t>頻率編碼</w:t>
      </w:r>
      <w:r w:rsidR="00150837" w:rsidRPr="003A52B1">
        <w:rPr>
          <w:rFonts w:hint="eastAsia"/>
        </w:rPr>
        <w:t>後的新</w:t>
      </w:r>
      <w:r w:rsidR="00150837">
        <w:rPr>
          <w:rFonts w:hint="eastAsia"/>
        </w:rPr>
        <w:t>數值資料</w:t>
      </w:r>
      <m:oMath>
        <m:r>
          <w:rPr>
            <w:rFonts w:ascii="Cambria Math" w:hAnsi="Cambria Math"/>
          </w:rPr>
          <m:t>Y</m:t>
        </m:r>
      </m:oMath>
      <w:r w:rsidR="00150837">
        <w:rPr>
          <w:rFonts w:hint="eastAsia"/>
        </w:rPr>
        <w:t>具有</w:t>
      </w:r>
      <w:r w:rsidR="00150837" w:rsidRPr="006D21BC">
        <w:rPr>
          <w:rFonts w:hint="eastAsia"/>
          <w:i/>
        </w:rPr>
        <w:t>m</w:t>
      </w:r>
      <w:proofErr w:type="gramStart"/>
      <w:r w:rsidR="00150837" w:rsidRPr="003A52B1">
        <w:rPr>
          <w:rFonts w:hint="eastAsia"/>
        </w:rPr>
        <w:t>個</w:t>
      </w:r>
      <w:proofErr w:type="gramEnd"/>
      <w:r w:rsidR="00150837">
        <w:rPr>
          <w:rFonts w:hint="eastAsia"/>
        </w:rPr>
        <w:t>數值特徵</w:t>
      </w:r>
      <w:r w:rsidR="00150837" w:rsidRPr="003A52B1">
        <w:rPr>
          <w:rFonts w:hint="eastAsia"/>
        </w:rPr>
        <w:t>，每一</w:t>
      </w:r>
      <w:r w:rsidR="002060BC">
        <w:rPr>
          <w:rFonts w:hint="eastAsia"/>
        </w:rPr>
        <w:t>數值</w:t>
      </w:r>
      <w:r w:rsidR="00150837">
        <w:rPr>
          <w:rFonts w:hint="eastAsia"/>
        </w:rPr>
        <w:t>特徵</w:t>
      </w:r>
      <w:r w:rsidR="001258CC">
        <w:rPr>
          <w:rFonts w:hint="eastAsia"/>
        </w:rPr>
        <w:t>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150837" w:rsidRPr="003A52B1">
        <w:rPr>
          <w:rFonts w:hint="eastAsia"/>
        </w:rPr>
        <w:t>表示</w:t>
      </w:r>
      <w:r w:rsidR="00150837">
        <w:rPr>
          <w:rFonts w:hint="eastAsia"/>
        </w:rPr>
        <w:t>，且</w:t>
      </w:r>
      <m:oMath>
        <m:r>
          <w:rPr>
            <w:rStyle w:val="afb"/>
          </w:rPr>
          <m:t>0≤j≤m</m:t>
        </m:r>
      </m:oMath>
      <w:r w:rsidR="0091392D">
        <w:rPr>
          <w:rFonts w:hint="eastAsia"/>
        </w:rPr>
        <w:t>；</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71377F">
        <w:rPr>
          <w:rFonts w:hint="eastAsia"/>
        </w:rPr>
        <w:t>由</w:t>
      </w:r>
      <w:r w:rsidR="00185694" w:rsidRPr="003A52B1">
        <w:rPr>
          <w:rFonts w:hint="eastAsia"/>
        </w:rPr>
        <w:t>0</w:t>
      </w:r>
      <w:r w:rsidR="00185694" w:rsidRPr="003A52B1">
        <w:rPr>
          <w:rFonts w:hint="eastAsia"/>
        </w:rPr>
        <w:t>到</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oMath>
      <w:r w:rsidR="00185694" w:rsidRPr="003A52B1">
        <w:rPr>
          <w:rFonts w:hint="eastAsia"/>
        </w:rPr>
        <w:t>之間的正整數</w:t>
      </w:r>
      <w:r w:rsidR="002D342E">
        <w:rPr>
          <w:rFonts w:hint="eastAsia"/>
        </w:rPr>
        <w:t>組成，用以</w:t>
      </w:r>
      <w:r w:rsidR="00185694" w:rsidRPr="003A52B1">
        <w:rPr>
          <w:rFonts w:hint="eastAsia"/>
        </w:rPr>
        <w:t>描述原先的</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D65775">
        <w:rPr>
          <w:rFonts w:hint="eastAsia"/>
        </w:rPr>
        <w:t>中的</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oMath>
      <w:r w:rsidR="00D65775">
        <w:rPr>
          <w:rFonts w:hint="eastAsia"/>
        </w:rPr>
        <w:t>種</w:t>
      </w:r>
      <w:r w:rsidR="00185694" w:rsidRPr="003A52B1">
        <w:rPr>
          <w:rFonts w:hint="eastAsia"/>
        </w:rPr>
        <w:t>類別：</w:t>
      </w:r>
    </w:p>
    <w:p w14:paraId="7A1E7147" w14:textId="4F27DBBF" w:rsidR="00A533B5" w:rsidRDefault="00EE1681" w:rsidP="00A533B5">
      <w:pPr>
        <w:pStyle w:val="af7"/>
        <w:keepNext/>
      </w:pPr>
      <w:r>
        <w:rPr>
          <w:iCs/>
        </w:rPr>
        <w:tab/>
      </w:r>
      <w:bookmarkStart w:id="40" w:name="_Ref119865104"/>
      <w:bookmarkStart w:id="41" w:name="_Ref116999485"/>
      <w:bookmarkStart w:id="42" w:name="_Ref116999535"/>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00A533B5">
        <w:tab/>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F76BC5">
        <w:rPr>
          <w:noProof/>
        </w:rPr>
        <w:t>1</w:t>
      </w:r>
      <w:r w:rsidR="00B17852">
        <w:rPr>
          <w:noProof/>
        </w:rPr>
        <w:fldChar w:fldCharType="end"/>
      </w:r>
      <w:bookmarkEnd w:id="40"/>
      <w:r w:rsidR="00A533B5">
        <w:rPr>
          <w:rFonts w:hint="eastAsia"/>
        </w:rPr>
        <w:t xml:space="preserve"> )</w:t>
      </w:r>
    </w:p>
    <w:p w14:paraId="250DC002" w14:textId="03583EA5" w:rsidR="000D1CF1" w:rsidRDefault="000D1CF1" w:rsidP="000D1CF1">
      <w:pPr>
        <w:pStyle w:val="af7"/>
        <w:keepNext/>
      </w:pPr>
      <w:bookmarkStart w:id="43" w:name="_Hlk119864588"/>
      <w:r>
        <w:tab/>
      </w:r>
      <m:oMath>
        <m:r>
          <w:rPr>
            <w:rFonts w:ascii="Cambria Math" w:hAnsi="Cambria Math"/>
          </w:rPr>
          <m:t>m = l</m:t>
        </m:r>
      </m:oMath>
      <w:bookmarkEnd w:id="43"/>
      <w:r>
        <w:tab/>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F76BC5">
        <w:rPr>
          <w:noProof/>
        </w:rPr>
        <w:t>2</w:t>
      </w:r>
      <w:r w:rsidR="00B17852">
        <w:rPr>
          <w:noProof/>
        </w:rPr>
        <w:fldChar w:fldCharType="end"/>
      </w:r>
      <w:r>
        <w:t xml:space="preserve"> )</w:t>
      </w:r>
    </w:p>
    <w:bookmarkEnd w:id="41"/>
    <w:bookmarkEnd w:id="42"/>
    <w:p w14:paraId="2097C3D2" w14:textId="4861522A" w:rsidR="008B7C9F" w:rsidRDefault="00EE1681" w:rsidP="00A533B5">
      <w:pPr>
        <w:pStyle w:val="af7"/>
        <w:keepNext/>
      </w:pPr>
      <w: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tab/>
      </w:r>
      <w:r w:rsidR="00A533B5">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F76BC5">
        <w:rPr>
          <w:noProof/>
        </w:rPr>
        <w:t>3</w:t>
      </w:r>
      <w:r w:rsidR="00B17852">
        <w:rPr>
          <w:noProof/>
        </w:rPr>
        <w:fldChar w:fldCharType="end"/>
      </w:r>
      <w:r w:rsidR="00A533B5">
        <w:rPr>
          <w:rFonts w:hint="eastAsia"/>
        </w:rPr>
        <w:t xml:space="preserve"> )</w:t>
      </w:r>
    </w:p>
    <w:p w14:paraId="4B00BE23" w14:textId="1553931A" w:rsidR="0032720B" w:rsidRDefault="0032720B" w:rsidP="0032720B">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0, 1,⋯,</m:t>
            </m:r>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e>
        </m:d>
      </m:oMath>
      <w:r>
        <w:tab/>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F76BC5">
        <w:rPr>
          <w:noProof/>
        </w:rPr>
        <w:t>4</w:t>
      </w:r>
      <w:r w:rsidR="00B17852">
        <w:rPr>
          <w:noProof/>
        </w:rPr>
        <w:fldChar w:fldCharType="end"/>
      </w:r>
      <w:r>
        <w:t xml:space="preserve"> )</w:t>
      </w:r>
    </w:p>
    <w:p w14:paraId="3A5244C7" w14:textId="567EA4ED" w:rsidR="009F62E2" w:rsidRDefault="0032720B" w:rsidP="0032720B">
      <w:r>
        <w:rPr>
          <w:rFonts w:hint="eastAsia"/>
        </w:rPr>
        <w:t xml:space="preserve"> </w:t>
      </w:r>
      <w:r w:rsidR="0007093B">
        <w:rPr>
          <w:rFonts w:hint="eastAsia"/>
        </w:rPr>
        <w:t>順序編碼有著編碼簡單、點位密集的優勢</w:t>
      </w:r>
      <w:r w:rsidR="00BC172D">
        <w:rPr>
          <w:rFonts w:hint="eastAsia"/>
        </w:rPr>
        <w:t>、</w:t>
      </w:r>
      <w:r w:rsidR="0007093B">
        <w:rPr>
          <w:rFonts w:hint="eastAsia"/>
        </w:rPr>
        <w:t>且維持了原先的特徵數量</w:t>
      </w:r>
      <w:r w:rsidR="00BC172D">
        <w:rPr>
          <w:rFonts w:hint="eastAsia"/>
        </w:rPr>
        <w:t>；但是等分位類別的處理方式也限制了</w:t>
      </w:r>
      <w:r w:rsidR="008D7198">
        <w:rPr>
          <w:rFonts w:hint="eastAsia"/>
        </w:rPr>
        <w:t>描述</w:t>
      </w:r>
      <w:r w:rsidR="00326596">
        <w:rPr>
          <w:rFonts w:hint="eastAsia"/>
        </w:rPr>
        <w:t>類別間</w:t>
      </w:r>
      <w:r w:rsidR="008D7198">
        <w:rPr>
          <w:rFonts w:hint="eastAsia"/>
        </w:rPr>
        <w:t>距</w:t>
      </w:r>
      <w:r w:rsidR="00326596">
        <w:rPr>
          <w:rFonts w:hint="eastAsia"/>
        </w:rPr>
        <w:t>的彈性；倘</w:t>
      </w:r>
      <w:r w:rsidR="00BC172D">
        <w:rPr>
          <w:rFonts w:hint="eastAsia"/>
        </w:rPr>
        <w:t>若類別與</w:t>
      </w:r>
      <w:proofErr w:type="gramStart"/>
      <w:r w:rsidR="00BC172D">
        <w:rPr>
          <w:rFonts w:hint="eastAsia"/>
        </w:rPr>
        <w:t>類別間的差距</w:t>
      </w:r>
      <w:proofErr w:type="gramEnd"/>
      <w:r w:rsidR="00BC172D">
        <w:rPr>
          <w:rFonts w:hint="eastAsia"/>
        </w:rPr>
        <w:t>不一致</w:t>
      </w:r>
      <w:r w:rsidR="004E3FFD">
        <w:rPr>
          <w:rFonts w:hint="eastAsia"/>
        </w:rPr>
        <w:t>、甚至或</w:t>
      </w:r>
      <w:proofErr w:type="gramStart"/>
      <w:r w:rsidR="004E3FFD">
        <w:rPr>
          <w:rFonts w:hint="eastAsia"/>
        </w:rPr>
        <w:t>差甚遠</w:t>
      </w:r>
      <w:r w:rsidR="00BC172D">
        <w:rPr>
          <w:rFonts w:hint="eastAsia"/>
        </w:rPr>
        <w:t>時</w:t>
      </w:r>
      <w:proofErr w:type="gramEnd"/>
      <w:r w:rsidR="00BC172D">
        <w:rPr>
          <w:rFonts w:hint="eastAsia"/>
        </w:rPr>
        <w:t>，順序編碼</w:t>
      </w:r>
      <w:r w:rsidR="00420627">
        <w:rPr>
          <w:rFonts w:hint="eastAsia"/>
        </w:rPr>
        <w:t>將</w:t>
      </w:r>
      <w:r w:rsidR="00326596">
        <w:rPr>
          <w:rFonts w:hint="eastAsia"/>
        </w:rPr>
        <w:t>無法反映出</w:t>
      </w:r>
      <w:r w:rsidR="00FB7CA6">
        <w:rPr>
          <w:rFonts w:hint="eastAsia"/>
        </w:rPr>
        <w:t>此</w:t>
      </w:r>
      <w:r w:rsidR="00420627">
        <w:rPr>
          <w:rFonts w:hint="eastAsia"/>
        </w:rPr>
        <w:t>一</w:t>
      </w:r>
      <w:r w:rsidR="00FB7CA6">
        <w:rPr>
          <w:rFonts w:hint="eastAsia"/>
        </w:rPr>
        <w:t>關係。</w:t>
      </w:r>
    </w:p>
    <w:p w14:paraId="097E56D9" w14:textId="53B9815F" w:rsidR="00CE77F5" w:rsidRDefault="00FF69FC" w:rsidP="00FD5D0D">
      <w:pPr>
        <w:pStyle w:val="3"/>
      </w:pPr>
      <w:bookmarkStart w:id="44" w:name="_Toc122553132"/>
      <w:bookmarkStart w:id="45" w:name="_Toc123328433"/>
      <w:proofErr w:type="gramStart"/>
      <w:r>
        <w:rPr>
          <w:rFonts w:hint="eastAsia"/>
        </w:rPr>
        <w:t>獨熱編碼</w:t>
      </w:r>
      <w:bookmarkEnd w:id="44"/>
      <w:bookmarkEnd w:id="45"/>
      <w:proofErr w:type="gramEnd"/>
    </w:p>
    <w:p w14:paraId="5087A7B9" w14:textId="594E824D" w:rsidR="001E2682" w:rsidRDefault="00657BB0" w:rsidP="00D04BA9">
      <w:proofErr w:type="gramStart"/>
      <w:r>
        <w:rPr>
          <w:rFonts w:hint="eastAsia"/>
        </w:rPr>
        <w:t>獨</w:t>
      </w:r>
      <w:r w:rsidR="001E2682">
        <w:rPr>
          <w:rFonts w:hint="eastAsia"/>
        </w:rPr>
        <w:t>熱</w:t>
      </w:r>
      <w:proofErr w:type="gramEnd"/>
      <w:r w:rsidR="001E2682">
        <w:rPr>
          <w:rFonts w:hint="eastAsia"/>
        </w:rPr>
        <w:t>（</w:t>
      </w:r>
      <w:r w:rsidR="002C018C">
        <w:t>o</w:t>
      </w:r>
      <w:r w:rsidR="001E2682">
        <w:t>ne</w:t>
      </w:r>
      <w:r w:rsidR="001E2682">
        <w:rPr>
          <w:rFonts w:hint="eastAsia"/>
        </w:rPr>
        <w:t>-h</w:t>
      </w:r>
      <w:r w:rsidR="001E2682">
        <w:t>ot</w:t>
      </w:r>
      <w:r w:rsidR="001E2682">
        <w:rPr>
          <w:rFonts w:hint="eastAsia"/>
        </w:rPr>
        <w:t>）為</w:t>
      </w:r>
      <w:r w:rsidR="007C06B9">
        <w:rPr>
          <w:rFonts w:hint="eastAsia"/>
        </w:rPr>
        <w:t>在數位電路與機器學習領域之中，</w:t>
      </w:r>
      <w:r w:rsidR="001E2682">
        <w:rPr>
          <w:rFonts w:hint="eastAsia"/>
        </w:rPr>
        <w:t>描述一種位元組或是向量的表現形態。在同</w:t>
      </w:r>
      <w:r w:rsidR="007C06B9">
        <w:rPr>
          <w:rFonts w:hint="eastAsia"/>
        </w:rPr>
        <w:t>一</w:t>
      </w:r>
      <w:r w:rsidR="001E2682">
        <w:rPr>
          <w:rFonts w:hint="eastAsia"/>
        </w:rPr>
        <w:t>樣本之中，互相關連</w:t>
      </w:r>
      <w:proofErr w:type="gramStart"/>
      <w:r w:rsidR="001E2682">
        <w:rPr>
          <w:rFonts w:hint="eastAsia"/>
        </w:rPr>
        <w:t>的</w:t>
      </w:r>
      <w:r>
        <w:rPr>
          <w:rFonts w:hint="eastAsia"/>
        </w:rPr>
        <w:t>獨</w:t>
      </w:r>
      <w:r w:rsidR="001E2682">
        <w:rPr>
          <w:rFonts w:hint="eastAsia"/>
        </w:rPr>
        <w:t>熱欄位</w:t>
      </w:r>
      <w:proofErr w:type="gramEnd"/>
      <w:r w:rsidR="001E2682">
        <w:rPr>
          <w:rFonts w:hint="eastAsia"/>
        </w:rPr>
        <w:t>群組中只允許存在一個</w:t>
      </w:r>
      <w:r w:rsidR="001E2682">
        <w:rPr>
          <w:rFonts w:hint="eastAsia"/>
        </w:rPr>
        <w:t>1</w:t>
      </w:r>
      <w:r w:rsidR="001E2682">
        <w:rPr>
          <w:rFonts w:hint="eastAsia"/>
        </w:rPr>
        <w:t>，其餘</w:t>
      </w:r>
      <w:r w:rsidR="007C06B9">
        <w:rPr>
          <w:rFonts w:hint="eastAsia"/>
        </w:rPr>
        <w:t>相關欄位必須為零</w:t>
      </w:r>
      <w:r w:rsidR="00D04BA9">
        <w:rPr>
          <w:rFonts w:hint="eastAsia"/>
        </w:rPr>
        <w:t>，</w:t>
      </w:r>
      <w:proofErr w:type="gramStart"/>
      <w:r w:rsidR="00D04BA9">
        <w:rPr>
          <w:rFonts w:hint="eastAsia"/>
        </w:rPr>
        <w:t>經過獨熱編碼</w:t>
      </w:r>
      <w:proofErr w:type="gramEnd"/>
      <w:r w:rsidR="00D04BA9">
        <w:rPr>
          <w:rFonts w:hint="eastAsia"/>
        </w:rPr>
        <w:t>（</w:t>
      </w:r>
      <w:r w:rsidR="00D04BA9">
        <w:rPr>
          <w:rFonts w:hint="eastAsia"/>
        </w:rPr>
        <w:t>On</w:t>
      </w:r>
      <w:r w:rsidR="00D04BA9">
        <w:t>e-hot Encoding</w:t>
      </w:r>
      <w:r w:rsidR="00D04BA9">
        <w:rPr>
          <w:rFonts w:hint="eastAsia"/>
        </w:rPr>
        <w:t>）後的資料請見</w:t>
      </w:r>
      <w:r w:rsidR="00D04BA9">
        <w:fldChar w:fldCharType="begin"/>
      </w:r>
      <w:r w:rsidR="00D04BA9">
        <w:instrText xml:space="preserve"> </w:instrText>
      </w:r>
      <w:r w:rsidR="00D04BA9">
        <w:rPr>
          <w:rFonts w:hint="eastAsia"/>
        </w:rPr>
        <w:instrText>REF _Ref120715697 \h</w:instrText>
      </w:r>
      <w:r w:rsidR="00D04BA9">
        <w:instrText xml:space="preserve"> </w:instrText>
      </w:r>
      <w:r w:rsidR="00D04BA9">
        <w:fldChar w:fldCharType="separate"/>
      </w:r>
      <w:r w:rsidR="00F76BC5">
        <w:rPr>
          <w:rFonts w:hint="eastAsia"/>
        </w:rPr>
        <w:t>表</w:t>
      </w:r>
      <w:r w:rsidR="00F76BC5">
        <w:rPr>
          <w:rFonts w:hint="eastAsia"/>
        </w:rPr>
        <w:t xml:space="preserve"> </w:t>
      </w:r>
      <w:r w:rsidR="00F76BC5">
        <w:rPr>
          <w:noProof/>
        </w:rPr>
        <w:t>2</w:t>
      </w:r>
      <w:r w:rsidR="00F76BC5">
        <w:t>.</w:t>
      </w:r>
      <w:r w:rsidR="00F76BC5">
        <w:rPr>
          <w:noProof/>
        </w:rPr>
        <w:t>4</w:t>
      </w:r>
      <w:r w:rsidR="00D04BA9">
        <w:fldChar w:fldCharType="end"/>
      </w:r>
      <w:r w:rsidR="00D04BA9">
        <w:rPr>
          <w:rFonts w:hint="eastAsia"/>
        </w:rPr>
        <w:t>。</w:t>
      </w:r>
      <w:r w:rsidR="00834953">
        <w:rPr>
          <w:rFonts w:hint="eastAsia"/>
        </w:rPr>
        <w:t>而在統計、經濟學中，這些相關</w:t>
      </w:r>
      <w:proofErr w:type="gramStart"/>
      <w:r w:rsidR="00834953">
        <w:rPr>
          <w:rFonts w:hint="eastAsia"/>
        </w:rPr>
        <w:t>的</w:t>
      </w:r>
      <w:r>
        <w:rPr>
          <w:rFonts w:hint="eastAsia"/>
        </w:rPr>
        <w:t>獨</w:t>
      </w:r>
      <w:r w:rsidR="00834953">
        <w:rPr>
          <w:rFonts w:hint="eastAsia"/>
        </w:rPr>
        <w:t>熱欄位</w:t>
      </w:r>
      <w:proofErr w:type="gramEnd"/>
      <w:r w:rsidR="00834953">
        <w:rPr>
          <w:rFonts w:hint="eastAsia"/>
        </w:rPr>
        <w:t>則被稱呼為虛擬變數</w:t>
      </w:r>
      <w:r w:rsidR="00D04BA9">
        <w:rPr>
          <w:rFonts w:hint="eastAsia"/>
        </w:rPr>
        <w:t>（</w:t>
      </w:r>
      <w:r w:rsidR="00D04BA9">
        <w:rPr>
          <w:rFonts w:hint="eastAsia"/>
        </w:rPr>
        <w:t xml:space="preserve">Dummy </w:t>
      </w:r>
      <w:r w:rsidR="00D04BA9">
        <w:t>v</w:t>
      </w:r>
      <w:r w:rsidR="00D04BA9">
        <w:rPr>
          <w:rFonts w:hint="eastAsia"/>
        </w:rPr>
        <w:t>ariable</w:t>
      </w:r>
      <w:r w:rsidR="00D04BA9">
        <w:rPr>
          <w:rFonts w:hint="eastAsia"/>
        </w:rPr>
        <w:t>），</w:t>
      </w:r>
      <w:r w:rsidR="00D04BA9">
        <w:fldChar w:fldCharType="begin"/>
      </w:r>
      <w:r w:rsidR="00D04BA9">
        <w:instrText xml:space="preserve"> ADDIN EN.CITE &lt;EndNote&gt;&lt;Cite AuthorYear="1"&gt;&lt;Author&gt;Garavaglia&lt;/Author&gt;&lt;Year&gt;1998&lt;/Year&gt;&lt;RecNum&gt;30&lt;/RecNum&gt;&lt;DisplayText&gt;Garavaglia and Sharma (1998)&lt;/DisplayText&gt;&lt;record&gt;&lt;rec-number&gt;30&lt;/rec-number&gt;&lt;foreign-keys&gt;&lt;key app="EN" db-id="05ap5e5p6dtraoe5ae0x25au9rtpv00p9dev" timestamp="1672059231"&gt;30&lt;/key&gt;&lt;/foreign-keys&gt;&lt;ref-type name="Conference Proceedings"&gt;10&lt;/ref-type&gt;&lt;contributors&gt;&lt;authors&gt;&lt;author&gt;Garavaglia, Susan&lt;/author&gt;&lt;author&gt;Sharma, Asha&lt;/author&gt;&lt;/authors&gt;&lt;/contributors&gt;&lt;titles&gt;&lt;title&gt;A smart guide to dummy variables: Four applications and a macro&lt;/title&gt;&lt;secondary-title&gt;Proceedings of the northeast SAS users group conference&lt;/secondary-title&gt;&lt;/titles&gt;&lt;volume&gt;43&lt;/volume&gt;&lt;dates&gt;&lt;year&gt;1998&lt;/year&gt;&lt;/dates&gt;&lt;urls&gt;&lt;/urls&gt;&lt;/record&gt;&lt;/Cite&gt;&lt;/EndNote&gt;</w:instrText>
      </w:r>
      <w:r w:rsidR="00D04BA9">
        <w:fldChar w:fldCharType="separate"/>
      </w:r>
      <w:r w:rsidR="00D04BA9">
        <w:rPr>
          <w:noProof/>
        </w:rPr>
        <w:t>Garavaglia and Sharma (1998)</w:t>
      </w:r>
      <w:r w:rsidR="00D04BA9">
        <w:fldChar w:fldCharType="end"/>
      </w:r>
      <w:r w:rsidR="00D04BA9">
        <w:rPr>
          <w:rFonts w:hint="eastAsia"/>
        </w:rPr>
        <w:t xml:space="preserve"> </w:t>
      </w:r>
      <w:r w:rsidR="00D04BA9">
        <w:rPr>
          <w:rFonts w:hint="eastAsia"/>
        </w:rPr>
        <w:t>最早</w:t>
      </w:r>
      <w:proofErr w:type="gramStart"/>
      <w:r w:rsidR="00D04BA9">
        <w:rPr>
          <w:rFonts w:hint="eastAsia"/>
        </w:rPr>
        <w:t>描述</w:t>
      </w:r>
      <w:r w:rsidR="004F1BCC">
        <w:rPr>
          <w:rFonts w:hint="eastAsia"/>
        </w:rPr>
        <w:t>獨</w:t>
      </w:r>
      <w:r w:rsidR="00D04BA9">
        <w:rPr>
          <w:rFonts w:hint="eastAsia"/>
        </w:rPr>
        <w:t>熱編碼</w:t>
      </w:r>
      <w:proofErr w:type="gramEnd"/>
      <w:r w:rsidR="00D04BA9">
        <w:rPr>
          <w:rFonts w:hint="eastAsia"/>
        </w:rPr>
        <w:t>時，也將其稱為虛擬編碼（</w:t>
      </w:r>
      <w:r w:rsidR="00D04BA9">
        <w:rPr>
          <w:rFonts w:hint="eastAsia"/>
        </w:rPr>
        <w:t xml:space="preserve">Dummy </w:t>
      </w:r>
      <w:r w:rsidR="00D04BA9">
        <w:t>Encoding</w:t>
      </w:r>
      <w:r w:rsidR="00D04BA9">
        <w:rPr>
          <w:rFonts w:hint="eastAsia"/>
        </w:rPr>
        <w:t>），如今在機器學習領域中，已改稱</w:t>
      </w:r>
      <w:proofErr w:type="gramStart"/>
      <w:r w:rsidR="00D04BA9">
        <w:rPr>
          <w:rFonts w:hint="eastAsia"/>
        </w:rPr>
        <w:t>為</w:t>
      </w:r>
      <w:r w:rsidR="004F1BCC">
        <w:rPr>
          <w:rFonts w:hint="eastAsia"/>
        </w:rPr>
        <w:t>獨熱編碼</w:t>
      </w:r>
      <w:proofErr w:type="gramEnd"/>
      <w:r w:rsidR="004F1BCC">
        <w:rPr>
          <w:rFonts w:hint="eastAsia"/>
        </w:rPr>
        <w:t>、一位有效編碼</w:t>
      </w:r>
      <w:r w:rsidR="0004719D">
        <w:rPr>
          <w:rFonts w:hint="eastAsia"/>
        </w:rPr>
        <w:t>。</w:t>
      </w:r>
    </w:p>
    <w:p w14:paraId="6726BE28" w14:textId="4393DBB7" w:rsidR="00D8798A" w:rsidRDefault="00CE77F5" w:rsidP="00D8798A">
      <w:r>
        <w:rPr>
          <w:rFonts w:hint="eastAsia"/>
        </w:rPr>
        <w:t>當面對的資料特徵並非數值、且種類之間沒有物理與特性上的順序時，便</w:t>
      </w:r>
      <w:r w:rsidR="00FD7235">
        <w:rPr>
          <w:rFonts w:hint="eastAsia"/>
        </w:rPr>
        <w:t>可</w:t>
      </w:r>
      <w:proofErr w:type="gramStart"/>
      <w:r w:rsidR="00FD7235">
        <w:rPr>
          <w:rFonts w:hint="eastAsia"/>
        </w:rPr>
        <w:t>使用</w:t>
      </w:r>
      <w:r w:rsidR="00657BB0">
        <w:rPr>
          <w:rFonts w:hint="eastAsia"/>
        </w:rPr>
        <w:t>獨</w:t>
      </w:r>
      <w:r>
        <w:rPr>
          <w:rFonts w:hint="eastAsia"/>
        </w:rPr>
        <w:t>熱編碼</w:t>
      </w:r>
      <w:proofErr w:type="gramEnd"/>
      <w:r>
        <w:rPr>
          <w:rFonts w:hint="eastAsia"/>
        </w:rPr>
        <w:t>進行變數的轉換，來避免模型誤解種類之間存在特定的關聯關係。</w:t>
      </w:r>
      <w:proofErr w:type="gramStart"/>
      <w:r w:rsidR="00657BB0">
        <w:rPr>
          <w:rFonts w:hint="eastAsia"/>
        </w:rPr>
        <w:t>獨</w:t>
      </w:r>
      <w:r>
        <w:rPr>
          <w:rFonts w:hint="eastAsia"/>
        </w:rPr>
        <w:t>熱編碼</w:t>
      </w:r>
      <w:proofErr w:type="gramEnd"/>
      <w:r>
        <w:rPr>
          <w:rFonts w:hint="eastAsia"/>
        </w:rPr>
        <w:t>為透過</w:t>
      </w:r>
      <w:r w:rsidR="001E2682">
        <w:rPr>
          <w:rFonts w:hint="eastAsia"/>
        </w:rPr>
        <w:t>虛擬</w:t>
      </w:r>
      <w:r w:rsidR="00834953">
        <w:rPr>
          <w:rFonts w:hint="eastAsia"/>
        </w:rPr>
        <w:t>變數</w:t>
      </w:r>
      <w:r w:rsidR="001E2682">
        <w:rPr>
          <w:rFonts w:hint="eastAsia"/>
        </w:rPr>
        <w:t>來描述</w:t>
      </w:r>
      <w:r w:rsidR="00834953">
        <w:rPr>
          <w:rFonts w:hint="eastAsia"/>
        </w:rPr>
        <w:t>原先的</w:t>
      </w:r>
      <w:r w:rsidR="00296215">
        <w:rPr>
          <w:rFonts w:hint="eastAsia"/>
        </w:rPr>
        <w:t>類別</w:t>
      </w:r>
      <w:r w:rsidR="00834953">
        <w:rPr>
          <w:rFonts w:hint="eastAsia"/>
        </w:rPr>
        <w:t>特徵。</w:t>
      </w:r>
    </w:p>
    <w:p w14:paraId="78C43754" w14:textId="62ED03CF" w:rsidR="00156237" w:rsidRDefault="0051031F" w:rsidP="00156237">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007D554D" w:rsidRPr="003A52B1">
        <w:rPr>
          <w:rFonts w:hint="eastAsia"/>
        </w:rPr>
        <w:t>；</w:t>
      </w:r>
      <w:proofErr w:type="gramStart"/>
      <w:r w:rsidR="007D554D" w:rsidRPr="003A52B1">
        <w:rPr>
          <w:rFonts w:hint="eastAsia"/>
        </w:rPr>
        <w:t>經由</w:t>
      </w:r>
      <w:r w:rsidR="007D554D">
        <w:rPr>
          <w:rFonts w:hint="eastAsia"/>
        </w:rPr>
        <w:t>獨熱編碼</w:t>
      </w:r>
      <w:proofErr w:type="gramEnd"/>
      <w:r w:rsidR="007D554D" w:rsidRPr="003A52B1">
        <w:rPr>
          <w:rFonts w:hint="eastAsia"/>
        </w:rPr>
        <w:t>後的新</w:t>
      </w:r>
      <w:r w:rsidR="007D554D">
        <w:rPr>
          <w:rFonts w:hint="eastAsia"/>
        </w:rPr>
        <w:t>數值資料</w:t>
      </w:r>
      <m:oMath>
        <m:r>
          <w:rPr>
            <w:rFonts w:ascii="Cambria Math" w:hAnsi="Cambria Math" w:hint="eastAsia"/>
          </w:rPr>
          <m:t>Y</m:t>
        </m:r>
      </m:oMath>
      <w:r w:rsidR="001F4D30">
        <w:rPr>
          <w:rFonts w:hint="eastAsia"/>
        </w:rPr>
        <w:t>具有</w:t>
      </w:r>
      <w:r w:rsidR="001F4D30" w:rsidRPr="006D21BC">
        <w:rPr>
          <w:rFonts w:hint="eastAsia"/>
          <w:i/>
        </w:rPr>
        <w:t>m</w:t>
      </w:r>
      <w:proofErr w:type="gramStart"/>
      <w:r w:rsidR="001F4D30" w:rsidRPr="003A52B1">
        <w:rPr>
          <w:rFonts w:hint="eastAsia"/>
        </w:rPr>
        <w:t>個</w:t>
      </w:r>
      <w:proofErr w:type="gramEnd"/>
      <w:r w:rsidR="001F4D30">
        <w:rPr>
          <w:rFonts w:hint="eastAsia"/>
        </w:rPr>
        <w:t>數值特徵</w:t>
      </w:r>
      <w:r w:rsidR="007D554D" w:rsidRPr="003A52B1">
        <w:rPr>
          <w:rFonts w:hint="eastAsia"/>
        </w:rPr>
        <w:t>，</w:t>
      </w:r>
      <w:r w:rsidR="007D554D">
        <w:rPr>
          <w:rFonts w:hint="eastAsia"/>
        </w:rPr>
        <w:t>由</w:t>
      </w:r>
      <w:r w:rsidR="000A657B">
        <w:rPr>
          <w:rFonts w:hint="eastAsia"/>
        </w:rPr>
        <w:t>複數</w:t>
      </w:r>
      <w:proofErr w:type="gramStart"/>
      <w:r w:rsidR="000A657B">
        <w:rPr>
          <w:rFonts w:hint="eastAsia"/>
        </w:rPr>
        <w:t>個</w:t>
      </w:r>
      <w:proofErr w:type="gramEnd"/>
      <w:r w:rsidR="007D554D">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7D554D">
        <w:rPr>
          <w:rFonts w:hint="eastAsia"/>
        </w:rPr>
        <w:t>所組成</w:t>
      </w:r>
      <w:r w:rsidR="00156237">
        <w:rPr>
          <w:rFonts w:hint="eastAsia"/>
        </w:rPr>
        <w:t>；</w:t>
      </w:r>
      <w:r w:rsidR="000A657B">
        <w:rPr>
          <w:rFonts w:hint="eastAsia"/>
        </w:rPr>
        <w:t>其中各個</w:t>
      </w:r>
      <w:r w:rsidR="00847382">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內僅</w:t>
      </w:r>
      <w:r w:rsidR="000A657B">
        <w:rPr>
          <w:rFonts w:hint="eastAsia"/>
        </w:rPr>
        <w:t>包含</w:t>
      </w:r>
      <w:r w:rsidR="00156237">
        <w:rPr>
          <w:rFonts w:hint="eastAsia"/>
        </w:rPr>
        <w:t>零與一</w:t>
      </w:r>
      <w:r w:rsidR="000A657B">
        <w:rPr>
          <w:rFonts w:hint="eastAsia"/>
        </w:rPr>
        <w:t>、</w:t>
      </w:r>
      <w:r w:rsidR="00156237">
        <w:rPr>
          <w:rFonts w:hint="eastAsia"/>
        </w:rPr>
        <w:t>且</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總和等於</w:t>
      </w:r>
      <w:proofErr w:type="gramStart"/>
      <w:r w:rsidR="00156237">
        <w:rPr>
          <w:rFonts w:hint="eastAsia"/>
        </w:rPr>
        <w:t>一</w:t>
      </w:r>
      <w:proofErr w:type="gramEnd"/>
      <w:r w:rsidR="00156237">
        <w:rPr>
          <w:rFonts w:hint="eastAsia"/>
        </w:rPr>
        <w:t>。</w:t>
      </w:r>
    </w:p>
    <w:p w14:paraId="3A61E380" w14:textId="2A3A2AE8" w:rsidR="00A533B5" w:rsidRDefault="00D8798A" w:rsidP="00A533B5">
      <w:pPr>
        <w:pStyle w:val="af7"/>
        <w:keepNext/>
      </w:pPr>
      <w:r>
        <w:rPr>
          <w:iCs/>
        </w:rPr>
        <w:lastRenderedPageBreak/>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F76BC5">
        <w:rPr>
          <w:noProof/>
        </w:rPr>
        <w:t>5</w:t>
      </w:r>
      <w:r w:rsidR="00B17852">
        <w:rPr>
          <w:noProof/>
        </w:rPr>
        <w:fldChar w:fldCharType="end"/>
      </w:r>
      <w:r w:rsidR="00A533B5">
        <w:rPr>
          <w:rFonts w:hint="eastAsia"/>
        </w:rPr>
        <w:t xml:space="preserve"> )</w:t>
      </w:r>
    </w:p>
    <w:p w14:paraId="7FE2EA33" w14:textId="65E5F0F9"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F76BC5">
        <w:rPr>
          <w:noProof/>
        </w:rPr>
        <w:t>6</w:t>
      </w:r>
      <w:r w:rsidR="00B17852">
        <w:rPr>
          <w:noProof/>
        </w:rPr>
        <w:fldChar w:fldCharType="end"/>
      </w:r>
      <w:r>
        <w:t xml:space="preserve"> )</w:t>
      </w:r>
    </w:p>
    <w:p w14:paraId="767726BD" w14:textId="0E9E5F84" w:rsidR="00A533B5" w:rsidRDefault="00204905" w:rsidP="00A533B5">
      <w:pPr>
        <w:pStyle w:val="af7"/>
        <w:keepNext/>
      </w:pPr>
      <w:r>
        <w:tab/>
      </w:r>
      <m:oMath>
        <m:r>
          <w:rPr>
            <w:rFonts w:ascii="Cambria Math" w:hAnsi="Cambria Math" w:hint="eastAsia"/>
          </w:rPr>
          <m:t>Y</m:t>
        </m:r>
        <m:r>
          <w:rPr>
            <w:rStyle w:val="afb"/>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F76BC5">
        <w:rPr>
          <w:noProof/>
        </w:rPr>
        <w:t>7</w:t>
      </w:r>
      <w:r w:rsidR="00B17852">
        <w:rPr>
          <w:noProof/>
        </w:rPr>
        <w:fldChar w:fldCharType="end"/>
      </w:r>
      <w:r w:rsidR="00A533B5">
        <w:rPr>
          <w:rFonts w:hint="eastAsia"/>
        </w:rPr>
        <w:t xml:space="preserve"> )</w:t>
      </w:r>
    </w:p>
    <w:p w14:paraId="45D5ABE7" w14:textId="3122FEAC" w:rsidR="00A533B5" w:rsidRDefault="00951E99" w:rsidP="00183332">
      <w:pPr>
        <w:pStyle w:val="af7"/>
        <w:keepNext/>
      </w:pPr>
      <w:r>
        <w:rPr>
          <w:iCs/>
        </w:rP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h=0</m:t>
            </m:r>
          </m:sub>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e>
            <m:sSub>
              <m:sSubPr>
                <m:ctrlPr>
                  <w:rPr>
                    <w:rFonts w:ascii="Cambria Math" w:hAnsi="Cambria Math"/>
                    <w:i/>
                  </w:rPr>
                </m:ctrlPr>
              </m:sSubPr>
              <m:e>
                <m:r>
                  <w:rPr>
                    <w:rFonts w:ascii="Cambria Math" w:hAnsi="Cambria Math"/>
                  </w:rPr>
                  <m:t>v</m:t>
                </m:r>
              </m:e>
              <m:sub>
                <m:r>
                  <w:rPr>
                    <w:rFonts w:ascii="Cambria Math" w:hAnsi="Cambria Math"/>
                  </w:rPr>
                  <m:t>kh</m:t>
                </m:r>
              </m:sub>
            </m:sSub>
          </m:e>
        </m:nary>
        <m:r>
          <w:rPr>
            <w:rFonts w:ascii="Cambria Math" w:hAnsi="Cambria Math"/>
          </w:rPr>
          <m:t>=1</m:t>
        </m:r>
      </m:oMath>
      <w:r>
        <w:rPr>
          <w:iCs/>
        </w:rPr>
        <w:tab/>
      </w:r>
      <w:r>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F76BC5">
        <w:rPr>
          <w:noProof/>
        </w:rPr>
        <w:t>8</w:t>
      </w:r>
      <w:r w:rsidR="00B17852">
        <w:rPr>
          <w:noProof/>
        </w:rPr>
        <w:fldChar w:fldCharType="end"/>
      </w:r>
      <w:r>
        <w:t xml:space="preserve"> </w:t>
      </w:r>
      <w:r>
        <w:rPr>
          <w:rFonts w:hint="eastAsia"/>
        </w:rPr>
        <w:t>)</w:t>
      </w:r>
    </w:p>
    <w:p w14:paraId="52F18D1F" w14:textId="119046D1" w:rsidR="005E1152" w:rsidRDefault="00657BB0" w:rsidP="00D8798A">
      <w:proofErr w:type="gramStart"/>
      <w:r>
        <w:rPr>
          <w:rFonts w:hint="eastAsia"/>
        </w:rPr>
        <w:t>獨</w:t>
      </w:r>
      <w:r w:rsidR="00501A37">
        <w:rPr>
          <w:rFonts w:hint="eastAsia"/>
        </w:rPr>
        <w:t>熱編碼</w:t>
      </w:r>
      <w:proofErr w:type="gramEnd"/>
      <w:r w:rsidR="00465BB2">
        <w:rPr>
          <w:rFonts w:hint="eastAsia"/>
        </w:rPr>
        <w:t>在一定程度上協助了機器學習模型遭遇屬性變數的時的處理能力，雖然</w:t>
      </w:r>
      <w:r w:rsidR="00FD5822">
        <w:rPr>
          <w:rFonts w:hint="eastAsia"/>
        </w:rPr>
        <w:t>會</w:t>
      </w:r>
      <w:r w:rsidR="006367DA">
        <w:rPr>
          <w:rFonts w:hint="eastAsia"/>
        </w:rPr>
        <w:t>使得資料</w:t>
      </w:r>
      <w:r w:rsidR="00E33C22">
        <w:rPr>
          <w:rFonts w:hint="eastAsia"/>
        </w:rPr>
        <w:t>總體</w:t>
      </w:r>
      <w:r w:rsidR="006367DA">
        <w:rPr>
          <w:rFonts w:hint="eastAsia"/>
        </w:rPr>
        <w:t>維度上升</w:t>
      </w:r>
      <w:r w:rsidR="00FD5822">
        <w:rPr>
          <w:rFonts w:hint="eastAsia"/>
        </w:rPr>
        <w:t>，但其仍是個有效且直觀的變數編碼方法</w:t>
      </w:r>
      <w:r w:rsidR="006367DA">
        <w:rPr>
          <w:rFonts w:hint="eastAsia"/>
        </w:rPr>
        <w:t>。</w:t>
      </w:r>
      <w:r w:rsidR="00030278">
        <w:rPr>
          <w:rFonts w:hint="eastAsia"/>
        </w:rPr>
        <w:t>假如今天的種類特徵是在描述台灣的</w:t>
      </w:r>
      <w:r w:rsidR="00030278">
        <w:rPr>
          <w:rFonts w:hint="eastAsia"/>
        </w:rPr>
        <w:t>21</w:t>
      </w:r>
      <w:r w:rsidR="00030278">
        <w:rPr>
          <w:rFonts w:hint="eastAsia"/>
        </w:rPr>
        <w:t>個縣市，</w:t>
      </w:r>
      <w:proofErr w:type="gramStart"/>
      <w:r w:rsidR="00030278">
        <w:rPr>
          <w:rFonts w:hint="eastAsia"/>
        </w:rPr>
        <w:t>則</w:t>
      </w:r>
      <w:r>
        <w:rPr>
          <w:rFonts w:hint="eastAsia"/>
        </w:rPr>
        <w:t>獨</w:t>
      </w:r>
      <w:r w:rsidR="00030278">
        <w:rPr>
          <w:rFonts w:hint="eastAsia"/>
        </w:rPr>
        <w:t>熱編碼</w:t>
      </w:r>
      <w:proofErr w:type="gramEnd"/>
      <w:r w:rsidR="00030278">
        <w:rPr>
          <w:rFonts w:hint="eastAsia"/>
        </w:rPr>
        <w:t>過後</w:t>
      </w:r>
      <w:r w:rsidR="008C5A4B">
        <w:rPr>
          <w:rFonts w:hint="eastAsia"/>
        </w:rPr>
        <w:t>便會產生</w:t>
      </w:r>
      <w:r w:rsidR="008C5A4B">
        <w:rPr>
          <w:rFonts w:hint="eastAsia"/>
        </w:rPr>
        <w:t>21</w:t>
      </w:r>
      <w:r w:rsidR="008C5A4B">
        <w:rPr>
          <w:rFonts w:hint="eastAsia"/>
        </w:rPr>
        <w:t>個虛擬變數欄位</w:t>
      </w:r>
      <w:r w:rsidR="005E1152">
        <w:rPr>
          <w:rFonts w:hint="eastAsia"/>
        </w:rPr>
        <w:t>；雖然提升了特徵總數，但總體的資訊卻沒有增加，</w:t>
      </w:r>
      <w:proofErr w:type="gramStart"/>
      <w:r w:rsidR="00E33C22">
        <w:rPr>
          <w:rFonts w:hint="eastAsia"/>
        </w:rPr>
        <w:t>代表</w:t>
      </w:r>
      <w:r>
        <w:rPr>
          <w:rFonts w:hint="eastAsia"/>
        </w:rPr>
        <w:t>獨</w:t>
      </w:r>
      <w:r w:rsidR="005E1152">
        <w:rPr>
          <w:rFonts w:hint="eastAsia"/>
        </w:rPr>
        <w:t>熱欄位</w:t>
      </w:r>
      <w:proofErr w:type="gramEnd"/>
      <w:r w:rsidR="005E1152">
        <w:rPr>
          <w:rFonts w:hint="eastAsia"/>
        </w:rPr>
        <w:t>的</w:t>
      </w:r>
      <w:r w:rsidR="005E1152">
        <w:rPr>
          <w:rFonts w:hint="eastAsia"/>
        </w:rPr>
        <w:t>1</w:t>
      </w:r>
      <w:r w:rsidR="005E1152">
        <w:rPr>
          <w:rFonts w:hint="eastAsia"/>
        </w:rPr>
        <w:t>零散地被</w:t>
      </w:r>
      <w:r w:rsidR="005E1152">
        <w:rPr>
          <w:rFonts w:hint="eastAsia"/>
        </w:rPr>
        <w:t>0</w:t>
      </w:r>
      <w:r w:rsidR="005E1152">
        <w:rPr>
          <w:rFonts w:hint="eastAsia"/>
        </w:rPr>
        <w:t>所包圍，並散落在這些虛擬變數的之中，導致資料趨為稀疏。而</w:t>
      </w:r>
      <w:r w:rsidR="00FD5822">
        <w:rPr>
          <w:rFonts w:hint="eastAsia"/>
        </w:rPr>
        <w:t>相同群組內的特徵</w:t>
      </w:r>
      <w:r w:rsidR="005E1152">
        <w:rPr>
          <w:rFonts w:hint="eastAsia"/>
        </w:rPr>
        <w:t>間存在於完全的互斥關係，只要掌握</w:t>
      </w:r>
      <w:proofErr w:type="gramStart"/>
      <w:r w:rsidR="005E1152">
        <w:rPr>
          <w:rFonts w:hint="eastAsia"/>
        </w:rPr>
        <w:t>樣本</w:t>
      </w:r>
      <w:r>
        <w:rPr>
          <w:rFonts w:hint="eastAsia"/>
        </w:rPr>
        <w:t>獨熱</w:t>
      </w:r>
      <w:proofErr w:type="gramEnd"/>
      <w:r w:rsidR="00FD5822">
        <w:rPr>
          <w:rFonts w:hint="eastAsia"/>
        </w:rPr>
        <w:t>（數值為一）</w:t>
      </w:r>
      <w:r w:rsidR="005E1152">
        <w:rPr>
          <w:rFonts w:hint="eastAsia"/>
        </w:rPr>
        <w:t>的特徵位置便能預測出其餘</w:t>
      </w:r>
      <w:r w:rsidR="00FD5822">
        <w:rPr>
          <w:rFonts w:hint="eastAsia"/>
        </w:rPr>
        <w:t>為冷（數值為零）的</w:t>
      </w:r>
      <w:r w:rsidR="005E1152">
        <w:rPr>
          <w:rFonts w:hint="eastAsia"/>
        </w:rPr>
        <w:t>特徵數值，</w:t>
      </w:r>
      <w:proofErr w:type="gramStart"/>
      <w:r w:rsidR="005E1152">
        <w:rPr>
          <w:rFonts w:hint="eastAsia"/>
        </w:rPr>
        <w:t>使</w:t>
      </w:r>
      <w:r>
        <w:rPr>
          <w:rFonts w:hint="eastAsia"/>
        </w:rPr>
        <w:t>獨熱</w:t>
      </w:r>
      <w:r w:rsidR="0047695B">
        <w:rPr>
          <w:rFonts w:hint="eastAsia"/>
        </w:rPr>
        <w:t>編碼</w:t>
      </w:r>
      <w:proofErr w:type="gramEnd"/>
      <w:r w:rsidR="005E1152">
        <w:rPr>
          <w:rFonts w:hint="eastAsia"/>
        </w:rPr>
        <w:t>後的高維資料存在著嚴重的共線性</w:t>
      </w:r>
      <w:r w:rsidR="00813E84">
        <w:rPr>
          <w:rFonts w:hint="eastAsia"/>
        </w:rPr>
        <w:t>問題。</w:t>
      </w:r>
    </w:p>
    <w:p w14:paraId="490D4FE8" w14:textId="22137076" w:rsidR="0072680A" w:rsidRPr="00CE77F5" w:rsidRDefault="002A4B2B" w:rsidP="00D8798A">
      <w:r>
        <w:rPr>
          <w:rFonts w:hint="eastAsia"/>
        </w:rPr>
        <w:t>雖然有著造成總特徵個數膨脹、使資料失去梯度的</w:t>
      </w:r>
      <w:r w:rsidR="001C4AC5">
        <w:rPr>
          <w:rFonts w:hint="eastAsia"/>
        </w:rPr>
        <w:t>問題存在，</w:t>
      </w:r>
      <w:proofErr w:type="gramStart"/>
      <w:r w:rsidR="001C4AC5">
        <w:rPr>
          <w:rFonts w:hint="eastAsia"/>
        </w:rPr>
        <w:t>但</w:t>
      </w:r>
      <w:r w:rsidR="0072680A">
        <w:rPr>
          <w:rFonts w:hint="eastAsia"/>
        </w:rPr>
        <w:t>獨熱編碼</w:t>
      </w:r>
      <w:proofErr w:type="gramEnd"/>
      <w:r w:rsidR="00DD3191">
        <w:rPr>
          <w:rFonts w:hint="eastAsia"/>
        </w:rPr>
        <w:t>本身的</w:t>
      </w:r>
      <w:r w:rsidR="00A6628E">
        <w:rPr>
          <w:rFonts w:hint="eastAsia"/>
        </w:rPr>
        <w:t>便利性</w:t>
      </w:r>
      <w:r w:rsidR="001C4AC5">
        <w:rPr>
          <w:rFonts w:hint="eastAsia"/>
        </w:rPr>
        <w:t>使得其仍然被廣泛地採用。也有許多的研究</w:t>
      </w:r>
      <w:r w:rsidR="00DD3191">
        <w:rPr>
          <w:rFonts w:hint="eastAsia"/>
        </w:rPr>
        <w:t>在</w:t>
      </w:r>
      <w:proofErr w:type="gramStart"/>
      <w:r w:rsidR="00DD3191">
        <w:rPr>
          <w:rFonts w:hint="eastAsia"/>
        </w:rPr>
        <w:t>針對獨熱編碼</w:t>
      </w:r>
      <w:proofErr w:type="gramEnd"/>
      <w:r w:rsidR="00A6628E">
        <w:rPr>
          <w:rFonts w:hint="eastAsia"/>
        </w:rPr>
        <w:t>進行</w:t>
      </w:r>
      <w:r w:rsidR="00DD3191">
        <w:rPr>
          <w:rFonts w:hint="eastAsia"/>
        </w:rPr>
        <w:t>改良。像是二進制編碼</w:t>
      </w:r>
      <w:r w:rsidR="006A6CD4">
        <w:rPr>
          <w:rFonts w:hint="eastAsia"/>
        </w:rPr>
        <w:t>，即是希望以更為精簡、少量的</w:t>
      </w:r>
      <w:r w:rsidR="00A6628E">
        <w:rPr>
          <w:rFonts w:hint="eastAsia"/>
        </w:rPr>
        <w:t>二元</w:t>
      </w:r>
      <w:r w:rsidR="006A6CD4">
        <w:rPr>
          <w:rFonts w:hint="eastAsia"/>
        </w:rPr>
        <w:t>虛擬特徵欄位來描述原始類別</w:t>
      </w:r>
      <w:r w:rsidR="00A6628E">
        <w:rPr>
          <w:rFonts w:hint="eastAsia"/>
        </w:rPr>
        <w:t>資料</w:t>
      </w:r>
      <w:r w:rsidR="006A6CD4">
        <w:rPr>
          <w:rFonts w:hint="eastAsia"/>
        </w:rPr>
        <w:t>。</w:t>
      </w:r>
    </w:p>
    <w:p w14:paraId="61E17929" w14:textId="0E2E4ACF" w:rsidR="00CF3B98" w:rsidRDefault="00FF69FC" w:rsidP="00FD5D0D">
      <w:pPr>
        <w:pStyle w:val="3"/>
      </w:pPr>
      <w:bookmarkStart w:id="46" w:name="_Ref117098064"/>
      <w:bookmarkStart w:id="47" w:name="_Ref117098275"/>
      <w:bookmarkStart w:id="48" w:name="_Toc122553133"/>
      <w:bookmarkStart w:id="49" w:name="_Toc123328434"/>
      <w:r>
        <w:rPr>
          <w:rFonts w:hint="eastAsia"/>
        </w:rPr>
        <w:t>二進制編碼</w:t>
      </w:r>
      <w:bookmarkEnd w:id="46"/>
      <w:bookmarkEnd w:id="47"/>
      <w:bookmarkEnd w:id="48"/>
      <w:bookmarkEnd w:id="49"/>
    </w:p>
    <w:p w14:paraId="386F130C" w14:textId="45E8132D" w:rsidR="00942989" w:rsidRDefault="00C71294" w:rsidP="005F0D44">
      <w:r>
        <w:rPr>
          <w:rFonts w:hint="eastAsia"/>
        </w:rPr>
        <w:t>二進制編碼由</w:t>
      </w:r>
      <w:r>
        <w:fldChar w:fldCharType="begin"/>
      </w:r>
      <w:r>
        <w:instrText xml:space="preserve"> ADDIN EN.CITE &lt;EndNote&gt;&lt;Cite AuthorYear="1"&gt;&lt;Author&gt;Chou&lt;/Author&gt;&lt;Year&gt;1995&lt;/Year&gt;&lt;RecNum&gt;29&lt;/RecNum&gt;&lt;DisplayText&gt;Chou et al. (1995)&lt;/DisplayText&gt;&lt;record&gt;&lt;rec-number&gt;29&lt;/rec-number&gt;&lt;foreign-keys&gt;&lt;key app="EN" db-id="05ap5e5p6dtraoe5ae0x25au9rtpv00p9dev" timestamp="1672055384"&gt;29&lt;/key&gt;&lt;/foreign-keys&gt;&lt;ref-type name="Conference Proceedings"&gt;10&lt;/ref-type&gt;&lt;contributors&gt;&lt;authors&gt;&lt;author&gt;Chou, Pai&lt;/author&gt;&lt;author&gt;Ortega, Ross B&lt;/author&gt;&lt;author&gt;Borriello, Gaetano&lt;/author&gt;&lt;/authors&gt;&lt;/contributors&gt;&lt;titles&gt;&lt;title&gt;Interface co-synthesis techniques for embedded systems&lt;/title&gt;&lt;secondary-title&gt;Proceedings of IEEE International Conference on Computer Aided Design (ICCAD)&lt;/secondary-title&gt;&lt;/titles&gt;&lt;pages&gt;280-287&lt;/pages&gt;&lt;dates&gt;&lt;year&gt;1995&lt;/year&gt;&lt;/dates&gt;&lt;publisher&gt;IEEE&lt;/publisher&gt;&lt;isbn&gt;0818672137&lt;/isbn&gt;&lt;urls&gt;&lt;/urls&gt;&lt;/record&gt;&lt;/Cite&gt;&lt;/EndNote&gt;</w:instrText>
      </w:r>
      <w:r>
        <w:fldChar w:fldCharType="separate"/>
      </w:r>
      <w:r>
        <w:rPr>
          <w:noProof/>
        </w:rPr>
        <w:t>Chou et al. (1995)</w:t>
      </w:r>
      <w:r>
        <w:fldChar w:fldCharType="end"/>
      </w:r>
      <w:r>
        <w:rPr>
          <w:rFonts w:hint="eastAsia"/>
        </w:rPr>
        <w:t xml:space="preserve"> </w:t>
      </w:r>
      <w:r>
        <w:rPr>
          <w:rFonts w:hint="eastAsia"/>
        </w:rPr>
        <w:t>提出，最</w:t>
      </w:r>
      <w:r w:rsidR="00537C4B">
        <w:rPr>
          <w:rFonts w:hint="eastAsia"/>
        </w:rPr>
        <w:t>初</w:t>
      </w:r>
      <w:r w:rsidR="00A07313">
        <w:rPr>
          <w:rFonts w:hint="eastAsia"/>
        </w:rPr>
        <w:t>欲</w:t>
      </w:r>
      <w:proofErr w:type="gramStart"/>
      <w:r w:rsidR="00A07313">
        <w:rPr>
          <w:rFonts w:hint="eastAsia"/>
        </w:rPr>
        <w:t>為</w:t>
      </w:r>
      <w:r w:rsidR="00537C4B">
        <w:rPr>
          <w:rFonts w:hint="eastAsia"/>
        </w:rPr>
        <w:t>獨熱編碼</w:t>
      </w:r>
      <w:proofErr w:type="gramEnd"/>
      <w:r w:rsidR="00A07313">
        <w:rPr>
          <w:rFonts w:hint="eastAsia"/>
        </w:rPr>
        <w:t>後產生過多虛擬特徵的情況改善。</w:t>
      </w:r>
      <w:r w:rsidR="00DF10A3">
        <w:rPr>
          <w:rFonts w:hint="eastAsia"/>
        </w:rPr>
        <w:t>二進制編碼</w:t>
      </w:r>
      <w:r w:rsidR="00740B9A">
        <w:rPr>
          <w:rFonts w:hint="eastAsia"/>
        </w:rPr>
        <w:t>（</w:t>
      </w:r>
      <w:r w:rsidR="00740B9A">
        <w:rPr>
          <w:rFonts w:hint="eastAsia"/>
        </w:rPr>
        <w:t>B</w:t>
      </w:r>
      <w:r w:rsidR="00740B9A">
        <w:t xml:space="preserve">inary </w:t>
      </w:r>
      <w:r w:rsidR="002C018C">
        <w:rPr>
          <w:rFonts w:hint="eastAsia"/>
        </w:rPr>
        <w:t>E</w:t>
      </w:r>
      <w:r w:rsidR="00740B9A">
        <w:t>ncoding</w:t>
      </w:r>
      <w:r w:rsidR="00740B9A">
        <w:rPr>
          <w:rFonts w:hint="eastAsia"/>
        </w:rPr>
        <w:t>）</w:t>
      </w:r>
      <w:r w:rsidR="00D33826">
        <w:rPr>
          <w:rFonts w:hint="eastAsia"/>
        </w:rPr>
        <w:t>以更少的</w:t>
      </w:r>
      <w:r w:rsidR="00DF2848">
        <w:rPr>
          <w:rFonts w:hint="eastAsia"/>
        </w:rPr>
        <w:t>二元</w:t>
      </w:r>
      <w:r w:rsidR="00D33826">
        <w:rPr>
          <w:rFonts w:hint="eastAsia"/>
        </w:rPr>
        <w:t>虛擬</w:t>
      </w:r>
      <w:r w:rsidR="00DF2848">
        <w:rPr>
          <w:rFonts w:hint="eastAsia"/>
        </w:rPr>
        <w:t>特徵</w:t>
      </w:r>
      <w:r w:rsidR="00D33826">
        <w:rPr>
          <w:rFonts w:hint="eastAsia"/>
        </w:rPr>
        <w:t>描述了相同數量的</w:t>
      </w:r>
      <w:r w:rsidR="00C11258">
        <w:rPr>
          <w:rFonts w:hint="eastAsia"/>
        </w:rPr>
        <w:t>特徵種類</w:t>
      </w:r>
      <w:r w:rsidR="007834AA">
        <w:rPr>
          <w:rFonts w:hint="eastAsia"/>
        </w:rPr>
        <w:t>，在</w:t>
      </w:r>
      <w:r w:rsidR="00DF2848">
        <w:rPr>
          <w:rFonts w:hint="eastAsia"/>
        </w:rPr>
        <w:t>某一類別</w:t>
      </w:r>
      <w:r w:rsidR="007834AA">
        <w:rPr>
          <w:rFonts w:hint="eastAsia"/>
        </w:rPr>
        <w:t>特徵</w:t>
      </w:r>
      <w:r w:rsidR="00DF2848">
        <w:rPr>
          <w:rFonts w:hint="eastAsia"/>
        </w:rPr>
        <w:t>，具有</w:t>
      </w:r>
      <m:oMath>
        <m:r>
          <w:rPr>
            <w:rFonts w:ascii="Cambria Math" w:hAnsi="Cambria Math" w:hint="eastAsia"/>
          </w:rPr>
          <m:t>n</m:t>
        </m:r>
      </m:oMath>
      <w:proofErr w:type="gramStart"/>
      <w:r w:rsidR="00DF2848">
        <w:rPr>
          <w:rFonts w:hint="eastAsia"/>
        </w:rPr>
        <w:t>個</w:t>
      </w:r>
      <w:proofErr w:type="gramEnd"/>
      <w:r w:rsidR="007834AA">
        <w:rPr>
          <w:rFonts w:hint="eastAsia"/>
        </w:rPr>
        <w:t>種類的情形下，</w:t>
      </w:r>
      <w:proofErr w:type="gramStart"/>
      <w:r w:rsidR="00657BB0">
        <w:rPr>
          <w:rFonts w:hint="eastAsia"/>
        </w:rPr>
        <w:t>獨熱</w:t>
      </w:r>
      <w:r w:rsidR="007834AA">
        <w:rPr>
          <w:rFonts w:hint="eastAsia"/>
        </w:rPr>
        <w:t>編碼</w:t>
      </w:r>
      <w:proofErr w:type="gramEnd"/>
      <w:r w:rsidR="007834AA">
        <w:rPr>
          <w:rFonts w:hint="eastAsia"/>
        </w:rPr>
        <w:t>需要</w:t>
      </w:r>
      <m:oMath>
        <m:r>
          <w:rPr>
            <w:rFonts w:ascii="Cambria Math" w:hAnsi="Cambria Math" w:hint="eastAsia"/>
          </w:rPr>
          <m:t>n</m:t>
        </m:r>
      </m:oMath>
      <w:proofErr w:type="gramStart"/>
      <w:r w:rsidR="007834AA">
        <w:rPr>
          <w:rFonts w:hint="eastAsia"/>
        </w:rPr>
        <w:t>個</w:t>
      </w:r>
      <w:proofErr w:type="gramEnd"/>
      <w:r w:rsidR="00BE2387">
        <w:rPr>
          <w:rFonts w:hint="eastAsia"/>
        </w:rPr>
        <w:t>虛擬</w:t>
      </w:r>
      <w:r w:rsidR="007834AA">
        <w:rPr>
          <w:rFonts w:hint="eastAsia"/>
        </w:rPr>
        <w:t>特徵描述原始特徵</w:t>
      </w:r>
      <w:r w:rsidR="00DF2848">
        <w:rPr>
          <w:rFonts w:hint="eastAsia"/>
        </w:rPr>
        <w:t>中</w:t>
      </w:r>
      <w:r w:rsidR="007834AA">
        <w:rPr>
          <w:rFonts w:hint="eastAsia"/>
        </w:rPr>
        <w:t>的各個類別；</w:t>
      </w:r>
      <w:r w:rsidR="00DF2848">
        <w:rPr>
          <w:rFonts w:hint="eastAsia"/>
        </w:rPr>
        <w:t>然而</w:t>
      </w:r>
      <w:r w:rsidR="007834AA">
        <w:rPr>
          <w:rFonts w:hint="eastAsia"/>
        </w:rPr>
        <w:t>二進制編碼只</w:t>
      </w:r>
      <w:r w:rsidR="00DF2848">
        <w:rPr>
          <w:rFonts w:hint="eastAsia"/>
        </w:rPr>
        <w:t>使用</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proofErr w:type="gramStart"/>
      <w:r w:rsidR="007834AA">
        <w:rPr>
          <w:rFonts w:hint="eastAsia"/>
        </w:rPr>
        <w:t>個</w:t>
      </w:r>
      <w:proofErr w:type="gramEnd"/>
      <w:r w:rsidR="00BE2387">
        <w:rPr>
          <w:rFonts w:hint="eastAsia"/>
        </w:rPr>
        <w:t>虛擬</w:t>
      </w:r>
      <w:r w:rsidR="007834AA">
        <w:rPr>
          <w:rFonts w:hint="eastAsia"/>
        </w:rPr>
        <w:t>特徵</w:t>
      </w:r>
      <w:r w:rsidR="00C11258">
        <w:rPr>
          <w:rFonts w:hint="eastAsia"/>
        </w:rPr>
        <w:t>，</w:t>
      </w:r>
      <w:r w:rsidR="00BE2387">
        <w:rPr>
          <w:rFonts w:hint="eastAsia"/>
        </w:rPr>
        <w:t>在一定程度上減緩了維度的膨脹，</w:t>
      </w:r>
      <w:r w:rsidR="00E33C22">
        <w:rPr>
          <w:rFonts w:hint="eastAsia"/>
        </w:rPr>
        <w:t>如</w:t>
      </w:r>
      <w:r w:rsidR="008640C7">
        <w:fldChar w:fldCharType="begin"/>
      </w:r>
      <w:r w:rsidR="008640C7">
        <w:instrText xml:space="preserve"> </w:instrText>
      </w:r>
      <w:r w:rsidR="008640C7">
        <w:rPr>
          <w:rFonts w:hint="eastAsia"/>
        </w:rPr>
        <w:instrText>REF _Ref120715644 \h</w:instrText>
      </w:r>
      <w:r w:rsidR="008640C7">
        <w:instrText xml:space="preserve"> </w:instrText>
      </w:r>
      <w:r w:rsidR="008640C7">
        <w:fldChar w:fldCharType="separate"/>
      </w:r>
      <w:r w:rsidR="00F76BC5">
        <w:rPr>
          <w:rFonts w:hint="eastAsia"/>
        </w:rPr>
        <w:t>圖</w:t>
      </w:r>
      <w:r w:rsidR="00F76BC5">
        <w:rPr>
          <w:rFonts w:hint="eastAsia"/>
        </w:rPr>
        <w:t xml:space="preserve"> </w:t>
      </w:r>
      <w:r w:rsidR="00F76BC5">
        <w:rPr>
          <w:noProof/>
        </w:rPr>
        <w:t>2</w:t>
      </w:r>
      <w:r w:rsidR="00F76BC5">
        <w:t>.</w:t>
      </w:r>
      <w:r w:rsidR="00F76BC5">
        <w:rPr>
          <w:noProof/>
        </w:rPr>
        <w:t>3</w:t>
      </w:r>
      <w:r w:rsidR="008640C7">
        <w:fldChar w:fldCharType="end"/>
      </w:r>
      <w:r w:rsidR="005F0D44">
        <w:rPr>
          <w:rFonts w:hint="eastAsia"/>
        </w:rPr>
        <w:t>、與</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F76BC5">
        <w:rPr>
          <w:rFonts w:hint="eastAsia"/>
        </w:rPr>
        <w:t>表</w:t>
      </w:r>
      <w:r w:rsidR="00F76BC5">
        <w:rPr>
          <w:rFonts w:hint="eastAsia"/>
        </w:rPr>
        <w:t xml:space="preserve"> </w:t>
      </w:r>
      <w:r w:rsidR="00F76BC5">
        <w:rPr>
          <w:noProof/>
        </w:rPr>
        <w:t>2</w:t>
      </w:r>
      <w:r w:rsidR="00F76BC5">
        <w:t>.</w:t>
      </w:r>
      <w:r w:rsidR="00F76BC5">
        <w:rPr>
          <w:noProof/>
        </w:rPr>
        <w:t>4</w:t>
      </w:r>
      <w:r w:rsidR="008640C7">
        <w:fldChar w:fldCharType="end"/>
      </w:r>
      <w:r w:rsidR="00E33C22">
        <w:rPr>
          <w:rFonts w:hint="eastAsia"/>
        </w:rPr>
        <w:t>所示</w:t>
      </w:r>
      <w:r w:rsidR="007834AA">
        <w:rPr>
          <w:rFonts w:hint="eastAsia"/>
        </w:rPr>
        <w:t>。</w:t>
      </w:r>
      <w:r w:rsidR="00C11258">
        <w:rPr>
          <w:rFonts w:hint="eastAsia"/>
        </w:rPr>
        <w:t>缺點則在於</w:t>
      </w:r>
      <w:r w:rsidR="00417A6B">
        <w:rPr>
          <w:rFonts w:hint="eastAsia"/>
        </w:rPr>
        <w:t>面對無序特徵時，二進制編碼</w:t>
      </w:r>
      <w:r w:rsidR="00325418">
        <w:rPr>
          <w:rFonts w:hint="eastAsia"/>
        </w:rPr>
        <w:t>後的虛擬變數無法</w:t>
      </w:r>
      <w:proofErr w:type="gramStart"/>
      <w:r w:rsidR="00DF2848">
        <w:rPr>
          <w:rFonts w:hint="eastAsia"/>
        </w:rPr>
        <w:t>如獨熱編碼</w:t>
      </w:r>
      <w:proofErr w:type="gramEnd"/>
      <w:r w:rsidR="00DF2848">
        <w:rPr>
          <w:rFonts w:hint="eastAsia"/>
        </w:rPr>
        <w:t>一樣</w:t>
      </w:r>
      <w:r w:rsidR="00325418">
        <w:rPr>
          <w:rFonts w:hint="eastAsia"/>
        </w:rPr>
        <w:t>有效的解釋變數所包含的意義</w:t>
      </w:r>
      <w:r w:rsidR="00263EA9">
        <w:rPr>
          <w:rFonts w:hint="eastAsia"/>
        </w:rPr>
        <w:t>。</w:t>
      </w:r>
    </w:p>
    <w:p w14:paraId="25D01B12" w14:textId="51368A5D" w:rsidR="007D6800" w:rsidRDefault="00B25624" w:rsidP="007D6800">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m:t>
        </m:r>
        <m:r>
          <w:rPr>
            <w:rStyle w:val="afb"/>
          </w:rPr>
          <w:lastRenderedPageBreak/>
          <m:t>k≤l</m:t>
        </m:r>
      </m:oMath>
      <w:r w:rsidRPr="003A52B1">
        <w:rPr>
          <w:rFonts w:hint="eastAsia"/>
        </w:rPr>
        <w:t>；</w:t>
      </w:r>
      <w:proofErr w:type="gramStart"/>
      <w:r w:rsidRPr="003A52B1">
        <w:rPr>
          <w:rFonts w:hint="eastAsia"/>
        </w:rPr>
        <w:t>經由</w:t>
      </w:r>
      <w:r>
        <w:rPr>
          <w:rFonts w:hint="eastAsia"/>
        </w:rPr>
        <w:t>獨熱編碼</w:t>
      </w:r>
      <w:proofErr w:type="gramEnd"/>
      <w:r w:rsidRPr="003A52B1">
        <w:rPr>
          <w:rFonts w:hint="eastAsia"/>
        </w:rPr>
        <w:t>後的新</w:t>
      </w:r>
      <w:r>
        <w:rPr>
          <w:rFonts w:hint="eastAsia"/>
        </w:rPr>
        <w:t>數值資料</w:t>
      </w:r>
      <m:oMath>
        <m:r>
          <w:rPr>
            <w:rFonts w:ascii="Cambria Math" w:hAnsi="Cambria Math" w:hint="eastAsia"/>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Pr>
          <w:rFonts w:hint="eastAsia"/>
        </w:rPr>
        <w:t>由複數</w:t>
      </w:r>
      <w:proofErr w:type="gramStart"/>
      <w:r>
        <w:rPr>
          <w:rFonts w:hint="eastAsia"/>
        </w:rPr>
        <w:t>個</w:t>
      </w:r>
      <w:proofErr w:type="gramEnd"/>
      <w:r>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所組成；</w:t>
      </w:r>
      <w:r w:rsidR="007D6800">
        <w:rPr>
          <w:rFonts w:hint="eastAsia"/>
        </w:rPr>
        <w:t>二進制編碼</w:t>
      </w:r>
      <w:r w:rsidR="008F232E">
        <w:rPr>
          <w:rFonts w:hint="eastAsia"/>
        </w:rPr>
        <w:t>可視為</w:t>
      </w:r>
      <w:r w:rsidR="007D6800">
        <w:rPr>
          <w:rFonts w:hint="eastAsia"/>
        </w:rPr>
        <w:t>將順序編碼後產生的新特徵，做了一次十進位到二進位的轉換。</w:t>
      </w:r>
    </w:p>
    <w:p w14:paraId="2B4E3CAE" w14:textId="552C0E9A" w:rsidR="00A533B5" w:rsidRDefault="00942989" w:rsidP="00A533B5">
      <w:pPr>
        <w:pStyle w:val="af7"/>
        <w:keepNext/>
      </w:pPr>
      <w:r>
        <w:rPr>
          <w:iCs/>
        </w:rPr>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F76BC5">
        <w:rPr>
          <w:noProof/>
        </w:rPr>
        <w:t>9</w:t>
      </w:r>
      <w:r w:rsidR="00B17852">
        <w:rPr>
          <w:noProof/>
        </w:rPr>
        <w:fldChar w:fldCharType="end"/>
      </w:r>
      <w:r w:rsidR="00A533B5">
        <w:rPr>
          <w:rFonts w:hint="eastAsia"/>
        </w:rPr>
        <w:t xml:space="preserve"> )</w:t>
      </w:r>
    </w:p>
    <w:p w14:paraId="1875DD8A" w14:textId="2D480914"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F76BC5">
        <w:rPr>
          <w:noProof/>
        </w:rPr>
        <w:t>10</w:t>
      </w:r>
      <w:r w:rsidR="00B17852">
        <w:rPr>
          <w:noProof/>
        </w:rPr>
        <w:fldChar w:fldCharType="end"/>
      </w:r>
      <w:r>
        <w:t xml:space="preserve"> )</w:t>
      </w:r>
    </w:p>
    <w:p w14:paraId="18089D8F" w14:textId="69217759" w:rsidR="00942989" w:rsidRDefault="00942989" w:rsidP="00A533B5">
      <w:pPr>
        <w:pStyle w:val="af7"/>
        <w:keepNext/>
      </w:pPr>
      <w:r>
        <w:tab/>
      </w:r>
      <m:oMath>
        <m:r>
          <w:rPr>
            <w:rFonts w:ascii="Cambria Math" w:hAnsi="Cambria Math" w:hint="eastAsia"/>
          </w:rPr>
          <m:t>Y</m:t>
        </m:r>
        <m:r>
          <w:rPr>
            <w:rFonts w:ascii="Cambria Math" w:hAnsi="Cambria Math"/>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F76BC5">
        <w:rPr>
          <w:noProof/>
        </w:rPr>
        <w:t>11</w:t>
      </w:r>
      <w:r w:rsidR="00B17852">
        <w:rPr>
          <w:noProof/>
        </w:rPr>
        <w:fldChar w:fldCharType="end"/>
      </w:r>
      <w:r w:rsidR="00A533B5">
        <w:rPr>
          <w:rFonts w:hint="eastAsia"/>
        </w:rPr>
        <w:t xml:space="preserve"> )</w:t>
      </w:r>
    </w:p>
    <w:p w14:paraId="1D91270E" w14:textId="29557F1F" w:rsidR="00942989" w:rsidRDefault="00942989" w:rsidP="00A533B5">
      <w:pPr>
        <w:pStyle w:val="af7"/>
        <w:keepNext/>
      </w:pPr>
      <w: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sup>
        </m:sSup>
      </m:oMath>
      <w:r>
        <w:rPr>
          <w:szCs w:val="22"/>
        </w:rPr>
        <w:tab/>
      </w:r>
      <w:r w:rsidR="00A533B5">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F76BC5">
        <w:rPr>
          <w:noProof/>
        </w:rPr>
        <w:t>12</w:t>
      </w:r>
      <w:r w:rsidR="00B17852">
        <w:rPr>
          <w:noProof/>
        </w:rPr>
        <w:fldChar w:fldCharType="end"/>
      </w:r>
      <w:r w:rsidR="00A533B5">
        <w:rPr>
          <w:rFonts w:hint="eastAsia"/>
        </w:rPr>
        <w:t xml:space="preserve"> )</w:t>
      </w:r>
    </w:p>
    <w:p w14:paraId="3A76A05D" w14:textId="77777777" w:rsidR="008640C7" w:rsidRDefault="00672CCF" w:rsidP="008640C7">
      <w:pPr>
        <w:pStyle w:val="aa"/>
        <w:keepNext/>
      </w:pPr>
      <w:r w:rsidRPr="008640C7">
        <w:rPr>
          <w:noProof/>
        </w:rPr>
        <w:drawing>
          <wp:inline distT="0" distB="0" distL="0" distR="0" wp14:anchorId="39152BE9" wp14:editId="6BE3ABED">
            <wp:extent cx="3600000" cy="2572673"/>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00000" cy="2572673"/>
                    </a:xfrm>
                    <a:prstGeom prst="rect">
                      <a:avLst/>
                    </a:prstGeom>
                    <a:noFill/>
                  </pic:spPr>
                </pic:pic>
              </a:graphicData>
            </a:graphic>
          </wp:inline>
        </w:drawing>
      </w:r>
    </w:p>
    <w:p w14:paraId="777C394B" w14:textId="7F7BC4EB" w:rsidR="00F02076" w:rsidRDefault="008640C7" w:rsidP="008640C7">
      <w:pPr>
        <w:pStyle w:val="af5"/>
      </w:pPr>
      <w:bookmarkStart w:id="50" w:name="_Ref120715644"/>
      <w:bookmarkStart w:id="51" w:name="_Toc12332848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3</w:t>
      </w:r>
      <w:r w:rsidR="00F85191">
        <w:fldChar w:fldCharType="end"/>
      </w:r>
      <w:bookmarkEnd w:id="50"/>
      <w:r>
        <w:rPr>
          <w:rFonts w:hint="eastAsia"/>
        </w:rPr>
        <w:t xml:space="preserve"> </w:t>
      </w:r>
      <w:proofErr w:type="gramStart"/>
      <w:r w:rsidRPr="008640C7">
        <w:rPr>
          <w:rFonts w:hint="eastAsia"/>
        </w:rPr>
        <w:t>獨熱</w:t>
      </w:r>
      <w:proofErr w:type="gramEnd"/>
      <w:r w:rsidRPr="008640C7">
        <w:rPr>
          <w:rFonts w:hint="eastAsia"/>
        </w:rPr>
        <w:t>、二進位編碼後的特徵數量比較。</w:t>
      </w:r>
      <w:bookmarkEnd w:id="51"/>
    </w:p>
    <w:p w14:paraId="7A9EB8D8" w14:textId="112C07F7" w:rsidR="00325418" w:rsidRDefault="00F71E60" w:rsidP="00F71E60">
      <w:pPr>
        <w:pStyle w:val="3"/>
      </w:pPr>
      <w:bookmarkStart w:id="52" w:name="_Toc122553134"/>
      <w:bookmarkStart w:id="53" w:name="_Toc123328435"/>
      <w:r>
        <w:rPr>
          <w:rFonts w:hint="eastAsia"/>
        </w:rPr>
        <w:t>頻率編碼</w:t>
      </w:r>
      <w:bookmarkEnd w:id="52"/>
      <w:bookmarkEnd w:id="53"/>
    </w:p>
    <w:p w14:paraId="54C1C491" w14:textId="61E977F6" w:rsidR="00E8633F" w:rsidRDefault="00557E27" w:rsidP="006D21BC">
      <w:r>
        <w:rPr>
          <w:rFonts w:hint="eastAsia"/>
        </w:rPr>
        <w:t>頻率編碼</w:t>
      </w:r>
      <w:r w:rsidR="00740B9A">
        <w:rPr>
          <w:rFonts w:hint="eastAsia"/>
        </w:rPr>
        <w:t>（</w:t>
      </w:r>
      <w:r w:rsidR="00740B9A">
        <w:rPr>
          <w:rFonts w:hint="eastAsia"/>
        </w:rPr>
        <w:t>Fr</w:t>
      </w:r>
      <w:r w:rsidR="00740B9A">
        <w:t xml:space="preserve">equency </w:t>
      </w:r>
      <w:r w:rsidR="002C018C">
        <w:rPr>
          <w:rFonts w:hint="eastAsia"/>
        </w:rPr>
        <w:t>E</w:t>
      </w:r>
      <w:r w:rsidR="00740B9A">
        <w:t>ncoding</w:t>
      </w:r>
      <w:r w:rsidR="00740B9A">
        <w:rPr>
          <w:rFonts w:hint="eastAsia"/>
        </w:rPr>
        <w:t>）</w:t>
      </w:r>
      <w:r>
        <w:rPr>
          <w:rFonts w:hint="eastAsia"/>
        </w:rPr>
        <w:t>的</w:t>
      </w:r>
      <w:r w:rsidR="00E32848">
        <w:rPr>
          <w:rFonts w:hint="eastAsia"/>
        </w:rPr>
        <w:t>想法相當簡單直接，便是以</w:t>
      </w:r>
      <w:r w:rsidR="00E8633F">
        <w:rPr>
          <w:rFonts w:hint="eastAsia"/>
        </w:rPr>
        <w:t>某一特定種類於類別</w:t>
      </w:r>
      <w:r w:rsidR="00E32848">
        <w:rPr>
          <w:rFonts w:hint="eastAsia"/>
        </w:rPr>
        <w:t>特徵中出現的頻率來取代該類別字串</w:t>
      </w:r>
      <w:r w:rsidR="009C6757">
        <w:rPr>
          <w:rFonts w:hint="eastAsia"/>
        </w:rPr>
        <w:t>；</w:t>
      </w:r>
      <w:r w:rsidR="00E000F8">
        <w:fldChar w:fldCharType="begin"/>
      </w:r>
      <w:r w:rsidR="00E000F8">
        <w:instrText xml:space="preserve"> ADDIN EN.CITE &lt;EndNote&gt;&lt;Cite AuthorYear="1"&gt;&lt;Author&gt;Uyar&lt;/Author&gt;&lt;Year&gt;2009&lt;/Year&gt;&lt;RecNum&gt;28&lt;/RecNum&gt;&lt;DisplayText&gt;Uyar et al. (2009)&lt;/DisplayText&gt;&lt;record&gt;&lt;rec-number&gt;28&lt;/rec-number&gt;&lt;foreign-keys&gt;&lt;key app="EN" db-id="05ap5e5p6dtraoe5ae0x25au9rtpv00p9dev" timestamp="1672047126"&gt;28&lt;/key&gt;&lt;/foreign-keys&gt;&lt;ref-type name="Conference Proceedings"&gt;10&lt;/ref-type&gt;&lt;contributors&gt;&lt;authors&gt;&lt;author&gt;Uyar, Asli&lt;/author&gt;&lt;author&gt;Bener, Ayse&lt;/author&gt;&lt;author&gt;Ciray, H Nadir&lt;/author&gt;&lt;author&gt;Bahceci, Mustafa&lt;/author&gt;&lt;/authors&gt;&lt;/contributors&gt;&lt;titles&gt;&lt;title&gt;A frequency based encoding technique for transformation of categorical variables in mixed IVF dataset&lt;/title&gt;&lt;secondary-title&gt;2009 Annual International Conference of the IEEE Engineering in Medicine and Biology Society&lt;/secondary-title&gt;&lt;/titles&gt;&lt;pages&gt;6214-6217&lt;/pages&gt;&lt;dates&gt;&lt;year&gt;2009&lt;/year&gt;&lt;/dates&gt;&lt;publisher&gt;IEEE&lt;/publisher&gt;&lt;isbn&gt;1424432960&lt;/isbn&gt;&lt;urls&gt;&lt;/urls&gt;&lt;/record&gt;&lt;/Cite&gt;&lt;/EndNote&gt;</w:instrText>
      </w:r>
      <w:r w:rsidR="00E000F8">
        <w:fldChar w:fldCharType="separate"/>
      </w:r>
      <w:r w:rsidR="00E000F8">
        <w:rPr>
          <w:noProof/>
        </w:rPr>
        <w:t>Uyar et al. (2009)</w:t>
      </w:r>
      <w:r w:rsidR="00E000F8">
        <w:fldChar w:fldCharType="end"/>
      </w:r>
      <w:r w:rsidR="00E711E8">
        <w:rPr>
          <w:rFonts w:hint="eastAsia"/>
        </w:rPr>
        <w:t xml:space="preserve"> </w:t>
      </w:r>
      <w:r w:rsidR="00E711E8">
        <w:rPr>
          <w:rFonts w:hint="eastAsia"/>
        </w:rPr>
        <w:t>便嘗試透過類別的出現頻率取代原先的類別變數並和二進位編碼進行分類成果的相關比較</w:t>
      </w:r>
      <w:r w:rsidR="008A7228">
        <w:rPr>
          <w:rFonts w:hint="eastAsia"/>
        </w:rPr>
        <w:t>，探討</w:t>
      </w:r>
      <w:r w:rsidR="008A7228" w:rsidRPr="008A7228">
        <w:rPr>
          <w:rFonts w:hint="eastAsia"/>
        </w:rPr>
        <w:t>體外人工受精</w:t>
      </w:r>
      <w:r w:rsidR="008A7228">
        <w:rPr>
          <w:rFonts w:hint="eastAsia"/>
        </w:rPr>
        <w:t>（</w:t>
      </w:r>
      <w:r w:rsidR="008A7228" w:rsidRPr="008A7228">
        <w:t>In vitro fertilization</w:t>
      </w:r>
      <w:r w:rsidR="008A7228">
        <w:rPr>
          <w:rFonts w:hint="eastAsia"/>
        </w:rPr>
        <w:t>）資料集之中的胚胎成功受精率</w:t>
      </w:r>
      <w:r w:rsidR="00E711E8">
        <w:rPr>
          <w:rFonts w:hint="eastAsia"/>
        </w:rPr>
        <w:t>。</w:t>
      </w:r>
      <w:r w:rsidR="009C6757">
        <w:rPr>
          <w:rFonts w:hint="eastAsia"/>
        </w:rPr>
        <w:t>頻率編碼</w:t>
      </w:r>
      <w:r w:rsidR="00E8633F">
        <w:rPr>
          <w:rFonts w:hint="eastAsia"/>
        </w:rPr>
        <w:t>假</w:t>
      </w:r>
      <w:r w:rsidR="009C6757">
        <w:rPr>
          <w:rFonts w:hint="eastAsia"/>
        </w:rPr>
        <w:t>設在收集資料時，資訊的重複比例即是富有價值的資訊</w:t>
      </w:r>
      <w:r w:rsidR="00E8633F">
        <w:rPr>
          <w:rFonts w:hint="eastAsia"/>
        </w:rPr>
        <w:t>，並進一步設法利用該資訊，來進行變數編碼</w:t>
      </w:r>
      <w:r w:rsidR="00E32848">
        <w:rPr>
          <w:rFonts w:hint="eastAsia"/>
        </w:rPr>
        <w:t>。</w:t>
      </w:r>
    </w:p>
    <w:p w14:paraId="0D8EF26D" w14:textId="43C3CA5E" w:rsidR="00E32848" w:rsidRDefault="001258CC" w:rsidP="006D21BC">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，每一</w:t>
      </w:r>
      <w:r>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w:t>
      </w:r>
      <w:r w:rsidRPr="003A52B1">
        <w:rPr>
          <w:rFonts w:hint="eastAsia"/>
        </w:rPr>
        <w:lastRenderedPageBreak/>
        <w:t>示</w:t>
      </w:r>
      <w:r>
        <w:rPr>
          <w:rFonts w:hint="eastAsia"/>
        </w:rPr>
        <w:t>，且</w:t>
      </w:r>
      <m:oMath>
        <m:r>
          <w:rPr>
            <w:rStyle w:val="afb"/>
          </w:rPr>
          <m:t>0≤j≤m</m:t>
        </m:r>
      </m:oMath>
      <w:r>
        <w:rPr>
          <w:rFonts w:hint="eastAsia"/>
        </w:rPr>
        <w:t>。</w:t>
      </w:r>
    </w:p>
    <w:p w14:paraId="50C01083" w14:textId="1B220DC1" w:rsidR="00A533B5" w:rsidRDefault="00E32848" w:rsidP="00A533B5">
      <w:pPr>
        <w:pStyle w:val="af7"/>
        <w:keepNext/>
      </w:pPr>
      <w:r>
        <w:rPr>
          <w:iCs/>
        </w:rPr>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F76BC5">
        <w:rPr>
          <w:noProof/>
        </w:rPr>
        <w:t>13</w:t>
      </w:r>
      <w:r w:rsidR="00B17852">
        <w:rPr>
          <w:noProof/>
        </w:rPr>
        <w:fldChar w:fldCharType="end"/>
      </w:r>
      <w:r w:rsidR="00A533B5">
        <w:rPr>
          <w:rFonts w:hint="eastAsia"/>
        </w:rPr>
        <w:t xml:space="preserve"> )</w:t>
      </w:r>
    </w:p>
    <w:p w14:paraId="3FD1D9F2" w14:textId="6D682D3E" w:rsidR="00707C56" w:rsidRDefault="00707C56" w:rsidP="00707C56">
      <w:pPr>
        <w:pStyle w:val="af7"/>
        <w:keepNext/>
      </w:pPr>
      <w:r>
        <w:tab/>
      </w:r>
      <m:oMath>
        <m:r>
          <w:rPr>
            <w:rFonts w:ascii="Cambria Math" w:hAnsi="Cambria Math"/>
          </w:rPr>
          <m:t>m = l</m:t>
        </m:r>
      </m:oMath>
      <w:r>
        <w:tab/>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F76BC5">
        <w:rPr>
          <w:noProof/>
        </w:rPr>
        <w:t>14</w:t>
      </w:r>
      <w:r w:rsidR="00B17852">
        <w:rPr>
          <w:noProof/>
        </w:rPr>
        <w:fldChar w:fldCharType="end"/>
      </w:r>
      <w:r>
        <w:rPr>
          <w:rFonts w:hint="eastAsia"/>
        </w:rPr>
        <w:t xml:space="preserve"> )</w:t>
      </w:r>
    </w:p>
    <w:p w14:paraId="21613718" w14:textId="2A21F21C" w:rsidR="001F4D30" w:rsidRPr="00D936B8" w:rsidRDefault="00E32848" w:rsidP="00D936B8">
      <w:pPr>
        <w:pStyle w:val="af7"/>
        <w:keepNext/>
      </w:pPr>
      <w:r>
        <w:rPr>
          <w:szCs w:val="22"/>
        </w:rP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rPr>
          <w:szCs w:val="22"/>
        </w:rPr>
        <w:tab/>
      </w:r>
      <w:r w:rsidR="00A533B5">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F76BC5">
        <w:rPr>
          <w:noProof/>
        </w:rPr>
        <w:t>15</w:t>
      </w:r>
      <w:r w:rsidR="00B17852">
        <w:rPr>
          <w:noProof/>
        </w:rPr>
        <w:fldChar w:fldCharType="end"/>
      </w:r>
      <w:r w:rsidR="00A533B5">
        <w:rPr>
          <w:rFonts w:hint="eastAsia"/>
        </w:rPr>
        <w:t xml:space="preserve"> )</w:t>
      </w:r>
    </w:p>
    <w:p w14:paraId="604E86F6" w14:textId="7DE343ED" w:rsidR="00D936B8" w:rsidRDefault="00D936B8" w:rsidP="00D936B8">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 xml:space="preserve"> ← f(</m:t>
        </m:r>
        <m:sSub>
          <m:sSubPr>
            <m:ctrlPr>
              <w:rPr>
                <w:rFonts w:ascii="Cambria Math" w:hAnsi="Cambria Math"/>
                <w:i/>
              </w:rPr>
            </m:ctrlPr>
          </m:sSubPr>
          <m:e>
            <m:r>
              <w:rPr>
                <w:rFonts w:ascii="Cambria Math" w:hAnsi="Cambria Math" w:hint="eastAsia"/>
              </w:rPr>
              <m:t>Z</m:t>
            </m:r>
          </m:e>
          <m:sub>
            <m:r>
              <w:rPr>
                <w:rFonts w:ascii="Cambria Math" w:hAnsi="Cambria Math"/>
              </w:rPr>
              <m:t>k</m:t>
            </m:r>
          </m:sub>
        </m:sSub>
        <m:r>
          <w:rPr>
            <w:rFonts w:ascii="Cambria Math" w:hAnsi="Cambria Math"/>
          </w:rPr>
          <m:t>)</m:t>
        </m:r>
      </m:oMath>
      <w:r>
        <w:tab/>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F76BC5">
        <w:rPr>
          <w:noProof/>
        </w:rPr>
        <w:t>16</w:t>
      </w:r>
      <w:r w:rsidR="00B17852">
        <w:rPr>
          <w:noProof/>
        </w:rPr>
        <w:fldChar w:fldCharType="end"/>
      </w:r>
      <w:r>
        <w:t xml:space="preserve"> )</w:t>
      </w:r>
    </w:p>
    <w:p w14:paraId="1410AD12" w14:textId="25C0C65C" w:rsidR="00F71E60" w:rsidRDefault="00B30357" w:rsidP="00F71E60">
      <w:r>
        <w:rPr>
          <w:rFonts w:hint="eastAsia"/>
        </w:rPr>
        <w:t>然而當有特徵中有類別的出現頻率相同</w:t>
      </w:r>
      <w:r w:rsidR="0024468B">
        <w:rPr>
          <w:rFonts w:hint="eastAsia"/>
        </w:rPr>
        <w:t>時，便會造成混淆，</w:t>
      </w:r>
      <w:r w:rsidR="00253BE8">
        <w:rPr>
          <w:rFonts w:hint="eastAsia"/>
        </w:rPr>
        <w:t>如</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F76BC5">
        <w:rPr>
          <w:rFonts w:hint="eastAsia"/>
        </w:rPr>
        <w:t>表</w:t>
      </w:r>
      <w:r w:rsidR="00F76BC5">
        <w:rPr>
          <w:rFonts w:hint="eastAsia"/>
        </w:rPr>
        <w:t xml:space="preserve"> </w:t>
      </w:r>
      <w:r w:rsidR="00F76BC5">
        <w:rPr>
          <w:noProof/>
        </w:rPr>
        <w:t>2</w:t>
      </w:r>
      <w:r w:rsidR="00F76BC5">
        <w:t>.</w:t>
      </w:r>
      <w:r w:rsidR="00F76BC5">
        <w:rPr>
          <w:noProof/>
        </w:rPr>
        <w:t>4</w:t>
      </w:r>
      <w:r w:rsidR="008640C7">
        <w:fldChar w:fldCharType="end"/>
      </w:r>
      <w:r w:rsidR="00922E06">
        <w:rPr>
          <w:rFonts w:hint="eastAsia"/>
        </w:rPr>
        <w:t>所示。</w:t>
      </w:r>
      <w:r w:rsidR="009C6757">
        <w:rPr>
          <w:rFonts w:hint="eastAsia"/>
        </w:rPr>
        <w:t>因此</w:t>
      </w:r>
      <w:r w:rsidR="00275683">
        <w:rPr>
          <w:rFonts w:hint="eastAsia"/>
        </w:rPr>
        <w:t>當資料本身</w:t>
      </w:r>
      <w:r w:rsidR="009C6757">
        <w:rPr>
          <w:rFonts w:hint="eastAsia"/>
        </w:rPr>
        <w:t>類別多、且有重複出現頻率的類別時要</w:t>
      </w:r>
      <w:r w:rsidR="001165D0">
        <w:rPr>
          <w:rFonts w:hint="eastAsia"/>
        </w:rPr>
        <w:t>格外留意</w:t>
      </w:r>
      <w:r w:rsidR="00275683">
        <w:rPr>
          <w:rFonts w:hint="eastAsia"/>
        </w:rPr>
        <w:t>此一狀況的發生</w:t>
      </w:r>
      <w:r w:rsidR="001165D0">
        <w:rPr>
          <w:rFonts w:hint="eastAsia"/>
        </w:rPr>
        <w:t>。</w:t>
      </w:r>
      <w:r w:rsidR="008B3AA0">
        <w:rPr>
          <w:rFonts w:hint="eastAsia"/>
        </w:rPr>
        <w:t>有時若遭遇相同頻率的類別時，也會以各別增減特定數值以利區分，例如：</w:t>
      </w:r>
      <w:r w:rsidR="001D6057">
        <w:rPr>
          <w:rFonts w:hint="eastAsia"/>
        </w:rPr>
        <w:t>「台北：</w:t>
      </w:r>
      <w:r w:rsidR="001D6057">
        <w:rPr>
          <w:rFonts w:hint="eastAsia"/>
        </w:rPr>
        <w:t>0.2</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w:t>
      </w:r>
      <w:r w:rsidR="001D6057">
        <w:rPr>
          <w:rFonts w:hint="eastAsia"/>
        </w:rPr>
        <w:t>」</w:t>
      </w:r>
      <w:r w:rsidR="008B3AA0">
        <w:rPr>
          <w:rFonts w:hint="eastAsia"/>
        </w:rPr>
        <w:t>改以</w:t>
      </w:r>
      <w:r w:rsidR="001D6057">
        <w:rPr>
          <w:rFonts w:hint="eastAsia"/>
        </w:rPr>
        <w:t>「台北：</w:t>
      </w:r>
      <w:r w:rsidR="001D6057">
        <w:rPr>
          <w:rFonts w:hint="eastAsia"/>
        </w:rPr>
        <w:t>0.15</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0.25</w:t>
      </w:r>
      <w:r w:rsidR="001D6057">
        <w:rPr>
          <w:rFonts w:hint="eastAsia"/>
        </w:rPr>
        <w:t>」</w:t>
      </w:r>
      <w:r w:rsidR="008B3AA0">
        <w:rPr>
          <w:rFonts w:hint="eastAsia"/>
        </w:rPr>
        <w:t>。</w:t>
      </w:r>
    </w:p>
    <w:p w14:paraId="5B456F3E" w14:textId="3E97E64B" w:rsidR="008640C7" w:rsidRDefault="008640C7" w:rsidP="008640C7">
      <w:pPr>
        <w:pStyle w:val="af5"/>
        <w:keepNext/>
      </w:pPr>
      <w:bookmarkStart w:id="54" w:name="_Ref120715697"/>
      <w:bookmarkStart w:id="55" w:name="_Toc123328562"/>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F76BC5">
        <w:rPr>
          <w:noProof/>
        </w:rPr>
        <w:t>2</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F76BC5">
        <w:rPr>
          <w:noProof/>
        </w:rPr>
        <w:t>4</w:t>
      </w:r>
      <w:r w:rsidR="00793819">
        <w:fldChar w:fldCharType="end"/>
      </w:r>
      <w:bookmarkEnd w:id="54"/>
      <w:r>
        <w:rPr>
          <w:rFonts w:hint="eastAsia"/>
        </w:rPr>
        <w:t xml:space="preserve"> </w:t>
      </w:r>
      <w:r w:rsidRPr="008640C7">
        <w:rPr>
          <w:rFonts w:hint="eastAsia"/>
        </w:rPr>
        <w:t>順序、二進制、</w:t>
      </w:r>
      <w:proofErr w:type="gramStart"/>
      <w:r w:rsidRPr="008640C7">
        <w:rPr>
          <w:rFonts w:hint="eastAsia"/>
        </w:rPr>
        <w:t>獨熱與</w:t>
      </w:r>
      <w:proofErr w:type="gramEnd"/>
      <w:r w:rsidRPr="008640C7">
        <w:rPr>
          <w:rFonts w:hint="eastAsia"/>
        </w:rPr>
        <w:t>頻率編碼的比較，以居住城市為例。</w:t>
      </w:r>
      <w:bookmarkEnd w:id="55"/>
    </w:p>
    <w:tbl>
      <w:tblPr>
        <w:tblStyle w:val="af0"/>
        <w:tblW w:w="76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292"/>
        <w:gridCol w:w="472"/>
        <w:gridCol w:w="473"/>
        <w:gridCol w:w="473"/>
        <w:gridCol w:w="482"/>
        <w:gridCol w:w="482"/>
        <w:gridCol w:w="482"/>
        <w:gridCol w:w="482"/>
        <w:gridCol w:w="482"/>
        <w:gridCol w:w="1275"/>
      </w:tblGrid>
      <w:tr w:rsidR="00F71E60" w:rsidRPr="0056046F" w14:paraId="3B0FABAF" w14:textId="77777777" w:rsidTr="008640C7">
        <w:trPr>
          <w:jc w:val="center"/>
        </w:trPr>
        <w:tc>
          <w:tcPr>
            <w:tcW w:w="1255" w:type="dxa"/>
            <w:tcBorders>
              <w:top w:val="single" w:sz="12" w:space="0" w:color="auto"/>
              <w:bottom w:val="single" w:sz="4" w:space="0" w:color="auto"/>
              <w:right w:val="single" w:sz="4" w:space="0" w:color="auto"/>
            </w:tcBorders>
            <w:vAlign w:val="center"/>
          </w:tcPr>
          <w:p w14:paraId="1D2C788A" w14:textId="77777777" w:rsidR="00F71E60" w:rsidRPr="0056046F" w:rsidRDefault="00F71E60" w:rsidP="001A2167">
            <w:pPr>
              <w:pStyle w:val="ae"/>
              <w:rPr>
                <w:b/>
              </w:rPr>
            </w:pPr>
            <w:r w:rsidRPr="0056046F">
              <w:rPr>
                <w:rFonts w:hint="eastAsia"/>
                <w:b/>
              </w:rPr>
              <w:t>居住城市</w:t>
            </w:r>
          </w:p>
        </w:tc>
        <w:tc>
          <w:tcPr>
            <w:tcW w:w="1292" w:type="dxa"/>
            <w:tcBorders>
              <w:top w:val="single" w:sz="12" w:space="0" w:color="auto"/>
              <w:left w:val="single" w:sz="4" w:space="0" w:color="auto"/>
              <w:bottom w:val="single" w:sz="4" w:space="0" w:color="auto"/>
              <w:right w:val="single" w:sz="4" w:space="0" w:color="auto"/>
            </w:tcBorders>
            <w:vAlign w:val="center"/>
          </w:tcPr>
          <w:p w14:paraId="4E191422" w14:textId="77777777" w:rsidR="00F71E60" w:rsidRPr="0056046F" w:rsidRDefault="00F71E60" w:rsidP="001A2167">
            <w:pPr>
              <w:pStyle w:val="ae"/>
              <w:rPr>
                <w:b/>
              </w:rPr>
            </w:pPr>
            <w:r w:rsidRPr="0056046F">
              <w:rPr>
                <w:rFonts w:hint="eastAsia"/>
                <w:b/>
              </w:rPr>
              <w:t>順序編碼</w:t>
            </w:r>
          </w:p>
        </w:tc>
        <w:tc>
          <w:tcPr>
            <w:tcW w:w="1418" w:type="dxa"/>
            <w:gridSpan w:val="3"/>
            <w:tcBorders>
              <w:top w:val="single" w:sz="12" w:space="0" w:color="auto"/>
              <w:left w:val="single" w:sz="4" w:space="0" w:color="auto"/>
              <w:bottom w:val="single" w:sz="4" w:space="0" w:color="auto"/>
              <w:right w:val="single" w:sz="4" w:space="0" w:color="auto"/>
            </w:tcBorders>
            <w:vAlign w:val="center"/>
          </w:tcPr>
          <w:p w14:paraId="33263990" w14:textId="77777777" w:rsidR="00F71E60" w:rsidRPr="0056046F" w:rsidRDefault="00F71E60" w:rsidP="001A2167">
            <w:pPr>
              <w:pStyle w:val="ae"/>
              <w:rPr>
                <w:b/>
              </w:rPr>
            </w:pPr>
            <w:r w:rsidRPr="0056046F">
              <w:rPr>
                <w:rFonts w:hint="eastAsia"/>
                <w:b/>
              </w:rPr>
              <w:t>二進制編碼</w:t>
            </w:r>
          </w:p>
        </w:tc>
        <w:tc>
          <w:tcPr>
            <w:tcW w:w="2410" w:type="dxa"/>
            <w:gridSpan w:val="5"/>
            <w:tcBorders>
              <w:top w:val="single" w:sz="12" w:space="0" w:color="auto"/>
              <w:left w:val="single" w:sz="4" w:space="0" w:color="auto"/>
              <w:bottom w:val="single" w:sz="4" w:space="0" w:color="auto"/>
              <w:right w:val="single" w:sz="4" w:space="0" w:color="auto"/>
            </w:tcBorders>
            <w:vAlign w:val="center"/>
          </w:tcPr>
          <w:p w14:paraId="5C7B21A7" w14:textId="77777777" w:rsidR="00F71E60" w:rsidRPr="0056046F" w:rsidRDefault="00F71E60" w:rsidP="001A2167">
            <w:pPr>
              <w:pStyle w:val="ae"/>
              <w:rPr>
                <w:b/>
              </w:rPr>
            </w:pPr>
            <w:proofErr w:type="gramStart"/>
            <w:r w:rsidRPr="0056046F">
              <w:rPr>
                <w:rFonts w:hint="eastAsia"/>
                <w:b/>
              </w:rPr>
              <w:t>獨熱編碼</w:t>
            </w:r>
            <w:proofErr w:type="gramEnd"/>
          </w:p>
        </w:tc>
        <w:tc>
          <w:tcPr>
            <w:tcW w:w="1275" w:type="dxa"/>
            <w:tcBorders>
              <w:top w:val="single" w:sz="12" w:space="0" w:color="auto"/>
              <w:left w:val="single" w:sz="4" w:space="0" w:color="auto"/>
              <w:bottom w:val="single" w:sz="4" w:space="0" w:color="auto"/>
            </w:tcBorders>
            <w:vAlign w:val="center"/>
          </w:tcPr>
          <w:p w14:paraId="7AC6E36C" w14:textId="120DE68A" w:rsidR="00F71E60" w:rsidRPr="0056046F" w:rsidRDefault="00F71E60" w:rsidP="001A2167">
            <w:pPr>
              <w:pStyle w:val="ae"/>
              <w:rPr>
                <w:b/>
              </w:rPr>
            </w:pPr>
            <w:r w:rsidRPr="0056046F">
              <w:rPr>
                <w:rFonts w:hint="eastAsia"/>
                <w:b/>
              </w:rPr>
              <w:t>頻率編碼</w:t>
            </w:r>
          </w:p>
        </w:tc>
      </w:tr>
      <w:tr w:rsidR="00F71E60" w14:paraId="04F388FF" w14:textId="77777777" w:rsidTr="008640C7">
        <w:trPr>
          <w:jc w:val="center"/>
        </w:trPr>
        <w:tc>
          <w:tcPr>
            <w:tcW w:w="1255" w:type="dxa"/>
            <w:tcBorders>
              <w:top w:val="single" w:sz="4" w:space="0" w:color="auto"/>
              <w:right w:val="single" w:sz="4" w:space="0" w:color="auto"/>
            </w:tcBorders>
            <w:vAlign w:val="center"/>
          </w:tcPr>
          <w:p w14:paraId="633A1F61" w14:textId="77777777" w:rsidR="00F71E60" w:rsidRDefault="00F71E60" w:rsidP="001A2167">
            <w:pPr>
              <w:pStyle w:val="ae"/>
            </w:pPr>
            <w:r>
              <w:rPr>
                <w:rFonts w:hint="eastAsia"/>
              </w:rPr>
              <w:t>台北</w:t>
            </w:r>
          </w:p>
        </w:tc>
        <w:tc>
          <w:tcPr>
            <w:tcW w:w="1292" w:type="dxa"/>
            <w:tcBorders>
              <w:top w:val="single" w:sz="4" w:space="0" w:color="auto"/>
              <w:left w:val="single" w:sz="4" w:space="0" w:color="auto"/>
              <w:right w:val="single" w:sz="4" w:space="0" w:color="auto"/>
            </w:tcBorders>
            <w:vAlign w:val="center"/>
          </w:tcPr>
          <w:p w14:paraId="47D2BF07" w14:textId="77777777" w:rsidR="00F71E60" w:rsidRDefault="00F71E60" w:rsidP="001A2167">
            <w:pPr>
              <w:pStyle w:val="ae"/>
            </w:pPr>
            <w:r>
              <w:rPr>
                <w:rFonts w:hint="eastAsia"/>
              </w:rPr>
              <w:t>0</w:t>
            </w:r>
          </w:p>
        </w:tc>
        <w:tc>
          <w:tcPr>
            <w:tcW w:w="472" w:type="dxa"/>
            <w:tcBorders>
              <w:top w:val="single" w:sz="4" w:space="0" w:color="auto"/>
              <w:left w:val="single" w:sz="4" w:space="0" w:color="auto"/>
            </w:tcBorders>
            <w:vAlign w:val="center"/>
          </w:tcPr>
          <w:p w14:paraId="7AF753DE" w14:textId="77777777" w:rsidR="00F71E60" w:rsidRDefault="00F71E60" w:rsidP="001A2167">
            <w:pPr>
              <w:pStyle w:val="ae"/>
            </w:pPr>
            <w:r>
              <w:rPr>
                <w:rFonts w:hint="eastAsia"/>
              </w:rPr>
              <w:t>0</w:t>
            </w:r>
          </w:p>
        </w:tc>
        <w:tc>
          <w:tcPr>
            <w:tcW w:w="473" w:type="dxa"/>
            <w:tcBorders>
              <w:top w:val="single" w:sz="4" w:space="0" w:color="auto"/>
            </w:tcBorders>
            <w:vAlign w:val="center"/>
          </w:tcPr>
          <w:p w14:paraId="7D59742A" w14:textId="77777777" w:rsidR="00F71E60" w:rsidRDefault="00F71E60" w:rsidP="001A2167">
            <w:pPr>
              <w:pStyle w:val="ae"/>
            </w:pPr>
            <w:r>
              <w:rPr>
                <w:rFonts w:hint="eastAsia"/>
              </w:rPr>
              <w:t>0</w:t>
            </w:r>
          </w:p>
        </w:tc>
        <w:tc>
          <w:tcPr>
            <w:tcW w:w="473" w:type="dxa"/>
            <w:tcBorders>
              <w:top w:val="single" w:sz="4" w:space="0" w:color="auto"/>
              <w:right w:val="single" w:sz="4" w:space="0" w:color="auto"/>
            </w:tcBorders>
            <w:vAlign w:val="center"/>
          </w:tcPr>
          <w:p w14:paraId="6BCA6DA9" w14:textId="77777777" w:rsidR="00F71E60" w:rsidRDefault="00F71E60" w:rsidP="001A2167">
            <w:pPr>
              <w:pStyle w:val="ae"/>
            </w:pPr>
            <w:r>
              <w:rPr>
                <w:rFonts w:hint="eastAsia"/>
              </w:rPr>
              <w:t>0</w:t>
            </w:r>
          </w:p>
        </w:tc>
        <w:tc>
          <w:tcPr>
            <w:tcW w:w="482" w:type="dxa"/>
            <w:tcBorders>
              <w:top w:val="single" w:sz="4" w:space="0" w:color="auto"/>
              <w:left w:val="single" w:sz="4" w:space="0" w:color="auto"/>
            </w:tcBorders>
            <w:vAlign w:val="center"/>
          </w:tcPr>
          <w:p w14:paraId="4FDDD6B8" w14:textId="77777777" w:rsidR="00F71E60" w:rsidRDefault="00F71E60" w:rsidP="001A2167">
            <w:pPr>
              <w:pStyle w:val="ae"/>
            </w:pPr>
            <w:r>
              <w:rPr>
                <w:rFonts w:hint="eastAsia"/>
              </w:rPr>
              <w:t>0</w:t>
            </w:r>
          </w:p>
        </w:tc>
        <w:tc>
          <w:tcPr>
            <w:tcW w:w="482" w:type="dxa"/>
            <w:tcBorders>
              <w:top w:val="single" w:sz="4" w:space="0" w:color="auto"/>
            </w:tcBorders>
            <w:vAlign w:val="center"/>
          </w:tcPr>
          <w:p w14:paraId="0C832118" w14:textId="77777777" w:rsidR="00F71E60" w:rsidRDefault="00F71E60" w:rsidP="001A2167">
            <w:pPr>
              <w:pStyle w:val="ae"/>
            </w:pPr>
            <w:r>
              <w:rPr>
                <w:rFonts w:hint="eastAsia"/>
              </w:rPr>
              <w:t>0</w:t>
            </w:r>
          </w:p>
        </w:tc>
        <w:tc>
          <w:tcPr>
            <w:tcW w:w="482" w:type="dxa"/>
            <w:tcBorders>
              <w:top w:val="single" w:sz="4" w:space="0" w:color="auto"/>
            </w:tcBorders>
            <w:vAlign w:val="center"/>
          </w:tcPr>
          <w:p w14:paraId="1D995DCD" w14:textId="77777777" w:rsidR="00F71E60" w:rsidRDefault="00F71E60" w:rsidP="001A2167">
            <w:pPr>
              <w:pStyle w:val="ae"/>
            </w:pPr>
            <w:r>
              <w:rPr>
                <w:rFonts w:hint="eastAsia"/>
              </w:rPr>
              <w:t>0</w:t>
            </w:r>
          </w:p>
        </w:tc>
        <w:tc>
          <w:tcPr>
            <w:tcW w:w="482" w:type="dxa"/>
            <w:tcBorders>
              <w:top w:val="single" w:sz="4" w:space="0" w:color="auto"/>
            </w:tcBorders>
            <w:vAlign w:val="center"/>
          </w:tcPr>
          <w:p w14:paraId="1FB05146" w14:textId="77777777" w:rsidR="00F71E60" w:rsidRDefault="00F71E60" w:rsidP="001A2167">
            <w:pPr>
              <w:pStyle w:val="ae"/>
            </w:pPr>
            <w:r>
              <w:rPr>
                <w:rFonts w:hint="eastAsia"/>
              </w:rPr>
              <w:t>0</w:t>
            </w:r>
          </w:p>
        </w:tc>
        <w:tc>
          <w:tcPr>
            <w:tcW w:w="482" w:type="dxa"/>
            <w:tcBorders>
              <w:top w:val="single" w:sz="4" w:space="0" w:color="auto"/>
              <w:right w:val="single" w:sz="4" w:space="0" w:color="auto"/>
            </w:tcBorders>
            <w:vAlign w:val="center"/>
          </w:tcPr>
          <w:p w14:paraId="4A2AAF10" w14:textId="77777777" w:rsidR="00F71E60" w:rsidRDefault="00F71E60" w:rsidP="001A2167">
            <w:pPr>
              <w:pStyle w:val="ae"/>
            </w:pPr>
            <w:r>
              <w:rPr>
                <w:rFonts w:hint="eastAsia"/>
              </w:rPr>
              <w:t>1</w:t>
            </w:r>
          </w:p>
        </w:tc>
        <w:tc>
          <w:tcPr>
            <w:tcW w:w="1275" w:type="dxa"/>
            <w:tcBorders>
              <w:top w:val="single" w:sz="4" w:space="0" w:color="auto"/>
              <w:left w:val="single" w:sz="4" w:space="0" w:color="auto"/>
            </w:tcBorders>
            <w:vAlign w:val="center"/>
          </w:tcPr>
          <w:p w14:paraId="628AE156" w14:textId="77777777" w:rsidR="00F71E60" w:rsidRDefault="00F71E60" w:rsidP="001A2167">
            <w:pPr>
              <w:pStyle w:val="ae"/>
            </w:pPr>
            <w:r>
              <w:rPr>
                <w:rFonts w:hint="eastAsia"/>
              </w:rPr>
              <w:t>0.2</w:t>
            </w:r>
          </w:p>
        </w:tc>
      </w:tr>
      <w:tr w:rsidR="00F71E60" w14:paraId="62E0BBD4" w14:textId="77777777" w:rsidTr="008640C7">
        <w:trPr>
          <w:jc w:val="center"/>
        </w:trPr>
        <w:tc>
          <w:tcPr>
            <w:tcW w:w="1255" w:type="dxa"/>
            <w:tcBorders>
              <w:right w:val="single" w:sz="4" w:space="0" w:color="auto"/>
            </w:tcBorders>
            <w:vAlign w:val="center"/>
          </w:tcPr>
          <w:p w14:paraId="0DDB4F91" w14:textId="77777777" w:rsidR="00F71E60" w:rsidRDefault="00F71E60" w:rsidP="001A2167">
            <w:pPr>
              <w:pStyle w:val="ae"/>
            </w:pPr>
            <w:r>
              <w:rPr>
                <w:rFonts w:hint="eastAsia"/>
              </w:rPr>
              <w:t>桃園</w:t>
            </w:r>
          </w:p>
        </w:tc>
        <w:tc>
          <w:tcPr>
            <w:tcW w:w="1292" w:type="dxa"/>
            <w:tcBorders>
              <w:left w:val="single" w:sz="4" w:space="0" w:color="auto"/>
              <w:right w:val="single" w:sz="4" w:space="0" w:color="auto"/>
            </w:tcBorders>
            <w:vAlign w:val="center"/>
          </w:tcPr>
          <w:p w14:paraId="3188389B" w14:textId="77777777" w:rsidR="00F71E60" w:rsidRDefault="00F71E60" w:rsidP="001A2167">
            <w:pPr>
              <w:pStyle w:val="ae"/>
            </w:pPr>
            <w:r>
              <w:rPr>
                <w:rFonts w:hint="eastAsia"/>
              </w:rPr>
              <w:t>1</w:t>
            </w:r>
          </w:p>
        </w:tc>
        <w:tc>
          <w:tcPr>
            <w:tcW w:w="472" w:type="dxa"/>
            <w:tcBorders>
              <w:left w:val="single" w:sz="4" w:space="0" w:color="auto"/>
            </w:tcBorders>
            <w:vAlign w:val="center"/>
          </w:tcPr>
          <w:p w14:paraId="51F05E5C" w14:textId="77777777" w:rsidR="00F71E60" w:rsidRDefault="00F71E60" w:rsidP="001A2167">
            <w:pPr>
              <w:pStyle w:val="ae"/>
            </w:pPr>
            <w:r>
              <w:rPr>
                <w:rFonts w:hint="eastAsia"/>
              </w:rPr>
              <w:t>0</w:t>
            </w:r>
          </w:p>
        </w:tc>
        <w:tc>
          <w:tcPr>
            <w:tcW w:w="473" w:type="dxa"/>
            <w:vAlign w:val="center"/>
          </w:tcPr>
          <w:p w14:paraId="0D60D747" w14:textId="77777777" w:rsidR="00F71E60" w:rsidRDefault="00F71E60" w:rsidP="001A2167">
            <w:pPr>
              <w:pStyle w:val="ae"/>
            </w:pPr>
            <w:r>
              <w:rPr>
                <w:rFonts w:hint="eastAsia"/>
              </w:rPr>
              <w:t>0</w:t>
            </w:r>
          </w:p>
        </w:tc>
        <w:tc>
          <w:tcPr>
            <w:tcW w:w="473" w:type="dxa"/>
            <w:tcBorders>
              <w:right w:val="single" w:sz="4" w:space="0" w:color="auto"/>
            </w:tcBorders>
            <w:vAlign w:val="center"/>
          </w:tcPr>
          <w:p w14:paraId="572F68D4" w14:textId="77777777" w:rsidR="00F71E60" w:rsidRDefault="00F71E60" w:rsidP="001A2167">
            <w:pPr>
              <w:pStyle w:val="ae"/>
            </w:pPr>
            <w:r>
              <w:rPr>
                <w:rFonts w:hint="eastAsia"/>
              </w:rPr>
              <w:t>1</w:t>
            </w:r>
          </w:p>
        </w:tc>
        <w:tc>
          <w:tcPr>
            <w:tcW w:w="482" w:type="dxa"/>
            <w:tcBorders>
              <w:left w:val="single" w:sz="4" w:space="0" w:color="auto"/>
            </w:tcBorders>
            <w:vAlign w:val="center"/>
          </w:tcPr>
          <w:p w14:paraId="50D56308" w14:textId="77777777" w:rsidR="00F71E60" w:rsidRDefault="00F71E60" w:rsidP="001A2167">
            <w:pPr>
              <w:pStyle w:val="ae"/>
            </w:pPr>
            <w:r>
              <w:rPr>
                <w:rFonts w:hint="eastAsia"/>
              </w:rPr>
              <w:t>0</w:t>
            </w:r>
          </w:p>
        </w:tc>
        <w:tc>
          <w:tcPr>
            <w:tcW w:w="482" w:type="dxa"/>
            <w:vAlign w:val="center"/>
          </w:tcPr>
          <w:p w14:paraId="254517D4" w14:textId="77777777" w:rsidR="00F71E60" w:rsidRDefault="00F71E60" w:rsidP="001A2167">
            <w:pPr>
              <w:pStyle w:val="ae"/>
            </w:pPr>
            <w:r>
              <w:rPr>
                <w:rFonts w:hint="eastAsia"/>
              </w:rPr>
              <w:t>0</w:t>
            </w:r>
          </w:p>
        </w:tc>
        <w:tc>
          <w:tcPr>
            <w:tcW w:w="482" w:type="dxa"/>
            <w:vAlign w:val="center"/>
          </w:tcPr>
          <w:p w14:paraId="66AFE566" w14:textId="77777777" w:rsidR="00F71E60" w:rsidRDefault="00F71E60" w:rsidP="001A2167">
            <w:pPr>
              <w:pStyle w:val="ae"/>
            </w:pPr>
            <w:r>
              <w:rPr>
                <w:rFonts w:hint="eastAsia"/>
              </w:rPr>
              <w:t>0</w:t>
            </w:r>
          </w:p>
        </w:tc>
        <w:tc>
          <w:tcPr>
            <w:tcW w:w="482" w:type="dxa"/>
            <w:vAlign w:val="center"/>
          </w:tcPr>
          <w:p w14:paraId="05005B8A" w14:textId="77777777" w:rsidR="00F71E60" w:rsidRDefault="00F71E60" w:rsidP="001A2167">
            <w:pPr>
              <w:pStyle w:val="ae"/>
            </w:pPr>
            <w:r>
              <w:rPr>
                <w:rFonts w:hint="eastAsia"/>
              </w:rPr>
              <w:t>1</w:t>
            </w:r>
          </w:p>
        </w:tc>
        <w:tc>
          <w:tcPr>
            <w:tcW w:w="482" w:type="dxa"/>
            <w:tcBorders>
              <w:right w:val="single" w:sz="4" w:space="0" w:color="auto"/>
            </w:tcBorders>
            <w:vAlign w:val="center"/>
          </w:tcPr>
          <w:p w14:paraId="79C47CAB" w14:textId="77777777" w:rsidR="00F71E60" w:rsidRDefault="00F71E60" w:rsidP="001A2167">
            <w:pPr>
              <w:pStyle w:val="ae"/>
            </w:pPr>
            <w:r>
              <w:rPr>
                <w:rFonts w:hint="eastAsia"/>
              </w:rPr>
              <w:t>0</w:t>
            </w:r>
          </w:p>
        </w:tc>
        <w:tc>
          <w:tcPr>
            <w:tcW w:w="1275" w:type="dxa"/>
            <w:tcBorders>
              <w:left w:val="single" w:sz="4" w:space="0" w:color="auto"/>
            </w:tcBorders>
            <w:vAlign w:val="center"/>
          </w:tcPr>
          <w:p w14:paraId="01EFAD87" w14:textId="77777777" w:rsidR="00F71E60" w:rsidRDefault="00F71E60" w:rsidP="001A2167">
            <w:pPr>
              <w:pStyle w:val="ae"/>
            </w:pPr>
            <w:r>
              <w:rPr>
                <w:rFonts w:hint="eastAsia"/>
              </w:rPr>
              <w:t>0.2</w:t>
            </w:r>
          </w:p>
        </w:tc>
      </w:tr>
      <w:tr w:rsidR="00F71E60" w14:paraId="1DF9CC7A" w14:textId="77777777" w:rsidTr="008640C7">
        <w:trPr>
          <w:jc w:val="center"/>
        </w:trPr>
        <w:tc>
          <w:tcPr>
            <w:tcW w:w="1255" w:type="dxa"/>
            <w:tcBorders>
              <w:right w:val="single" w:sz="4" w:space="0" w:color="auto"/>
            </w:tcBorders>
            <w:vAlign w:val="center"/>
          </w:tcPr>
          <w:p w14:paraId="62929F2A" w14:textId="77777777" w:rsidR="00F71E60" w:rsidRDefault="00F71E60" w:rsidP="001A2167">
            <w:pPr>
              <w:pStyle w:val="ae"/>
            </w:pPr>
            <w:r>
              <w:rPr>
                <w:rFonts w:hint="eastAsia"/>
              </w:rPr>
              <w:t>新竹</w:t>
            </w:r>
          </w:p>
        </w:tc>
        <w:tc>
          <w:tcPr>
            <w:tcW w:w="1292" w:type="dxa"/>
            <w:tcBorders>
              <w:left w:val="single" w:sz="4" w:space="0" w:color="auto"/>
              <w:right w:val="single" w:sz="4" w:space="0" w:color="auto"/>
            </w:tcBorders>
            <w:vAlign w:val="center"/>
          </w:tcPr>
          <w:p w14:paraId="2DF0F55C" w14:textId="77777777" w:rsidR="00F71E60" w:rsidRDefault="00F71E60" w:rsidP="001A2167">
            <w:pPr>
              <w:pStyle w:val="ae"/>
            </w:pPr>
            <w:r>
              <w:rPr>
                <w:rFonts w:hint="eastAsia"/>
              </w:rPr>
              <w:t>2</w:t>
            </w:r>
          </w:p>
        </w:tc>
        <w:tc>
          <w:tcPr>
            <w:tcW w:w="472" w:type="dxa"/>
            <w:tcBorders>
              <w:left w:val="single" w:sz="4" w:space="0" w:color="auto"/>
            </w:tcBorders>
            <w:vAlign w:val="center"/>
          </w:tcPr>
          <w:p w14:paraId="1001A1DE" w14:textId="77777777" w:rsidR="00F71E60" w:rsidRDefault="00F71E60" w:rsidP="001A2167">
            <w:pPr>
              <w:pStyle w:val="ae"/>
            </w:pPr>
            <w:r>
              <w:rPr>
                <w:rFonts w:hint="eastAsia"/>
              </w:rPr>
              <w:t>0</w:t>
            </w:r>
          </w:p>
        </w:tc>
        <w:tc>
          <w:tcPr>
            <w:tcW w:w="473" w:type="dxa"/>
            <w:vAlign w:val="center"/>
          </w:tcPr>
          <w:p w14:paraId="29AB7427" w14:textId="77777777" w:rsidR="00F71E60" w:rsidRDefault="00F71E60" w:rsidP="001A2167">
            <w:pPr>
              <w:pStyle w:val="ae"/>
            </w:pPr>
            <w:r>
              <w:rPr>
                <w:rFonts w:hint="eastAsia"/>
              </w:rPr>
              <w:t>1</w:t>
            </w:r>
          </w:p>
        </w:tc>
        <w:tc>
          <w:tcPr>
            <w:tcW w:w="473" w:type="dxa"/>
            <w:tcBorders>
              <w:right w:val="single" w:sz="4" w:space="0" w:color="auto"/>
            </w:tcBorders>
            <w:vAlign w:val="center"/>
          </w:tcPr>
          <w:p w14:paraId="3193BFFB" w14:textId="77777777" w:rsidR="00F71E60" w:rsidRDefault="00F71E60" w:rsidP="001A2167">
            <w:pPr>
              <w:pStyle w:val="ae"/>
            </w:pPr>
            <w:r>
              <w:rPr>
                <w:rFonts w:hint="eastAsia"/>
              </w:rPr>
              <w:t>0</w:t>
            </w:r>
          </w:p>
        </w:tc>
        <w:tc>
          <w:tcPr>
            <w:tcW w:w="482" w:type="dxa"/>
            <w:tcBorders>
              <w:left w:val="single" w:sz="4" w:space="0" w:color="auto"/>
            </w:tcBorders>
            <w:vAlign w:val="center"/>
          </w:tcPr>
          <w:p w14:paraId="0C38C26C" w14:textId="77777777" w:rsidR="00F71E60" w:rsidRDefault="00F71E60" w:rsidP="001A2167">
            <w:pPr>
              <w:pStyle w:val="ae"/>
            </w:pPr>
            <w:r>
              <w:rPr>
                <w:rFonts w:hint="eastAsia"/>
              </w:rPr>
              <w:t>0</w:t>
            </w:r>
          </w:p>
        </w:tc>
        <w:tc>
          <w:tcPr>
            <w:tcW w:w="482" w:type="dxa"/>
            <w:vAlign w:val="center"/>
          </w:tcPr>
          <w:p w14:paraId="78877296" w14:textId="77777777" w:rsidR="00F71E60" w:rsidRDefault="00F71E60" w:rsidP="001A2167">
            <w:pPr>
              <w:pStyle w:val="ae"/>
            </w:pPr>
            <w:r>
              <w:rPr>
                <w:rFonts w:hint="eastAsia"/>
              </w:rPr>
              <w:t>0</w:t>
            </w:r>
          </w:p>
        </w:tc>
        <w:tc>
          <w:tcPr>
            <w:tcW w:w="482" w:type="dxa"/>
            <w:vAlign w:val="center"/>
          </w:tcPr>
          <w:p w14:paraId="7F43DE06" w14:textId="77777777" w:rsidR="00F71E60" w:rsidRDefault="00F71E60" w:rsidP="001A2167">
            <w:pPr>
              <w:pStyle w:val="ae"/>
            </w:pPr>
            <w:r>
              <w:rPr>
                <w:rFonts w:hint="eastAsia"/>
              </w:rPr>
              <w:t>1</w:t>
            </w:r>
          </w:p>
        </w:tc>
        <w:tc>
          <w:tcPr>
            <w:tcW w:w="482" w:type="dxa"/>
            <w:vAlign w:val="center"/>
          </w:tcPr>
          <w:p w14:paraId="69A97DFE" w14:textId="77777777" w:rsidR="00F71E60" w:rsidRDefault="00F71E60" w:rsidP="001A2167">
            <w:pPr>
              <w:pStyle w:val="ae"/>
            </w:pPr>
            <w:r>
              <w:rPr>
                <w:rFonts w:hint="eastAsia"/>
              </w:rPr>
              <w:t>0</w:t>
            </w:r>
          </w:p>
        </w:tc>
        <w:tc>
          <w:tcPr>
            <w:tcW w:w="482" w:type="dxa"/>
            <w:tcBorders>
              <w:right w:val="single" w:sz="4" w:space="0" w:color="auto"/>
            </w:tcBorders>
            <w:vAlign w:val="center"/>
          </w:tcPr>
          <w:p w14:paraId="2653762E" w14:textId="77777777" w:rsidR="00F71E60" w:rsidRDefault="00F71E60" w:rsidP="001A2167">
            <w:pPr>
              <w:pStyle w:val="ae"/>
            </w:pPr>
            <w:r>
              <w:rPr>
                <w:rFonts w:hint="eastAsia"/>
              </w:rPr>
              <w:t>0</w:t>
            </w:r>
          </w:p>
        </w:tc>
        <w:tc>
          <w:tcPr>
            <w:tcW w:w="1275" w:type="dxa"/>
            <w:tcBorders>
              <w:left w:val="single" w:sz="4" w:space="0" w:color="auto"/>
            </w:tcBorders>
            <w:vAlign w:val="center"/>
          </w:tcPr>
          <w:p w14:paraId="6AE994AE" w14:textId="77777777" w:rsidR="00F71E60" w:rsidRDefault="00F71E60" w:rsidP="001A2167">
            <w:pPr>
              <w:pStyle w:val="ae"/>
            </w:pPr>
            <w:r>
              <w:rPr>
                <w:rFonts w:hint="eastAsia"/>
              </w:rPr>
              <w:t>0.2</w:t>
            </w:r>
          </w:p>
        </w:tc>
      </w:tr>
      <w:tr w:rsidR="00F71E60" w14:paraId="14A0BDC7" w14:textId="77777777" w:rsidTr="008640C7">
        <w:trPr>
          <w:jc w:val="center"/>
        </w:trPr>
        <w:tc>
          <w:tcPr>
            <w:tcW w:w="1255" w:type="dxa"/>
            <w:tcBorders>
              <w:right w:val="single" w:sz="4" w:space="0" w:color="auto"/>
            </w:tcBorders>
            <w:vAlign w:val="center"/>
          </w:tcPr>
          <w:p w14:paraId="13262224" w14:textId="77777777" w:rsidR="00F71E60" w:rsidRDefault="00F71E60" w:rsidP="001A2167">
            <w:pPr>
              <w:pStyle w:val="ae"/>
            </w:pPr>
            <w:r>
              <w:rPr>
                <w:rFonts w:hint="eastAsia"/>
              </w:rPr>
              <w:t>台中</w:t>
            </w:r>
          </w:p>
        </w:tc>
        <w:tc>
          <w:tcPr>
            <w:tcW w:w="1292" w:type="dxa"/>
            <w:tcBorders>
              <w:left w:val="single" w:sz="4" w:space="0" w:color="auto"/>
              <w:right w:val="single" w:sz="4" w:space="0" w:color="auto"/>
            </w:tcBorders>
            <w:vAlign w:val="center"/>
          </w:tcPr>
          <w:p w14:paraId="38F86CEF" w14:textId="77777777" w:rsidR="00F71E60" w:rsidRDefault="00F71E60" w:rsidP="001A2167">
            <w:pPr>
              <w:pStyle w:val="ae"/>
            </w:pPr>
            <w:r>
              <w:rPr>
                <w:rFonts w:hint="eastAsia"/>
              </w:rPr>
              <w:t>3</w:t>
            </w:r>
          </w:p>
        </w:tc>
        <w:tc>
          <w:tcPr>
            <w:tcW w:w="472" w:type="dxa"/>
            <w:tcBorders>
              <w:left w:val="single" w:sz="4" w:space="0" w:color="auto"/>
            </w:tcBorders>
            <w:vAlign w:val="center"/>
          </w:tcPr>
          <w:p w14:paraId="2D77ECF5" w14:textId="77777777" w:rsidR="00F71E60" w:rsidRDefault="00F71E60" w:rsidP="001A2167">
            <w:pPr>
              <w:pStyle w:val="ae"/>
            </w:pPr>
            <w:r>
              <w:rPr>
                <w:rFonts w:hint="eastAsia"/>
              </w:rPr>
              <w:t>0</w:t>
            </w:r>
          </w:p>
        </w:tc>
        <w:tc>
          <w:tcPr>
            <w:tcW w:w="473" w:type="dxa"/>
            <w:vAlign w:val="center"/>
          </w:tcPr>
          <w:p w14:paraId="6CCA4E90" w14:textId="77777777" w:rsidR="00F71E60" w:rsidRDefault="00F71E60" w:rsidP="001A2167">
            <w:pPr>
              <w:pStyle w:val="ae"/>
            </w:pPr>
            <w:r>
              <w:rPr>
                <w:rFonts w:hint="eastAsia"/>
              </w:rPr>
              <w:t>1</w:t>
            </w:r>
          </w:p>
        </w:tc>
        <w:tc>
          <w:tcPr>
            <w:tcW w:w="473" w:type="dxa"/>
            <w:tcBorders>
              <w:right w:val="single" w:sz="4" w:space="0" w:color="auto"/>
            </w:tcBorders>
            <w:vAlign w:val="center"/>
          </w:tcPr>
          <w:p w14:paraId="2834E92B" w14:textId="77777777" w:rsidR="00F71E60" w:rsidRDefault="00F71E60" w:rsidP="001A2167">
            <w:pPr>
              <w:pStyle w:val="ae"/>
            </w:pPr>
            <w:r>
              <w:rPr>
                <w:rFonts w:hint="eastAsia"/>
              </w:rPr>
              <w:t>1</w:t>
            </w:r>
          </w:p>
        </w:tc>
        <w:tc>
          <w:tcPr>
            <w:tcW w:w="482" w:type="dxa"/>
            <w:tcBorders>
              <w:left w:val="single" w:sz="4" w:space="0" w:color="auto"/>
            </w:tcBorders>
            <w:vAlign w:val="center"/>
          </w:tcPr>
          <w:p w14:paraId="10E1DE08" w14:textId="77777777" w:rsidR="00F71E60" w:rsidRDefault="00F71E60" w:rsidP="001A2167">
            <w:pPr>
              <w:pStyle w:val="ae"/>
            </w:pPr>
            <w:r>
              <w:rPr>
                <w:rFonts w:hint="eastAsia"/>
              </w:rPr>
              <w:t>0</w:t>
            </w:r>
          </w:p>
        </w:tc>
        <w:tc>
          <w:tcPr>
            <w:tcW w:w="482" w:type="dxa"/>
            <w:vAlign w:val="center"/>
          </w:tcPr>
          <w:p w14:paraId="440F905A" w14:textId="77777777" w:rsidR="00F71E60" w:rsidRDefault="00F71E60" w:rsidP="001A2167">
            <w:pPr>
              <w:pStyle w:val="ae"/>
            </w:pPr>
            <w:r>
              <w:rPr>
                <w:rFonts w:hint="eastAsia"/>
              </w:rPr>
              <w:t>1</w:t>
            </w:r>
          </w:p>
        </w:tc>
        <w:tc>
          <w:tcPr>
            <w:tcW w:w="482" w:type="dxa"/>
            <w:vAlign w:val="center"/>
          </w:tcPr>
          <w:p w14:paraId="2421B66C" w14:textId="77777777" w:rsidR="00F71E60" w:rsidRDefault="00F71E60" w:rsidP="001A2167">
            <w:pPr>
              <w:pStyle w:val="ae"/>
            </w:pPr>
            <w:r>
              <w:rPr>
                <w:rFonts w:hint="eastAsia"/>
              </w:rPr>
              <w:t>0</w:t>
            </w:r>
          </w:p>
        </w:tc>
        <w:tc>
          <w:tcPr>
            <w:tcW w:w="482" w:type="dxa"/>
            <w:vAlign w:val="center"/>
          </w:tcPr>
          <w:p w14:paraId="3C600C06" w14:textId="77777777" w:rsidR="00F71E60" w:rsidRDefault="00F71E60" w:rsidP="001A2167">
            <w:pPr>
              <w:pStyle w:val="ae"/>
            </w:pPr>
            <w:r>
              <w:rPr>
                <w:rFonts w:hint="eastAsia"/>
              </w:rPr>
              <w:t>0</w:t>
            </w:r>
          </w:p>
        </w:tc>
        <w:tc>
          <w:tcPr>
            <w:tcW w:w="482" w:type="dxa"/>
            <w:tcBorders>
              <w:right w:val="single" w:sz="4" w:space="0" w:color="auto"/>
            </w:tcBorders>
            <w:vAlign w:val="center"/>
          </w:tcPr>
          <w:p w14:paraId="4BBA2443" w14:textId="77777777" w:rsidR="00F71E60" w:rsidRDefault="00F71E60" w:rsidP="001A2167">
            <w:pPr>
              <w:pStyle w:val="ae"/>
            </w:pPr>
            <w:r>
              <w:rPr>
                <w:rFonts w:hint="eastAsia"/>
              </w:rPr>
              <w:t>0</w:t>
            </w:r>
          </w:p>
        </w:tc>
        <w:tc>
          <w:tcPr>
            <w:tcW w:w="1275" w:type="dxa"/>
            <w:tcBorders>
              <w:left w:val="single" w:sz="4" w:space="0" w:color="auto"/>
            </w:tcBorders>
            <w:vAlign w:val="center"/>
          </w:tcPr>
          <w:p w14:paraId="3F0DEF43" w14:textId="131A956D" w:rsidR="00F71E60" w:rsidRDefault="00F71E60" w:rsidP="001A2167">
            <w:pPr>
              <w:pStyle w:val="ae"/>
            </w:pPr>
            <w:r>
              <w:rPr>
                <w:rFonts w:hint="eastAsia"/>
              </w:rPr>
              <w:t>0.2</w:t>
            </w:r>
          </w:p>
        </w:tc>
      </w:tr>
      <w:tr w:rsidR="00F71E60" w14:paraId="11FCD74A" w14:textId="77777777" w:rsidTr="008640C7">
        <w:trPr>
          <w:jc w:val="center"/>
        </w:trPr>
        <w:tc>
          <w:tcPr>
            <w:tcW w:w="1255" w:type="dxa"/>
            <w:tcBorders>
              <w:bottom w:val="single" w:sz="12" w:space="0" w:color="auto"/>
              <w:right w:val="single" w:sz="4" w:space="0" w:color="auto"/>
            </w:tcBorders>
            <w:vAlign w:val="center"/>
          </w:tcPr>
          <w:p w14:paraId="759D2600" w14:textId="77777777" w:rsidR="00F71E60" w:rsidRDefault="00F71E60" w:rsidP="001A2167">
            <w:pPr>
              <w:pStyle w:val="ae"/>
            </w:pPr>
            <w:r>
              <w:rPr>
                <w:rFonts w:hint="eastAsia"/>
              </w:rPr>
              <w:t>台南</w:t>
            </w:r>
          </w:p>
        </w:tc>
        <w:tc>
          <w:tcPr>
            <w:tcW w:w="1292" w:type="dxa"/>
            <w:tcBorders>
              <w:left w:val="single" w:sz="4" w:space="0" w:color="auto"/>
              <w:bottom w:val="single" w:sz="12" w:space="0" w:color="auto"/>
              <w:right w:val="single" w:sz="4" w:space="0" w:color="auto"/>
            </w:tcBorders>
            <w:vAlign w:val="center"/>
          </w:tcPr>
          <w:p w14:paraId="28C7BC5F" w14:textId="77777777" w:rsidR="00F71E60" w:rsidRDefault="00F71E60" w:rsidP="001A2167">
            <w:pPr>
              <w:pStyle w:val="ae"/>
            </w:pPr>
            <w:r>
              <w:rPr>
                <w:rFonts w:hint="eastAsia"/>
              </w:rPr>
              <w:t>4</w:t>
            </w:r>
          </w:p>
        </w:tc>
        <w:tc>
          <w:tcPr>
            <w:tcW w:w="472" w:type="dxa"/>
            <w:tcBorders>
              <w:left w:val="single" w:sz="4" w:space="0" w:color="auto"/>
              <w:bottom w:val="single" w:sz="12" w:space="0" w:color="auto"/>
            </w:tcBorders>
            <w:vAlign w:val="center"/>
          </w:tcPr>
          <w:p w14:paraId="1192516C" w14:textId="77777777" w:rsidR="00F71E60" w:rsidRDefault="00F71E60" w:rsidP="001A2167">
            <w:pPr>
              <w:pStyle w:val="ae"/>
            </w:pPr>
            <w:r>
              <w:rPr>
                <w:rFonts w:hint="eastAsia"/>
              </w:rPr>
              <w:t>1</w:t>
            </w:r>
          </w:p>
        </w:tc>
        <w:tc>
          <w:tcPr>
            <w:tcW w:w="473" w:type="dxa"/>
            <w:tcBorders>
              <w:bottom w:val="single" w:sz="12" w:space="0" w:color="auto"/>
            </w:tcBorders>
            <w:vAlign w:val="center"/>
          </w:tcPr>
          <w:p w14:paraId="354A4599" w14:textId="77777777" w:rsidR="00F71E60" w:rsidRDefault="00F71E60" w:rsidP="001A2167">
            <w:pPr>
              <w:pStyle w:val="ae"/>
            </w:pPr>
            <w:r>
              <w:rPr>
                <w:rFonts w:hint="eastAsia"/>
              </w:rPr>
              <w:t>0</w:t>
            </w:r>
          </w:p>
        </w:tc>
        <w:tc>
          <w:tcPr>
            <w:tcW w:w="473" w:type="dxa"/>
            <w:tcBorders>
              <w:bottom w:val="single" w:sz="12" w:space="0" w:color="auto"/>
              <w:right w:val="single" w:sz="4" w:space="0" w:color="auto"/>
            </w:tcBorders>
            <w:vAlign w:val="center"/>
          </w:tcPr>
          <w:p w14:paraId="7D5CBC3F" w14:textId="77777777" w:rsidR="00F71E60" w:rsidRDefault="00F71E60" w:rsidP="001A2167">
            <w:pPr>
              <w:pStyle w:val="ae"/>
            </w:pPr>
            <w:r>
              <w:rPr>
                <w:rFonts w:hint="eastAsia"/>
              </w:rPr>
              <w:t>0</w:t>
            </w:r>
          </w:p>
        </w:tc>
        <w:tc>
          <w:tcPr>
            <w:tcW w:w="482" w:type="dxa"/>
            <w:tcBorders>
              <w:left w:val="single" w:sz="4" w:space="0" w:color="auto"/>
              <w:bottom w:val="single" w:sz="12" w:space="0" w:color="auto"/>
            </w:tcBorders>
            <w:vAlign w:val="center"/>
          </w:tcPr>
          <w:p w14:paraId="69AEA988" w14:textId="77777777" w:rsidR="00F71E60" w:rsidRDefault="00F71E60" w:rsidP="001A2167">
            <w:pPr>
              <w:pStyle w:val="ae"/>
            </w:pPr>
            <w:r>
              <w:rPr>
                <w:rFonts w:hint="eastAsia"/>
              </w:rPr>
              <w:t>1</w:t>
            </w:r>
          </w:p>
        </w:tc>
        <w:tc>
          <w:tcPr>
            <w:tcW w:w="482" w:type="dxa"/>
            <w:tcBorders>
              <w:bottom w:val="single" w:sz="12" w:space="0" w:color="auto"/>
            </w:tcBorders>
            <w:vAlign w:val="center"/>
          </w:tcPr>
          <w:p w14:paraId="6CAAAEEE"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6B05C935"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5804F40F" w14:textId="77777777" w:rsidR="00F71E60" w:rsidRDefault="00F71E60" w:rsidP="001A2167">
            <w:pPr>
              <w:pStyle w:val="ae"/>
            </w:pPr>
            <w:r>
              <w:rPr>
                <w:rFonts w:hint="eastAsia"/>
              </w:rPr>
              <w:t>0</w:t>
            </w:r>
          </w:p>
        </w:tc>
        <w:tc>
          <w:tcPr>
            <w:tcW w:w="482" w:type="dxa"/>
            <w:tcBorders>
              <w:bottom w:val="single" w:sz="12" w:space="0" w:color="auto"/>
              <w:right w:val="single" w:sz="4" w:space="0" w:color="auto"/>
            </w:tcBorders>
            <w:vAlign w:val="center"/>
          </w:tcPr>
          <w:p w14:paraId="5113BC63" w14:textId="77777777" w:rsidR="00F71E60" w:rsidRDefault="00F71E60" w:rsidP="001A2167">
            <w:pPr>
              <w:pStyle w:val="ae"/>
            </w:pPr>
            <w:r>
              <w:rPr>
                <w:rFonts w:hint="eastAsia"/>
              </w:rPr>
              <w:t>0</w:t>
            </w:r>
          </w:p>
        </w:tc>
        <w:tc>
          <w:tcPr>
            <w:tcW w:w="1275" w:type="dxa"/>
            <w:tcBorders>
              <w:left w:val="single" w:sz="4" w:space="0" w:color="auto"/>
              <w:bottom w:val="single" w:sz="12" w:space="0" w:color="auto"/>
            </w:tcBorders>
            <w:vAlign w:val="center"/>
          </w:tcPr>
          <w:p w14:paraId="7D2F131A" w14:textId="77777777" w:rsidR="00F71E60" w:rsidRDefault="00F71E60" w:rsidP="001A2167">
            <w:pPr>
              <w:pStyle w:val="ae"/>
            </w:pPr>
            <w:r>
              <w:rPr>
                <w:rFonts w:hint="eastAsia"/>
              </w:rPr>
              <w:t>0.2</w:t>
            </w:r>
          </w:p>
        </w:tc>
      </w:tr>
    </w:tbl>
    <w:p w14:paraId="376FFD2D" w14:textId="6A1DB2B6" w:rsidR="00D51782" w:rsidRPr="00D51782" w:rsidRDefault="005A7CA8" w:rsidP="00D51782">
      <w:pPr>
        <w:pStyle w:val="3"/>
      </w:pPr>
      <w:bookmarkStart w:id="56" w:name="_Toc122553135"/>
      <w:bookmarkStart w:id="57" w:name="_Toc123328436"/>
      <w:r>
        <w:rPr>
          <w:rFonts w:hint="eastAsia"/>
        </w:rPr>
        <w:t>目標編碼</w:t>
      </w:r>
      <w:bookmarkEnd w:id="56"/>
      <w:bookmarkEnd w:id="57"/>
    </w:p>
    <w:p w14:paraId="6E7D6BDC" w14:textId="66B2E1B8" w:rsidR="00702CDB" w:rsidRDefault="00005E41" w:rsidP="00702CDB">
      <w:r>
        <w:rPr>
          <w:rFonts w:hint="eastAsia"/>
        </w:rPr>
        <w:t>目標編碼</w:t>
      </w:r>
      <w:r w:rsidR="00740B9A">
        <w:rPr>
          <w:rFonts w:hint="eastAsia"/>
        </w:rPr>
        <w:t>（</w:t>
      </w:r>
      <w:r w:rsidR="00740B9A">
        <w:rPr>
          <w:rFonts w:hint="eastAsia"/>
        </w:rPr>
        <w:t>Ta</w:t>
      </w:r>
      <w:r w:rsidR="00740B9A">
        <w:t xml:space="preserve">rget </w:t>
      </w:r>
      <w:r w:rsidR="002C018C">
        <w:rPr>
          <w:rFonts w:hint="eastAsia"/>
        </w:rPr>
        <w:t>E</w:t>
      </w:r>
      <w:r w:rsidR="00740B9A">
        <w:t>ncoding</w:t>
      </w:r>
      <w:r w:rsidR="00740B9A">
        <w:rPr>
          <w:rFonts w:hint="eastAsia"/>
        </w:rPr>
        <w:t>）</w:t>
      </w:r>
      <w:r>
        <w:rPr>
          <w:rFonts w:hint="eastAsia"/>
        </w:rPr>
        <w:t>又可以稱為平均值編碼</w:t>
      </w:r>
      <w:r w:rsidR="00D51782">
        <w:rPr>
          <w:rFonts w:hint="eastAsia"/>
        </w:rPr>
        <w:t>（</w:t>
      </w:r>
      <w:r w:rsidR="00D51782">
        <w:rPr>
          <w:rFonts w:hint="eastAsia"/>
        </w:rPr>
        <w:t>M</w:t>
      </w:r>
      <w:r w:rsidR="00D51782">
        <w:t xml:space="preserve">ean </w:t>
      </w:r>
      <w:r w:rsidR="002C018C">
        <w:rPr>
          <w:rFonts w:hint="eastAsia"/>
        </w:rPr>
        <w:t>E</w:t>
      </w:r>
      <w:r w:rsidR="00D51782">
        <w:t>ncoding</w:t>
      </w:r>
      <w:r w:rsidR="00D51782">
        <w:rPr>
          <w:rFonts w:hint="eastAsia"/>
        </w:rPr>
        <w:t>）</w:t>
      </w:r>
      <w:r w:rsidR="00913AF6">
        <w:rPr>
          <w:rFonts w:hint="eastAsia"/>
        </w:rPr>
        <w:t>；最早由</w:t>
      </w:r>
      <w:r w:rsidR="00913AF6">
        <w:fldChar w:fldCharType="begin"/>
      </w:r>
      <w:r w:rsidR="00913AF6">
        <w:instrText xml:space="preserve"> ADDIN EN.CITE &lt;EndNote&gt;&lt;Cite AuthorYear="1"&gt;&lt;Author&gt;Micci-Barreca&lt;/Author&gt;&lt;Year&gt;2001&lt;/Year&gt;&lt;RecNum&gt;27&lt;/RecNum&gt;&lt;DisplayText&gt;Micci-Barreca (2001)&lt;/DisplayText&gt;&lt;record&gt;&lt;rec-number&gt;27&lt;/rec-number&gt;&lt;foreign-keys&gt;&lt;key app="EN" db-id="05ap5e5p6dtraoe5ae0x25au9rtpv00p9dev" timestamp="1672045840"&gt;27&lt;/key&gt;&lt;/foreign-keys&gt;&lt;ref-type name="Journal Article"&gt;17&lt;/ref-type&gt;&lt;contributors&gt;&lt;authors&gt;&lt;author&gt;Micci-Barreca, Daniele&lt;/author&gt;&lt;/authors&gt;&lt;/contributors&gt;&lt;titles&gt;&lt;title&gt;A preprocessing scheme for high-cardinality categorical attributes in classification and prediction problems&lt;/title&gt;&lt;secondary-title&gt;ACM SIGKDD Explorations Newsletter&lt;/secondary-title&gt;&lt;/titles&gt;&lt;periodical&gt;&lt;full-title&gt;ACM SIGKDD Explorations Newsletter&lt;/full-title&gt;&lt;/periodical&gt;&lt;pages&gt;27-32&lt;/pages&gt;&lt;volume&gt;3&lt;/volume&gt;&lt;number&gt;1&lt;/number&gt;&lt;dates&gt;&lt;year&gt;2001&lt;/year&gt;&lt;/dates&gt;&lt;isbn&gt;1931-0145&lt;/isbn&gt;&lt;urls&gt;&lt;/urls&gt;&lt;/record&gt;&lt;/Cite&gt;&lt;/EndNote&gt;</w:instrText>
      </w:r>
      <w:r w:rsidR="00913AF6">
        <w:fldChar w:fldCharType="separate"/>
      </w:r>
      <w:r w:rsidR="00913AF6">
        <w:rPr>
          <w:noProof/>
        </w:rPr>
        <w:t>Micci-Barreca (2001)</w:t>
      </w:r>
      <w:r w:rsidR="00913AF6">
        <w:fldChar w:fldCharType="end"/>
      </w:r>
      <w:r w:rsidR="00913AF6">
        <w:rPr>
          <w:rFonts w:hint="eastAsia"/>
        </w:rPr>
        <w:t xml:space="preserve"> </w:t>
      </w:r>
      <w:r w:rsidR="00913AF6">
        <w:rPr>
          <w:rFonts w:hint="eastAsia"/>
        </w:rPr>
        <w:t>提出，基於</w:t>
      </w:r>
      <w:proofErr w:type="gramStart"/>
      <w:r w:rsidR="00913AF6" w:rsidRPr="00913AF6">
        <w:rPr>
          <w:rFonts w:hint="eastAsia"/>
        </w:rPr>
        <w:t>經驗貝葉斯</w:t>
      </w:r>
      <w:proofErr w:type="gramEnd"/>
      <w:r w:rsidR="00913AF6" w:rsidRPr="00913AF6">
        <w:rPr>
          <w:rFonts w:hint="eastAsia"/>
        </w:rPr>
        <w:t>估計</w:t>
      </w:r>
      <w:r w:rsidR="00913AF6">
        <w:rPr>
          <w:rFonts w:hint="eastAsia"/>
        </w:rPr>
        <w:t>（</w:t>
      </w:r>
      <w:r w:rsidR="00913AF6" w:rsidRPr="00913AF6">
        <w:t>Empirical Bayes method</w:t>
      </w:r>
      <w:r w:rsidR="00913AF6">
        <w:rPr>
          <w:rFonts w:hint="eastAsia"/>
        </w:rPr>
        <w:t>）的理論基礎發展的編碼方式，用以處理預測問題之中的高基數（</w:t>
      </w:r>
      <w:r w:rsidR="00913AF6" w:rsidRPr="00913AF6">
        <w:t>cardinality</w:t>
      </w:r>
      <w:r w:rsidR="00913AF6">
        <w:rPr>
          <w:rFonts w:hint="eastAsia"/>
        </w:rPr>
        <w:t>）類別變數。</w:t>
      </w:r>
      <w:r w:rsidR="00F2386D">
        <w:rPr>
          <w:rFonts w:hint="eastAsia"/>
        </w:rPr>
        <w:t>不同於前面所提及許多的編碼方法，目標編碼為一種</w:t>
      </w:r>
      <w:proofErr w:type="gramStart"/>
      <w:r w:rsidR="00F2386D">
        <w:rPr>
          <w:rFonts w:hint="eastAsia"/>
        </w:rPr>
        <w:t>監督式的變數</w:t>
      </w:r>
      <w:proofErr w:type="gramEnd"/>
      <w:r w:rsidR="00F2386D">
        <w:rPr>
          <w:rFonts w:hint="eastAsia"/>
        </w:rPr>
        <w:t>編碼方式</w:t>
      </w:r>
      <w:r>
        <w:rPr>
          <w:rFonts w:hint="eastAsia"/>
        </w:rPr>
        <w:t>，意即在編碼的過程之中，有參照了目標欄位；編碼的方式為</w:t>
      </w:r>
      <w:r w:rsidRPr="00005E41">
        <w:rPr>
          <w:rFonts w:hint="eastAsia"/>
        </w:rPr>
        <w:t>把</w:t>
      </w:r>
      <w:r w:rsidR="00253BE8">
        <w:rPr>
          <w:rFonts w:hint="eastAsia"/>
        </w:rPr>
        <w:t>某一類別特徵中，</w:t>
      </w:r>
      <w:r w:rsidRPr="00005E41">
        <w:rPr>
          <w:rFonts w:hint="eastAsia"/>
        </w:rPr>
        <w:t>同樣</w:t>
      </w:r>
      <w:r w:rsidR="00253BE8">
        <w:rPr>
          <w:rFonts w:hint="eastAsia"/>
        </w:rPr>
        <w:t>種類</w:t>
      </w:r>
      <w:r w:rsidRPr="00005E41">
        <w:rPr>
          <w:rFonts w:hint="eastAsia"/>
        </w:rPr>
        <w:t>的資料對應</w:t>
      </w:r>
      <w:r w:rsidR="00E9274D">
        <w:rPr>
          <w:rFonts w:hint="eastAsia"/>
        </w:rPr>
        <w:t>的</w:t>
      </w:r>
      <w:r>
        <w:rPr>
          <w:rFonts w:hint="eastAsia"/>
        </w:rPr>
        <w:t>目標欄位</w:t>
      </w:r>
      <w:r w:rsidR="00E9274D">
        <w:rPr>
          <w:rFonts w:hint="eastAsia"/>
        </w:rPr>
        <w:t>數值加總後，除以類別個數取得該類別對應目標的平均值</w:t>
      </w:r>
      <w:r w:rsidRPr="00005E41">
        <w:rPr>
          <w:rFonts w:hint="eastAsia"/>
        </w:rPr>
        <w:t>，並且將這平均</w:t>
      </w:r>
      <w:r w:rsidR="00E9274D">
        <w:rPr>
          <w:rFonts w:hint="eastAsia"/>
        </w:rPr>
        <w:t>值做為新的</w:t>
      </w:r>
      <w:r w:rsidR="00253BE8">
        <w:rPr>
          <w:rFonts w:hint="eastAsia"/>
        </w:rPr>
        <w:t>數值</w:t>
      </w:r>
      <w:r w:rsidR="00E9274D">
        <w:rPr>
          <w:rFonts w:hint="eastAsia"/>
        </w:rPr>
        <w:t>特徵</w:t>
      </w:r>
      <w:r w:rsidRPr="00005E41">
        <w:rPr>
          <w:rFonts w:hint="eastAsia"/>
        </w:rPr>
        <w:t>。</w:t>
      </w:r>
      <w:r w:rsidR="00524DCD">
        <w:rPr>
          <w:rFonts w:hint="eastAsia"/>
        </w:rPr>
        <w:t>相較</w:t>
      </w:r>
      <w:proofErr w:type="gramStart"/>
      <w:r w:rsidR="00524DCD">
        <w:rPr>
          <w:rFonts w:hint="eastAsia"/>
        </w:rPr>
        <w:t>於獨熱</w:t>
      </w:r>
      <w:proofErr w:type="gramEnd"/>
      <w:r w:rsidR="00524DCD">
        <w:rPr>
          <w:rFonts w:hint="eastAsia"/>
        </w:rPr>
        <w:t>、二進制編碼，</w:t>
      </w:r>
      <w:r w:rsidR="00253BE8">
        <w:rPr>
          <w:rFonts w:hint="eastAsia"/>
        </w:rPr>
        <w:t>順序、頻率與</w:t>
      </w:r>
      <w:r w:rsidR="00524DCD">
        <w:rPr>
          <w:rFonts w:hint="eastAsia"/>
        </w:rPr>
        <w:t>目標編碼轉換後的特徵欄位個數維持</w:t>
      </w:r>
      <w:r w:rsidR="00B7029E">
        <w:rPr>
          <w:rFonts w:hint="eastAsia"/>
        </w:rPr>
        <w:t>在</w:t>
      </w:r>
      <w:r w:rsidR="00253BE8">
        <w:rPr>
          <w:rFonts w:hint="eastAsia"/>
        </w:rPr>
        <w:t>單</w:t>
      </w:r>
      <w:r w:rsidR="00B7029E">
        <w:rPr>
          <w:rFonts w:hint="eastAsia"/>
        </w:rPr>
        <w:t>一</w:t>
      </w:r>
      <w:r w:rsidR="00253BE8">
        <w:rPr>
          <w:rFonts w:hint="eastAsia"/>
        </w:rPr>
        <w:t>數值特徵</w:t>
      </w:r>
      <w:r w:rsidR="00B7029E">
        <w:rPr>
          <w:rFonts w:hint="eastAsia"/>
        </w:rPr>
        <w:t>當中，</w:t>
      </w:r>
      <w:r w:rsidR="002F3E98">
        <w:rPr>
          <w:rFonts w:hint="eastAsia"/>
        </w:rPr>
        <w:t>避免</w:t>
      </w:r>
      <w:proofErr w:type="gramStart"/>
      <w:r w:rsidR="002F3E98">
        <w:rPr>
          <w:rFonts w:hint="eastAsia"/>
        </w:rPr>
        <w:t>了獨熱編碼</w:t>
      </w:r>
      <w:proofErr w:type="gramEnd"/>
      <w:r w:rsidR="00962058">
        <w:rPr>
          <w:rFonts w:hint="eastAsia"/>
        </w:rPr>
        <w:lastRenderedPageBreak/>
        <w:t>後造成</w:t>
      </w:r>
      <w:r w:rsidR="002F3E98">
        <w:rPr>
          <w:rFonts w:hint="eastAsia"/>
        </w:rPr>
        <w:t>特徵膨脹的問題</w:t>
      </w:r>
      <w:r w:rsidR="00DD136C">
        <w:rPr>
          <w:rFonts w:hint="eastAsia"/>
        </w:rPr>
        <w:t>。</w:t>
      </w:r>
    </w:p>
    <w:p w14:paraId="691D1386" w14:textId="033E9E6C" w:rsidR="00F960D5" w:rsidRDefault="00FE0523" w:rsidP="00990593">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w:t>
      </w:r>
      <w:r w:rsidR="00F960D5" w:rsidRPr="003A52B1">
        <w:rPr>
          <w:rFonts w:hint="eastAsia"/>
        </w:rPr>
        <w:t>經由</w:t>
      </w:r>
      <w:r>
        <w:rPr>
          <w:rFonts w:hint="eastAsia"/>
        </w:rPr>
        <w:t>目標</w:t>
      </w:r>
      <w:r w:rsidR="00F960D5">
        <w:rPr>
          <w:rFonts w:hint="eastAsia"/>
        </w:rPr>
        <w:t>編碼</w:t>
      </w:r>
      <w:r w:rsidR="00F960D5" w:rsidRPr="003A52B1">
        <w:rPr>
          <w:rFonts w:hint="eastAsia"/>
        </w:rPr>
        <w:t>後</w:t>
      </w:r>
      <w:r w:rsidRPr="003A52B1">
        <w:rPr>
          <w:rFonts w:hint="eastAsia"/>
        </w:rPr>
        <w:t>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sidR="001258CC" w:rsidRPr="003A52B1">
        <w:rPr>
          <w:rFonts w:hint="eastAsia"/>
        </w:rPr>
        <w:t>每一</w:t>
      </w:r>
      <w:r w:rsidR="001258CC">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表示</w:t>
      </w:r>
      <w:r>
        <w:rPr>
          <w:rFonts w:hint="eastAsia"/>
        </w:rPr>
        <w:t>，且</w:t>
      </w:r>
      <m:oMath>
        <m:r>
          <w:rPr>
            <w:rStyle w:val="afb"/>
          </w:rPr>
          <m:t>0≤j≤m</m:t>
        </m:r>
      </m:oMath>
      <w:r>
        <w:rPr>
          <w:rFonts w:hint="eastAsia"/>
        </w:rPr>
        <w:t>。</w:t>
      </w:r>
    </w:p>
    <w:p w14:paraId="3770B941" w14:textId="78429440" w:rsidR="00C9116A" w:rsidRDefault="00C9116A" w:rsidP="00C9116A">
      <w:pPr>
        <w:pStyle w:val="afa"/>
        <w:keepNext/>
      </w:pPr>
      <w:r>
        <w:rPr>
          <w:rFonts w:ascii="Times New Roman" w:hAnsi="Times New Roman"/>
        </w:rPr>
        <w:tab/>
      </w:r>
      <m:oMath>
        <m:r>
          <m:t>Z=</m:t>
        </m:r>
        <m:d>
          <m:dPr>
            <m:begChr m:val="{"/>
            <m:endChr m:val="}"/>
            <m:ctrlPr>
              <w:rPr>
                <w:i/>
              </w:rPr>
            </m:ctrlPr>
          </m:dPr>
          <m:e>
            <m:sSub>
              <m:sSubPr>
                <m:ctrlPr>
                  <w:rPr>
                    <w:i/>
                  </w:rPr>
                </m:ctrlPr>
              </m:sSubPr>
              <m:e>
                <m:r>
                  <w:rPr>
                    <w:rFonts w:hint="eastAsia"/>
                  </w:rPr>
                  <m:t>Z</m:t>
                </m:r>
              </m:e>
              <m:sub>
                <m:r>
                  <m:t>1</m:t>
                </m:r>
              </m:sub>
            </m:sSub>
            <m:r>
              <m:t xml:space="preserve">, </m:t>
            </m:r>
            <m:sSub>
              <m:sSubPr>
                <m:ctrlPr>
                  <w:rPr>
                    <w:i/>
                  </w:rPr>
                </m:ctrlPr>
              </m:sSubPr>
              <m:e>
                <m:r>
                  <w:rPr>
                    <w:rFonts w:hint="eastAsia"/>
                  </w:rPr>
                  <m:t>Z</m:t>
                </m:r>
              </m:e>
              <m:sub>
                <m:r>
                  <m:t>2</m:t>
                </m:r>
              </m:sub>
            </m:sSub>
            <m:r>
              <m:t xml:space="preserve">, ⋯, </m:t>
            </m:r>
            <m:sSub>
              <m:sSubPr>
                <m:ctrlPr>
                  <w:rPr>
                    <w:i/>
                  </w:rPr>
                </m:ctrlPr>
              </m:sSubPr>
              <m:e>
                <m:r>
                  <w:rPr>
                    <w:rFonts w:hint="eastAsia"/>
                  </w:rPr>
                  <m:t>Z</m:t>
                </m:r>
              </m:e>
              <m:sub>
                <m:r>
                  <m:t>l</m:t>
                </m:r>
              </m:sub>
            </m:sSub>
          </m:e>
        </m:d>
      </m:oMath>
      <w:r>
        <w:tab/>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F76BC5">
        <w:rPr>
          <w:noProof/>
        </w:rPr>
        <w:t>17</w:t>
      </w:r>
      <w:r w:rsidR="00B17852">
        <w:rPr>
          <w:noProof/>
        </w:rPr>
        <w:fldChar w:fldCharType="end"/>
      </w:r>
      <w:r>
        <w:rPr>
          <w:rFonts w:hint="eastAsia"/>
        </w:rPr>
        <w:t xml:space="preserve"> )</w:t>
      </w:r>
    </w:p>
    <w:p w14:paraId="534FC643" w14:textId="614A9624" w:rsidR="00C9116A" w:rsidRDefault="00C9116A" w:rsidP="00C9116A">
      <w:pPr>
        <w:pStyle w:val="afa"/>
        <w:keepNext/>
      </w:pPr>
      <w:r>
        <w:tab/>
      </w:r>
      <m:oMath>
        <m:r>
          <m:t>m = l</m:t>
        </m:r>
      </m:oMath>
      <w:r>
        <w:tab/>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F76BC5">
        <w:rPr>
          <w:noProof/>
        </w:rPr>
        <w:t>18</w:t>
      </w:r>
      <w:r w:rsidR="00B17852">
        <w:rPr>
          <w:noProof/>
        </w:rPr>
        <w:fldChar w:fldCharType="end"/>
      </w:r>
      <w:r>
        <w:rPr>
          <w:rFonts w:hint="eastAsia"/>
        </w:rPr>
        <w:t xml:space="preserve"> )</w:t>
      </w:r>
    </w:p>
    <w:p w14:paraId="7DD36946" w14:textId="52A78280" w:rsidR="00C9116A" w:rsidRDefault="00C9116A" w:rsidP="00C9116A">
      <w:pPr>
        <w:pStyle w:val="afa"/>
        <w:keepNext/>
      </w:pPr>
      <w:r>
        <w:tab/>
      </w:r>
      <m:oMath>
        <m:r>
          <m:t>Y=</m:t>
        </m:r>
        <m:d>
          <m:dPr>
            <m:begChr m:val="{"/>
            <m:endChr m:val="}"/>
            <m:ctrlPr>
              <w:rPr>
                <w:i/>
              </w:rPr>
            </m:ctrlPr>
          </m:dPr>
          <m:e>
            <m:sSub>
              <m:sSubPr>
                <m:ctrlPr>
                  <w:rPr>
                    <w:i/>
                  </w:rPr>
                </m:ctrlPr>
              </m:sSubPr>
              <m:e>
                <m:r>
                  <w:rPr>
                    <w:rFonts w:hint="eastAsia"/>
                  </w:rPr>
                  <m:t>Y</m:t>
                </m:r>
              </m:e>
              <m:sub>
                <m:r>
                  <m:t>1</m:t>
                </m:r>
              </m:sub>
            </m:sSub>
            <m:r>
              <m:t xml:space="preserve">, </m:t>
            </m:r>
            <m:sSub>
              <m:sSubPr>
                <m:ctrlPr>
                  <w:rPr>
                    <w:i/>
                  </w:rPr>
                </m:ctrlPr>
              </m:sSubPr>
              <m:e>
                <m:r>
                  <w:rPr>
                    <w:rFonts w:hint="eastAsia"/>
                  </w:rPr>
                  <m:t>Y</m:t>
                </m:r>
              </m:e>
              <m:sub>
                <m:r>
                  <m:t>2</m:t>
                </m:r>
              </m:sub>
            </m:sSub>
            <m:r>
              <m:t xml:space="preserve">, ⋯, </m:t>
            </m:r>
            <m:sSub>
              <m:sSubPr>
                <m:ctrlPr>
                  <w:rPr>
                    <w:i/>
                  </w:rPr>
                </m:ctrlPr>
              </m:sSubPr>
              <m:e>
                <m:r>
                  <w:rPr>
                    <w:rFonts w:hint="eastAsia"/>
                  </w:rPr>
                  <m:t>Y</m:t>
                </m:r>
              </m:e>
              <m:sub>
                <m:r>
                  <m:t>m</m:t>
                </m:r>
              </m:sub>
            </m:sSub>
          </m:e>
        </m:d>
      </m:oMath>
      <w:r>
        <w:tab/>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F76BC5">
        <w:rPr>
          <w:noProof/>
        </w:rPr>
        <w:t>19</w:t>
      </w:r>
      <w:r w:rsidR="00B17852">
        <w:rPr>
          <w:noProof/>
        </w:rPr>
        <w:fldChar w:fldCharType="end"/>
      </w:r>
      <w:r>
        <w:rPr>
          <w:rFonts w:hint="eastAsia"/>
        </w:rPr>
        <w:t xml:space="preserve"> )</w:t>
      </w:r>
    </w:p>
    <w:p w14:paraId="3C2A0F4C" w14:textId="7CBD9698" w:rsidR="004F3810" w:rsidRDefault="004F3810" w:rsidP="004F3810">
      <w:pPr>
        <w:pStyle w:val="afa"/>
        <w:keepNext/>
      </w:pPr>
      <w:r>
        <w:tab/>
      </w:r>
      <m:oMath>
        <m:sSub>
          <m:sSubPr>
            <m:ctrlPr>
              <w:rPr>
                <w:i/>
              </w:rPr>
            </m:ctrlPr>
          </m:sSubPr>
          <m:e>
            <m:r>
              <w:rPr>
                <w:rFonts w:hint="eastAsia"/>
              </w:rPr>
              <m:t>Y</m:t>
            </m:r>
          </m:e>
          <m:sub>
            <m:r>
              <m:t>j</m:t>
            </m:r>
          </m:sub>
        </m:sSub>
        <m:r>
          <w:rPr>
            <w:rFonts w:hint="eastAsia"/>
          </w:rPr>
          <m:t>=</m:t>
        </m:r>
        <m:r>
          <m:t>t</m:t>
        </m:r>
        <m:d>
          <m:dPr>
            <m:ctrlPr>
              <w:rPr>
                <w:i/>
              </w:rPr>
            </m:ctrlPr>
          </m:dPr>
          <m:e>
            <m:sSub>
              <m:sSubPr>
                <m:ctrlPr>
                  <w:rPr>
                    <w:i/>
                  </w:rPr>
                </m:ctrlPr>
              </m:sSubPr>
              <m:e>
                <m:r>
                  <w:rPr>
                    <w:rFonts w:hint="eastAsia"/>
                  </w:rPr>
                  <m:t>Z</m:t>
                </m:r>
              </m:e>
              <m:sub>
                <m:r>
                  <m:t>k</m:t>
                </m:r>
              </m:sub>
            </m:sSub>
          </m:e>
        </m:d>
      </m:oMath>
      <w:r>
        <w:tab/>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F76BC5">
        <w:rPr>
          <w:noProof/>
        </w:rPr>
        <w:t>20</w:t>
      </w:r>
      <w:r w:rsidR="00B17852">
        <w:rPr>
          <w:noProof/>
        </w:rPr>
        <w:fldChar w:fldCharType="end"/>
      </w:r>
      <w:r>
        <w:rPr>
          <w:rFonts w:hint="eastAsia"/>
        </w:rPr>
        <w:t xml:space="preserve"> )</w:t>
      </w:r>
    </w:p>
    <w:p w14:paraId="3E7E732A" w14:textId="22EBA482" w:rsidR="00990593" w:rsidRPr="00990593" w:rsidRDefault="0014329D" w:rsidP="00990593">
      <w:r>
        <w:rPr>
          <w:rFonts w:ascii="Cambria Math" w:hAnsi="Cambria Math" w:hint="eastAsia"/>
        </w:rPr>
        <w:t>在</w:t>
      </w:r>
      <m:oMath>
        <m:sSubSup>
          <m:sSubSupPr>
            <m:ctrlPr>
              <w:rPr>
                <w:rFonts w:ascii="Cambria Math" w:hAnsi="Cambria Math"/>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990593">
        <w:rPr>
          <w:rFonts w:hint="eastAsia"/>
        </w:rPr>
        <w:t>中，則以各個</w:t>
      </w:r>
      <m:oMath>
        <m:sSubSup>
          <m:sSubSupPr>
            <m:ctrlPr>
              <w:rPr>
                <w:rFonts w:ascii="Cambria Math" w:hAnsi="Cambria Math"/>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990593">
        <w:rPr>
          <w:rFonts w:hint="eastAsia"/>
        </w:rPr>
        <w:t>中元素的目標值平均做取代；如</w:t>
      </w:r>
      <w:r w:rsidR="008640C7">
        <w:fldChar w:fldCharType="begin"/>
      </w:r>
      <w:r w:rsidR="008640C7">
        <w:instrText xml:space="preserve"> </w:instrText>
      </w:r>
      <w:r w:rsidR="008640C7">
        <w:rPr>
          <w:rFonts w:hint="eastAsia"/>
        </w:rPr>
        <w:instrText>REF _Ref120715756 \h</w:instrText>
      </w:r>
      <w:r w:rsidR="008640C7">
        <w:instrText xml:space="preserve"> </w:instrText>
      </w:r>
      <w:r w:rsidR="008640C7">
        <w:fldChar w:fldCharType="separate"/>
      </w:r>
      <w:r w:rsidR="00F76BC5">
        <w:rPr>
          <w:rFonts w:hint="eastAsia"/>
        </w:rPr>
        <w:t>表</w:t>
      </w:r>
      <w:r w:rsidR="00F76BC5">
        <w:rPr>
          <w:rFonts w:hint="eastAsia"/>
        </w:rPr>
        <w:t xml:space="preserve"> </w:t>
      </w:r>
      <w:r w:rsidR="00F76BC5">
        <w:rPr>
          <w:noProof/>
        </w:rPr>
        <w:t>2</w:t>
      </w:r>
      <w:r w:rsidR="00F76BC5">
        <w:t>.</w:t>
      </w:r>
      <w:r w:rsidR="00F76BC5">
        <w:rPr>
          <w:noProof/>
        </w:rPr>
        <w:t>5</w:t>
      </w:r>
      <w:r w:rsidR="008640C7">
        <w:fldChar w:fldCharType="end"/>
      </w:r>
      <w:r w:rsidR="00990593">
        <w:rPr>
          <w:rFonts w:hint="eastAsia"/>
        </w:rPr>
        <w:t>所示，原先的類別特徵有著數值不一的目標數值，但是再經由目標編碼之後</w:t>
      </w:r>
      <w:r>
        <w:rPr>
          <w:rFonts w:hint="eastAsia"/>
        </w:rPr>
        <w:t>，原先的類別特徵將由</w:t>
      </w:r>
      <w:r w:rsidR="008A2A97">
        <w:rPr>
          <w:rFonts w:hint="eastAsia"/>
        </w:rPr>
        <w:t>同一類別對應目標欄位的平均值所取代。</w:t>
      </w:r>
    </w:p>
    <w:p w14:paraId="6F5D64D8" w14:textId="1518A6E2" w:rsidR="008640C7" w:rsidRDefault="008640C7" w:rsidP="008640C7">
      <w:pPr>
        <w:pStyle w:val="af5"/>
        <w:keepNext/>
      </w:pPr>
      <w:bookmarkStart w:id="58" w:name="_Ref120715756"/>
      <w:bookmarkStart w:id="59" w:name="_Toc123328563"/>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F76BC5">
        <w:rPr>
          <w:noProof/>
        </w:rPr>
        <w:t>2</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F76BC5">
        <w:rPr>
          <w:noProof/>
        </w:rPr>
        <w:t>5</w:t>
      </w:r>
      <w:r w:rsidR="00793819">
        <w:fldChar w:fldCharType="end"/>
      </w:r>
      <w:bookmarkEnd w:id="58"/>
      <w:r>
        <w:rPr>
          <w:rFonts w:hint="eastAsia"/>
        </w:rPr>
        <w:t xml:space="preserve"> </w:t>
      </w:r>
      <w:r w:rsidRPr="008640C7">
        <w:rPr>
          <w:rFonts w:hint="eastAsia"/>
        </w:rPr>
        <w:t>目標編碼後的特徵欄位，以水果價格為例。</w:t>
      </w:r>
      <w:bookmarkEnd w:id="59"/>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7"/>
        <w:gridCol w:w="2128"/>
      </w:tblGrid>
      <w:tr w:rsidR="00916605" w14:paraId="5B49EDD5" w14:textId="77777777" w:rsidTr="00916605">
        <w:trPr>
          <w:jc w:val="center"/>
        </w:trPr>
        <w:tc>
          <w:tcPr>
            <w:tcW w:w="2122" w:type="dxa"/>
            <w:tcBorders>
              <w:top w:val="single" w:sz="12" w:space="0" w:color="auto"/>
              <w:bottom w:val="single" w:sz="4" w:space="0" w:color="auto"/>
              <w:right w:val="single" w:sz="4" w:space="0" w:color="auto"/>
            </w:tcBorders>
          </w:tcPr>
          <w:p w14:paraId="39948D98" w14:textId="0C766402" w:rsidR="00916605" w:rsidRPr="006237BB" w:rsidRDefault="00990593" w:rsidP="00916605">
            <w:pPr>
              <w:ind w:firstLine="0"/>
              <w:jc w:val="center"/>
              <w:rPr>
                <w:b/>
              </w:rPr>
            </w:pPr>
            <w:r>
              <w:rPr>
                <w:rFonts w:hint="eastAsia"/>
                <w:b/>
              </w:rPr>
              <w:t>類別</w:t>
            </w:r>
            <w:r w:rsidR="00916605" w:rsidRPr="006237BB">
              <w:rPr>
                <w:rFonts w:hint="eastAsia"/>
                <w:b/>
              </w:rPr>
              <w:t>特徵</w:t>
            </w:r>
          </w:p>
        </w:tc>
        <w:tc>
          <w:tcPr>
            <w:tcW w:w="2127" w:type="dxa"/>
            <w:tcBorders>
              <w:top w:val="single" w:sz="12" w:space="0" w:color="auto"/>
              <w:left w:val="single" w:sz="4" w:space="0" w:color="auto"/>
              <w:bottom w:val="single" w:sz="4" w:space="0" w:color="auto"/>
              <w:right w:val="single" w:sz="4" w:space="0" w:color="auto"/>
            </w:tcBorders>
          </w:tcPr>
          <w:p w14:paraId="717FC88F" w14:textId="18F98689" w:rsidR="00916605" w:rsidRPr="006237BB" w:rsidRDefault="00916605" w:rsidP="00916605">
            <w:pPr>
              <w:ind w:left="480" w:hanging="480"/>
              <w:jc w:val="center"/>
              <w:rPr>
                <w:b/>
              </w:rPr>
            </w:pPr>
            <w:r w:rsidRPr="006237BB">
              <w:rPr>
                <w:rFonts w:hint="eastAsia"/>
                <w:b/>
              </w:rPr>
              <w:t>目標欄位</w:t>
            </w:r>
          </w:p>
        </w:tc>
        <w:tc>
          <w:tcPr>
            <w:tcW w:w="2128" w:type="dxa"/>
            <w:tcBorders>
              <w:top w:val="single" w:sz="12" w:space="0" w:color="auto"/>
              <w:left w:val="single" w:sz="4" w:space="0" w:color="auto"/>
              <w:bottom w:val="single" w:sz="4" w:space="0" w:color="auto"/>
            </w:tcBorders>
          </w:tcPr>
          <w:p w14:paraId="3E54EE62" w14:textId="6D292588" w:rsidR="00916605" w:rsidRPr="006237BB" w:rsidRDefault="00916605" w:rsidP="00916605">
            <w:pPr>
              <w:ind w:firstLine="0"/>
              <w:jc w:val="center"/>
              <w:rPr>
                <w:b/>
              </w:rPr>
            </w:pPr>
            <w:r w:rsidRPr="006237BB">
              <w:rPr>
                <w:rFonts w:hint="eastAsia"/>
                <w:b/>
              </w:rPr>
              <w:t>目標編碼</w:t>
            </w:r>
          </w:p>
        </w:tc>
      </w:tr>
      <w:tr w:rsidR="00916605" w14:paraId="167E9D3E" w14:textId="77777777" w:rsidTr="00916605">
        <w:trPr>
          <w:jc w:val="center"/>
        </w:trPr>
        <w:tc>
          <w:tcPr>
            <w:tcW w:w="2122" w:type="dxa"/>
            <w:tcBorders>
              <w:top w:val="single" w:sz="4" w:space="0" w:color="auto"/>
              <w:bottom w:val="nil"/>
              <w:right w:val="single" w:sz="4" w:space="0" w:color="auto"/>
            </w:tcBorders>
          </w:tcPr>
          <w:p w14:paraId="527A8776" w14:textId="6F589E13" w:rsidR="00916605" w:rsidRDefault="00916605" w:rsidP="00916605">
            <w:pPr>
              <w:ind w:firstLine="0"/>
              <w:jc w:val="center"/>
            </w:pPr>
            <w:r>
              <w:rPr>
                <w:rFonts w:hint="eastAsia"/>
              </w:rPr>
              <w:t>香蕉</w:t>
            </w:r>
          </w:p>
        </w:tc>
        <w:tc>
          <w:tcPr>
            <w:tcW w:w="2127" w:type="dxa"/>
            <w:tcBorders>
              <w:top w:val="single" w:sz="4" w:space="0" w:color="auto"/>
              <w:left w:val="single" w:sz="4" w:space="0" w:color="auto"/>
              <w:bottom w:val="nil"/>
              <w:right w:val="single" w:sz="4" w:space="0" w:color="auto"/>
            </w:tcBorders>
          </w:tcPr>
          <w:p w14:paraId="3E35E21D" w14:textId="3224CEAC" w:rsidR="00916605" w:rsidRDefault="00916605" w:rsidP="00916605">
            <w:pPr>
              <w:ind w:left="480" w:hanging="480"/>
              <w:jc w:val="center"/>
            </w:pPr>
            <w:r>
              <w:rPr>
                <w:rFonts w:hint="eastAsia"/>
              </w:rPr>
              <w:t>5</w:t>
            </w:r>
          </w:p>
        </w:tc>
        <w:tc>
          <w:tcPr>
            <w:tcW w:w="2128" w:type="dxa"/>
            <w:tcBorders>
              <w:top w:val="single" w:sz="4" w:space="0" w:color="auto"/>
              <w:left w:val="single" w:sz="4" w:space="0" w:color="auto"/>
              <w:bottom w:val="nil"/>
            </w:tcBorders>
          </w:tcPr>
          <w:p w14:paraId="3D44E128" w14:textId="524BD157" w:rsidR="00916605" w:rsidRDefault="00916605" w:rsidP="00916605">
            <w:pPr>
              <w:ind w:firstLine="0"/>
              <w:jc w:val="center"/>
            </w:pPr>
            <w:r>
              <w:rPr>
                <w:rFonts w:hint="eastAsia"/>
              </w:rPr>
              <w:t>10</w:t>
            </w:r>
          </w:p>
        </w:tc>
      </w:tr>
      <w:tr w:rsidR="00916605" w14:paraId="5A3AA0DF" w14:textId="77777777" w:rsidTr="00916605">
        <w:trPr>
          <w:jc w:val="center"/>
        </w:trPr>
        <w:tc>
          <w:tcPr>
            <w:tcW w:w="2122" w:type="dxa"/>
            <w:tcBorders>
              <w:top w:val="nil"/>
              <w:right w:val="single" w:sz="4" w:space="0" w:color="auto"/>
            </w:tcBorders>
          </w:tcPr>
          <w:p w14:paraId="6F4E2CEA" w14:textId="35B544CD" w:rsidR="00916605" w:rsidRDefault="00916605" w:rsidP="00916605">
            <w:pPr>
              <w:ind w:firstLine="0"/>
              <w:jc w:val="center"/>
            </w:pPr>
            <w:r>
              <w:rPr>
                <w:rFonts w:hint="eastAsia"/>
              </w:rPr>
              <w:t>香蕉</w:t>
            </w:r>
          </w:p>
        </w:tc>
        <w:tc>
          <w:tcPr>
            <w:tcW w:w="2127" w:type="dxa"/>
            <w:tcBorders>
              <w:top w:val="nil"/>
              <w:left w:val="single" w:sz="4" w:space="0" w:color="auto"/>
              <w:right w:val="single" w:sz="4" w:space="0" w:color="auto"/>
            </w:tcBorders>
          </w:tcPr>
          <w:p w14:paraId="40A5B0A8" w14:textId="7044C6AD" w:rsidR="00916605" w:rsidRDefault="00916605" w:rsidP="00916605">
            <w:pPr>
              <w:ind w:left="480" w:hanging="480"/>
              <w:jc w:val="center"/>
            </w:pPr>
            <w:r>
              <w:rPr>
                <w:rFonts w:hint="eastAsia"/>
              </w:rPr>
              <w:t>15</w:t>
            </w:r>
          </w:p>
        </w:tc>
        <w:tc>
          <w:tcPr>
            <w:tcW w:w="2128" w:type="dxa"/>
            <w:tcBorders>
              <w:top w:val="nil"/>
              <w:left w:val="single" w:sz="4" w:space="0" w:color="auto"/>
            </w:tcBorders>
          </w:tcPr>
          <w:p w14:paraId="02BE511E" w14:textId="6D875193" w:rsidR="00916605" w:rsidRDefault="00916605" w:rsidP="00916605">
            <w:pPr>
              <w:ind w:firstLine="0"/>
              <w:jc w:val="center"/>
            </w:pPr>
            <w:r>
              <w:rPr>
                <w:rFonts w:hint="eastAsia"/>
              </w:rPr>
              <w:t>10</w:t>
            </w:r>
          </w:p>
        </w:tc>
      </w:tr>
      <w:tr w:rsidR="00916605" w14:paraId="4CD4AA27" w14:textId="77777777" w:rsidTr="00916605">
        <w:trPr>
          <w:jc w:val="center"/>
        </w:trPr>
        <w:tc>
          <w:tcPr>
            <w:tcW w:w="2122" w:type="dxa"/>
            <w:tcBorders>
              <w:right w:val="single" w:sz="4" w:space="0" w:color="auto"/>
            </w:tcBorders>
          </w:tcPr>
          <w:p w14:paraId="09A36856" w14:textId="061D36BB"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34DA06B7" w14:textId="63B9C879" w:rsidR="00916605" w:rsidRDefault="00916605" w:rsidP="00916605">
            <w:pPr>
              <w:ind w:left="480" w:hanging="480"/>
              <w:jc w:val="center"/>
            </w:pPr>
            <w:r>
              <w:rPr>
                <w:rFonts w:hint="eastAsia"/>
              </w:rPr>
              <w:t>40</w:t>
            </w:r>
          </w:p>
        </w:tc>
        <w:tc>
          <w:tcPr>
            <w:tcW w:w="2128" w:type="dxa"/>
            <w:tcBorders>
              <w:left w:val="single" w:sz="4" w:space="0" w:color="auto"/>
            </w:tcBorders>
          </w:tcPr>
          <w:p w14:paraId="5FF81F46" w14:textId="4773F258" w:rsidR="00916605" w:rsidRDefault="00916605" w:rsidP="00916605">
            <w:pPr>
              <w:ind w:firstLine="0"/>
              <w:jc w:val="center"/>
            </w:pPr>
            <w:r>
              <w:rPr>
                <w:rFonts w:hint="eastAsia"/>
              </w:rPr>
              <w:t>35</w:t>
            </w:r>
          </w:p>
        </w:tc>
      </w:tr>
      <w:tr w:rsidR="00916605" w14:paraId="1B7753D7" w14:textId="77777777" w:rsidTr="00916605">
        <w:trPr>
          <w:jc w:val="center"/>
        </w:trPr>
        <w:tc>
          <w:tcPr>
            <w:tcW w:w="2122" w:type="dxa"/>
            <w:tcBorders>
              <w:right w:val="single" w:sz="4" w:space="0" w:color="auto"/>
            </w:tcBorders>
          </w:tcPr>
          <w:p w14:paraId="0BCCB607" w14:textId="29C957A3"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444A5E42" w14:textId="3F1199CE" w:rsidR="00916605" w:rsidRDefault="00916605" w:rsidP="00916605">
            <w:pPr>
              <w:ind w:left="480" w:hanging="480"/>
              <w:jc w:val="center"/>
            </w:pPr>
            <w:r>
              <w:rPr>
                <w:rFonts w:hint="eastAsia"/>
              </w:rPr>
              <w:t>30</w:t>
            </w:r>
          </w:p>
        </w:tc>
        <w:tc>
          <w:tcPr>
            <w:tcW w:w="2128" w:type="dxa"/>
            <w:tcBorders>
              <w:left w:val="single" w:sz="4" w:space="0" w:color="auto"/>
            </w:tcBorders>
          </w:tcPr>
          <w:p w14:paraId="78F649BA" w14:textId="3D7593F9" w:rsidR="00916605" w:rsidRDefault="00916605" w:rsidP="00916605">
            <w:pPr>
              <w:ind w:firstLine="0"/>
              <w:jc w:val="center"/>
            </w:pPr>
            <w:r>
              <w:rPr>
                <w:rFonts w:hint="eastAsia"/>
              </w:rPr>
              <w:t>35</w:t>
            </w:r>
          </w:p>
        </w:tc>
      </w:tr>
      <w:tr w:rsidR="00916605" w14:paraId="34A92344" w14:textId="77777777" w:rsidTr="00916605">
        <w:trPr>
          <w:jc w:val="center"/>
        </w:trPr>
        <w:tc>
          <w:tcPr>
            <w:tcW w:w="2122" w:type="dxa"/>
            <w:tcBorders>
              <w:bottom w:val="single" w:sz="12" w:space="0" w:color="auto"/>
              <w:right w:val="single" w:sz="4" w:space="0" w:color="auto"/>
            </w:tcBorders>
          </w:tcPr>
          <w:p w14:paraId="2CCCF326" w14:textId="2C33C86E" w:rsidR="00916605" w:rsidRDefault="00916605" w:rsidP="00916605">
            <w:pPr>
              <w:ind w:firstLine="0"/>
              <w:jc w:val="center"/>
            </w:pPr>
            <w:r>
              <w:rPr>
                <w:rFonts w:hint="eastAsia"/>
              </w:rPr>
              <w:t>蘋果</w:t>
            </w:r>
          </w:p>
        </w:tc>
        <w:tc>
          <w:tcPr>
            <w:tcW w:w="2127" w:type="dxa"/>
            <w:tcBorders>
              <w:left w:val="single" w:sz="4" w:space="0" w:color="auto"/>
              <w:bottom w:val="single" w:sz="12" w:space="0" w:color="auto"/>
              <w:right w:val="single" w:sz="4" w:space="0" w:color="auto"/>
            </w:tcBorders>
          </w:tcPr>
          <w:p w14:paraId="0CA51B25" w14:textId="1ECBB24B" w:rsidR="00916605" w:rsidRDefault="00916605" w:rsidP="00916605">
            <w:pPr>
              <w:ind w:left="480" w:hanging="480"/>
              <w:jc w:val="center"/>
            </w:pPr>
            <w:r>
              <w:rPr>
                <w:rFonts w:hint="eastAsia"/>
              </w:rPr>
              <w:t>30</w:t>
            </w:r>
          </w:p>
        </w:tc>
        <w:tc>
          <w:tcPr>
            <w:tcW w:w="2128" w:type="dxa"/>
            <w:tcBorders>
              <w:left w:val="single" w:sz="4" w:space="0" w:color="auto"/>
              <w:bottom w:val="single" w:sz="12" w:space="0" w:color="auto"/>
            </w:tcBorders>
          </w:tcPr>
          <w:p w14:paraId="1E36BACE" w14:textId="703504B2" w:rsidR="00916605" w:rsidRDefault="00916605" w:rsidP="00916605">
            <w:pPr>
              <w:ind w:firstLine="0"/>
              <w:jc w:val="center"/>
            </w:pPr>
            <w:r>
              <w:rPr>
                <w:rFonts w:hint="eastAsia"/>
              </w:rPr>
              <w:t>30</w:t>
            </w:r>
          </w:p>
        </w:tc>
      </w:tr>
    </w:tbl>
    <w:p w14:paraId="0A7D0B4E" w14:textId="77777777" w:rsidR="004C410C" w:rsidRDefault="004C410C" w:rsidP="00EE3780"/>
    <w:p w14:paraId="6A2F1914" w14:textId="77777777" w:rsidR="004C410C" w:rsidRDefault="004C410C">
      <w:pPr>
        <w:spacing w:line="240" w:lineRule="auto"/>
        <w:ind w:firstLine="0"/>
        <w:jc w:val="left"/>
        <w:rPr>
          <w:rFonts w:cstheme="majorBidi"/>
          <w:b/>
          <w:bCs/>
          <w:sz w:val="32"/>
          <w:szCs w:val="48"/>
        </w:rPr>
      </w:pPr>
      <w:r>
        <w:br w:type="page"/>
      </w:r>
    </w:p>
    <w:p w14:paraId="57337031" w14:textId="767E3459" w:rsidR="00EA41E0" w:rsidRDefault="00EA41E0" w:rsidP="00EA41E0">
      <w:pPr>
        <w:pStyle w:val="2"/>
      </w:pPr>
      <w:bookmarkStart w:id="60" w:name="_Toc122553136"/>
      <w:bookmarkStart w:id="61" w:name="_Toc123328437"/>
      <w:r>
        <w:rPr>
          <w:rFonts w:hint="eastAsia"/>
        </w:rPr>
        <w:lastRenderedPageBreak/>
        <w:t>維度災難</w:t>
      </w:r>
      <w:bookmarkEnd w:id="60"/>
      <w:bookmarkEnd w:id="61"/>
    </w:p>
    <w:p w14:paraId="67CBCDB0" w14:textId="61697BED" w:rsidR="001E03CA" w:rsidRDefault="00D8182A" w:rsidP="00196057">
      <w:r>
        <w:rPr>
          <w:rFonts w:hint="eastAsia"/>
        </w:rPr>
        <w:t>維度災難</w:t>
      </w:r>
      <w:r w:rsidR="00740B9A" w:rsidRPr="00740B9A">
        <w:rPr>
          <w:rFonts w:hint="eastAsia"/>
        </w:rPr>
        <w:t>（</w:t>
      </w:r>
      <w:r w:rsidR="00740B9A" w:rsidRPr="00740B9A">
        <w:rPr>
          <w:rFonts w:hint="eastAsia"/>
        </w:rPr>
        <w:t>Curse of dimensionality</w:t>
      </w:r>
      <w:r w:rsidR="00740B9A" w:rsidRPr="00740B9A">
        <w:rPr>
          <w:rFonts w:hint="eastAsia"/>
        </w:rPr>
        <w:t>）</w:t>
      </w:r>
      <w:r w:rsidR="00BD44D1">
        <w:rPr>
          <w:rFonts w:hint="eastAsia"/>
        </w:rPr>
        <w:t>又可稱之為</w:t>
      </w:r>
      <w:r w:rsidR="00BD44D1">
        <w:rPr>
          <w:rFonts w:hint="eastAsia"/>
        </w:rPr>
        <w:t>Hu</w:t>
      </w:r>
      <w:r w:rsidR="00BD44D1">
        <w:t>ghes</w:t>
      </w:r>
      <w:r w:rsidR="00BD44D1">
        <w:rPr>
          <w:rFonts w:hint="eastAsia"/>
        </w:rPr>
        <w:t>現象（</w:t>
      </w:r>
      <w:r w:rsidR="00BD44D1">
        <w:rPr>
          <w:rFonts w:hint="eastAsia"/>
        </w:rPr>
        <w:t>Hu</w:t>
      </w:r>
      <w:r w:rsidR="00BD44D1">
        <w:t xml:space="preserve">ghes </w:t>
      </w:r>
      <w:r w:rsidR="003B48BC">
        <w:t>Phenomenon</w:t>
      </w:r>
      <w:r w:rsidR="00BD44D1">
        <w:rPr>
          <w:rFonts w:hint="eastAsia"/>
        </w:rPr>
        <w:t>），</w:t>
      </w:r>
      <w:r>
        <w:rPr>
          <w:rFonts w:hint="eastAsia"/>
        </w:rPr>
        <w:t>是描述</w:t>
      </w:r>
      <w:r w:rsidR="00E306DE">
        <w:rPr>
          <w:rFonts w:hint="eastAsia"/>
        </w:rPr>
        <w:t>在樣本總數不改變</w:t>
      </w:r>
      <w:r w:rsidR="000F0D39">
        <w:rPr>
          <w:rFonts w:hint="eastAsia"/>
        </w:rPr>
        <w:t>的情形下</w:t>
      </w:r>
      <w:r w:rsidR="00E306DE">
        <w:rPr>
          <w:rFonts w:hint="eastAsia"/>
        </w:rPr>
        <w:t>，當</w:t>
      </w:r>
      <w:r w:rsidR="00F42401">
        <w:rPr>
          <w:rFonts w:hint="eastAsia"/>
        </w:rPr>
        <w:t>特徵</w:t>
      </w:r>
      <w:r w:rsidR="00E306DE">
        <w:rPr>
          <w:rFonts w:hint="eastAsia"/>
        </w:rPr>
        <w:t>（</w:t>
      </w:r>
      <w:r w:rsidR="000F0D39">
        <w:rPr>
          <w:rFonts w:hint="eastAsia"/>
        </w:rPr>
        <w:t>同為</w:t>
      </w:r>
      <w:r w:rsidR="00F42401">
        <w:rPr>
          <w:rFonts w:hint="eastAsia"/>
        </w:rPr>
        <w:t>樣本的</w:t>
      </w:r>
      <w:r>
        <w:rPr>
          <w:rFonts w:hint="eastAsia"/>
        </w:rPr>
        <w:t>空間維度</w:t>
      </w:r>
      <w:r w:rsidR="00E306DE">
        <w:rPr>
          <w:rFonts w:hint="eastAsia"/>
        </w:rPr>
        <w:t>）</w:t>
      </w:r>
      <w:r>
        <w:rPr>
          <w:rFonts w:hint="eastAsia"/>
        </w:rPr>
        <w:t>增加時，</w:t>
      </w:r>
      <w:r w:rsidR="003F6797">
        <w:rPr>
          <w:rFonts w:hint="eastAsia"/>
        </w:rPr>
        <w:t>將面臨到的難題；包括</w:t>
      </w:r>
      <w:r>
        <w:rPr>
          <w:rFonts w:hint="eastAsia"/>
        </w:rPr>
        <w:t>資料分布</w:t>
      </w:r>
      <w:r w:rsidR="00F42401">
        <w:rPr>
          <w:rFonts w:hint="eastAsia"/>
        </w:rPr>
        <w:t>範圍</w:t>
      </w:r>
      <w:r>
        <w:rPr>
          <w:rFonts w:hint="eastAsia"/>
        </w:rPr>
        <w:t>增</w:t>
      </w:r>
      <w:r w:rsidR="003E734B">
        <w:rPr>
          <w:rFonts w:hint="eastAsia"/>
        </w:rPr>
        <w:t>大</w:t>
      </w:r>
      <w:r>
        <w:rPr>
          <w:rFonts w:hint="eastAsia"/>
        </w:rPr>
        <w:t>，而導致樣本之間距離增</w:t>
      </w:r>
      <w:r w:rsidR="00F42401">
        <w:rPr>
          <w:rFonts w:hint="eastAsia"/>
        </w:rPr>
        <w:t>大</w:t>
      </w:r>
      <w:r w:rsidR="003F6797">
        <w:rPr>
          <w:rFonts w:hint="eastAsia"/>
        </w:rPr>
        <w:t>、</w:t>
      </w:r>
      <w:r>
        <w:rPr>
          <w:rFonts w:hint="eastAsia"/>
        </w:rPr>
        <w:t>數據變為稀疏</w:t>
      </w:r>
      <w:r w:rsidR="00621129">
        <w:rPr>
          <w:rFonts w:hint="eastAsia"/>
        </w:rPr>
        <w:t>；</w:t>
      </w:r>
      <w:r w:rsidR="003F6797">
        <w:rPr>
          <w:rFonts w:hint="eastAsia"/>
        </w:rPr>
        <w:t>因而</w:t>
      </w:r>
      <w:r w:rsidR="00621129">
        <w:rPr>
          <w:rFonts w:hint="eastAsia"/>
        </w:rPr>
        <w:t>造成高維空間中</w:t>
      </w:r>
      <w:r w:rsidR="000F0D39">
        <w:rPr>
          <w:rFonts w:hint="eastAsia"/>
        </w:rPr>
        <w:t>所需訓練</w:t>
      </w:r>
      <w:r w:rsidR="00621129">
        <w:rPr>
          <w:rFonts w:hint="eastAsia"/>
        </w:rPr>
        <w:t>樣本</w:t>
      </w:r>
      <w:r w:rsidR="000F0D39">
        <w:rPr>
          <w:rFonts w:hint="eastAsia"/>
        </w:rPr>
        <w:t>的</w:t>
      </w:r>
      <w:r w:rsidR="00621129">
        <w:rPr>
          <w:rFonts w:hint="eastAsia"/>
        </w:rPr>
        <w:t>數量不足，</w:t>
      </w:r>
      <w:proofErr w:type="gramStart"/>
      <w:r w:rsidR="00621129">
        <w:rPr>
          <w:rFonts w:hint="eastAsia"/>
        </w:rPr>
        <w:t>低維度</w:t>
      </w:r>
      <w:proofErr w:type="gramEnd"/>
      <w:r w:rsidR="00621129">
        <w:rPr>
          <w:rFonts w:hint="eastAsia"/>
        </w:rPr>
        <w:t>的空間特性</w:t>
      </w:r>
      <w:r w:rsidR="000F0D39">
        <w:rPr>
          <w:rFonts w:hint="eastAsia"/>
        </w:rPr>
        <w:t>、統計性質</w:t>
      </w:r>
      <w:r w:rsidR="00621129">
        <w:rPr>
          <w:rFonts w:hint="eastAsia"/>
        </w:rPr>
        <w:t>無法推廣至高維空間，使</w:t>
      </w:r>
      <w:r w:rsidR="003F6797">
        <w:rPr>
          <w:rFonts w:hint="eastAsia"/>
        </w:rPr>
        <w:t>歐式距離的計算與</w:t>
      </w:r>
      <w:r w:rsidR="00A928A7">
        <w:rPr>
          <w:rFonts w:hint="eastAsia"/>
        </w:rPr>
        <w:t>對資料的</w:t>
      </w:r>
      <w:r w:rsidR="003F6797">
        <w:rPr>
          <w:rFonts w:hint="eastAsia"/>
        </w:rPr>
        <w:t>常態假設失去效用</w:t>
      </w:r>
      <w:r w:rsidR="00196057">
        <w:rPr>
          <w:rFonts w:hint="eastAsia"/>
        </w:rPr>
        <w:t>，因而使得在維度持續提升的情形之下，機器學習模型的成效不增反降的結果</w:t>
      </w:r>
      <w:r w:rsidR="00621129">
        <w:rPr>
          <w:rFonts w:hint="eastAsia"/>
        </w:rPr>
        <w:t>。</w:t>
      </w:r>
    </w:p>
    <w:p w14:paraId="51A9C1F7" w14:textId="77777777" w:rsidR="00687C96" w:rsidRDefault="000C1E8B" w:rsidP="00687C96">
      <w:pPr>
        <w:pStyle w:val="aa"/>
        <w:keepNext/>
      </w:pPr>
      <w:r w:rsidRPr="00687C96">
        <w:rPr>
          <w:noProof/>
        </w:rPr>
        <w:drawing>
          <wp:inline distT="0" distB="0" distL="0" distR="0" wp14:anchorId="0F8CF6B5" wp14:editId="522ADA66">
            <wp:extent cx="3600000" cy="2303699"/>
            <wp:effectExtent l="0" t="0" r="635" b="1905"/>
            <wp:docPr id="2" name="圖片 2" descr="https://www.visiondummy.com/wp-content/uploads/2014/04/dimensionality_vs_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siondummy.com/wp-content/uploads/2014/04/dimensionality_vs_performan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2303699"/>
                    </a:xfrm>
                    <a:prstGeom prst="rect">
                      <a:avLst/>
                    </a:prstGeom>
                    <a:noFill/>
                    <a:ln>
                      <a:noFill/>
                    </a:ln>
                  </pic:spPr>
                </pic:pic>
              </a:graphicData>
            </a:graphic>
          </wp:inline>
        </w:drawing>
      </w:r>
    </w:p>
    <w:p w14:paraId="4059877A" w14:textId="77077862" w:rsidR="00F02076" w:rsidRDefault="00687C96" w:rsidP="00687C96">
      <w:pPr>
        <w:pStyle w:val="af5"/>
      </w:pPr>
      <w:bookmarkStart w:id="62" w:name="_Ref121506355"/>
      <w:bookmarkStart w:id="63" w:name="_Toc12332849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4</w:t>
      </w:r>
      <w:r w:rsidR="00F85191">
        <w:fldChar w:fldCharType="end"/>
      </w:r>
      <w:bookmarkEnd w:id="62"/>
      <w:r>
        <w:rPr>
          <w:rFonts w:hint="eastAsia"/>
        </w:rPr>
        <w:t xml:space="preserve"> </w:t>
      </w:r>
      <w:r w:rsidRPr="00687C96">
        <w:rPr>
          <w:rFonts w:hint="eastAsia"/>
        </w:rPr>
        <w:t>維度個數變化對於分類模型表現的影響</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63"/>
    </w:p>
    <w:p w14:paraId="6CFA1AB8" w14:textId="0280CBDD" w:rsidR="00CD26B5" w:rsidRPr="00CD26B5" w:rsidRDefault="00B77422" w:rsidP="00CD26B5">
      <w:r>
        <w:rPr>
          <w:rFonts w:hint="eastAsia"/>
        </w:rPr>
        <w:t>為了使模型達到更佳分類成果，分析者往往</w:t>
      </w:r>
      <w:r w:rsidR="00D7394C">
        <w:rPr>
          <w:rFonts w:hint="eastAsia"/>
        </w:rPr>
        <w:t>藉由</w:t>
      </w:r>
      <w:r>
        <w:rPr>
          <w:rFonts w:hint="eastAsia"/>
        </w:rPr>
        <w:t>收取更多資訊、提供更多特徵給模型分析的方式；然而，當特徵個數超過一定的水平後，模型的成效將會不增反減，主因為過多的維度將使得</w:t>
      </w:r>
      <w:r w:rsidR="00EA5803">
        <w:rPr>
          <w:rFonts w:hint="eastAsia"/>
        </w:rPr>
        <w:t>模型訓練、調整的參數增加、</w:t>
      </w:r>
      <w:r>
        <w:rPr>
          <w:rFonts w:hint="eastAsia"/>
        </w:rPr>
        <w:t>機器學習模型擬合</w:t>
      </w:r>
      <w:r w:rsidR="00EA5803">
        <w:rPr>
          <w:rFonts w:hint="eastAsia"/>
        </w:rPr>
        <w:t>了</w:t>
      </w:r>
      <w:r>
        <w:rPr>
          <w:rFonts w:hint="eastAsia"/>
        </w:rPr>
        <w:t>訓練資料中的噪音誤差，</w:t>
      </w:r>
      <w:r w:rsidR="00EA5803">
        <w:rPr>
          <w:rFonts w:hint="eastAsia"/>
        </w:rPr>
        <w:t>導致</w:t>
      </w:r>
      <w:r>
        <w:rPr>
          <w:rFonts w:hint="eastAsia"/>
        </w:rPr>
        <w:t>無法對測試資料做出適當的泛化而</w:t>
      </w:r>
      <w:proofErr w:type="gramStart"/>
      <w:r>
        <w:rPr>
          <w:rFonts w:hint="eastAsia"/>
        </w:rPr>
        <w:t>導致過擬合</w:t>
      </w:r>
      <w:proofErr w:type="gramEnd"/>
      <w:r>
        <w:rPr>
          <w:rFonts w:hint="eastAsia"/>
        </w:rPr>
        <w:t>的情形，分類成效也將隨著維度上升而下降；而除了難以收斂與有效的訓練模型之外，同時也將導致</w:t>
      </w:r>
      <w:r w:rsidR="00A01F2A">
        <w:rPr>
          <w:rFonts w:hint="eastAsia"/>
        </w:rPr>
        <w:t>訓練所需資料、與</w:t>
      </w:r>
      <w:r>
        <w:rPr>
          <w:rFonts w:hint="eastAsia"/>
        </w:rPr>
        <w:t>訓練時間的增加。</w:t>
      </w:r>
      <w:r w:rsidR="00CD26B5">
        <w:rPr>
          <w:rFonts w:hint="eastAsia"/>
        </w:rPr>
        <w:t>如</w:t>
      </w:r>
      <w:r w:rsidR="00687C96">
        <w:fldChar w:fldCharType="begin"/>
      </w:r>
      <w:r w:rsidR="00687C96">
        <w:instrText xml:space="preserve"> </w:instrText>
      </w:r>
      <w:r w:rsidR="00687C96">
        <w:rPr>
          <w:rFonts w:hint="eastAsia"/>
        </w:rPr>
        <w:instrText>REF _Ref120715945 \h</w:instrText>
      </w:r>
      <w:r w:rsidR="00687C96">
        <w:instrText xml:space="preserve"> </w:instrText>
      </w:r>
      <w:r w:rsidR="00687C96">
        <w:fldChar w:fldCharType="separate"/>
      </w:r>
      <w:r w:rsidR="00F76BC5">
        <w:rPr>
          <w:rFonts w:hint="eastAsia"/>
        </w:rPr>
        <w:t>圖</w:t>
      </w:r>
      <w:r w:rsidR="00F76BC5">
        <w:rPr>
          <w:rFonts w:hint="eastAsia"/>
        </w:rPr>
        <w:t xml:space="preserve"> </w:t>
      </w:r>
      <w:r w:rsidR="00F76BC5">
        <w:rPr>
          <w:noProof/>
        </w:rPr>
        <w:t>2</w:t>
      </w:r>
      <w:r w:rsidR="00F76BC5">
        <w:t>.</w:t>
      </w:r>
      <w:r w:rsidR="00F76BC5">
        <w:rPr>
          <w:noProof/>
        </w:rPr>
        <w:t>5</w:t>
      </w:r>
      <w:r w:rsidR="00687C96">
        <w:fldChar w:fldCharType="end"/>
      </w:r>
      <w:r w:rsidR="00922E06">
        <w:rPr>
          <w:rFonts w:hint="eastAsia"/>
        </w:rPr>
        <w:t>中</w:t>
      </w:r>
      <w:r w:rsidR="00CD26B5">
        <w:rPr>
          <w:rFonts w:hint="eastAsia"/>
        </w:rPr>
        <w:t>所</w:t>
      </w:r>
      <w:r w:rsidR="00922E06">
        <w:rPr>
          <w:rFonts w:hint="eastAsia"/>
        </w:rPr>
        <w:t>描述</w:t>
      </w:r>
      <w:r w:rsidR="00CD26B5">
        <w:rPr>
          <w:rFonts w:hint="eastAsia"/>
        </w:rPr>
        <w:t>，假設欲以全部樣本的百分之二十做為訓練資料，隨著維度提升，每一特徵所需的樣本比例也隨之提高以應付資料分佈趨於稀疏，</w:t>
      </w:r>
      <w:r w:rsidR="00EA5803">
        <w:rPr>
          <w:rFonts w:hint="eastAsia"/>
        </w:rPr>
        <w:t>才使得</w:t>
      </w:r>
      <w:r w:rsidR="00CD26B5">
        <w:rPr>
          <w:rFonts w:hint="eastAsia"/>
        </w:rPr>
        <w:t>在樣本個數固定的情形之下，</w:t>
      </w:r>
      <w:r w:rsidR="00EA5803">
        <w:rPr>
          <w:rFonts w:hint="eastAsia"/>
        </w:rPr>
        <w:t>提升維度卻造成</w:t>
      </w:r>
      <w:r w:rsidR="00D37A10">
        <w:rPr>
          <w:rFonts w:hint="eastAsia"/>
        </w:rPr>
        <w:t>了</w:t>
      </w:r>
      <w:r w:rsidR="00CD26B5">
        <w:rPr>
          <w:rFonts w:hint="eastAsia"/>
        </w:rPr>
        <w:t>模型過度</w:t>
      </w:r>
      <w:r w:rsidR="00FE33A0">
        <w:rPr>
          <w:rFonts w:hint="eastAsia"/>
        </w:rPr>
        <w:t>擬合</w:t>
      </w:r>
      <w:r w:rsidR="00CD26B5">
        <w:rPr>
          <w:rFonts w:hint="eastAsia"/>
        </w:rPr>
        <w:t>訓練資料。</w:t>
      </w:r>
    </w:p>
    <w:p w14:paraId="01E13D33" w14:textId="77777777" w:rsidR="00687C96" w:rsidRDefault="00A01F2A" w:rsidP="00687C96">
      <w:pPr>
        <w:pStyle w:val="aa"/>
        <w:keepNext/>
      </w:pPr>
      <w:r w:rsidRPr="00687C96">
        <w:rPr>
          <w:noProof/>
        </w:rPr>
        <w:lastRenderedPageBreak/>
        <w:drawing>
          <wp:inline distT="0" distB="0" distL="0" distR="0" wp14:anchorId="0447BF49" wp14:editId="6C2D4473">
            <wp:extent cx="4320000" cy="1417491"/>
            <wp:effectExtent l="0" t="0" r="4445" b="0"/>
            <wp:docPr id="5" name="圖片 5" descr="https://www.visiondummy.com/wp-content/uploads/2014/04/curseofdimens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isiondummy.com/wp-content/uploads/2014/04/curseofdimensionalit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0000" cy="1417491"/>
                    </a:xfrm>
                    <a:prstGeom prst="rect">
                      <a:avLst/>
                    </a:prstGeom>
                    <a:noFill/>
                    <a:ln>
                      <a:noFill/>
                    </a:ln>
                  </pic:spPr>
                </pic:pic>
              </a:graphicData>
            </a:graphic>
          </wp:inline>
        </w:drawing>
      </w:r>
    </w:p>
    <w:p w14:paraId="407D1071" w14:textId="61938C5D" w:rsidR="0004719D" w:rsidRDefault="00687C96" w:rsidP="00687C96">
      <w:pPr>
        <w:pStyle w:val="af5"/>
      </w:pPr>
      <w:bookmarkStart w:id="64" w:name="_Ref120715945"/>
      <w:bookmarkStart w:id="65" w:name="_Toc12332849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5</w:t>
      </w:r>
      <w:r w:rsidR="00F85191">
        <w:fldChar w:fldCharType="end"/>
      </w:r>
      <w:bookmarkEnd w:id="64"/>
      <w:r>
        <w:rPr>
          <w:rFonts w:hint="eastAsia"/>
        </w:rPr>
        <w:t xml:space="preserve"> </w:t>
      </w:r>
      <w:r w:rsidRPr="00687C96">
        <w:rPr>
          <w:rFonts w:hint="eastAsia"/>
        </w:rPr>
        <w:t>訓練模型所需樣本個數對應維度變化，以貓狗分類為例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65"/>
    </w:p>
    <w:p w14:paraId="6DEECCC5" w14:textId="13E21FC4" w:rsidR="00626B49" w:rsidRDefault="006D20E8" w:rsidP="00626B49">
      <w:r>
        <w:rPr>
          <w:rFonts w:hint="eastAsia"/>
        </w:rPr>
        <w:t>更糟糕的是，面對高維度資料時，必須重新審視一些對於資料的假設；像是</w:t>
      </w:r>
      <w:proofErr w:type="gramStart"/>
      <w:r>
        <w:rPr>
          <w:rFonts w:hint="eastAsia"/>
        </w:rPr>
        <w:t>在低維度</w:t>
      </w:r>
      <w:proofErr w:type="gramEnd"/>
      <w:r>
        <w:rPr>
          <w:rFonts w:hint="eastAsia"/>
        </w:rPr>
        <w:t>時可以假設資料為常態分佈，並使用</w:t>
      </w:r>
      <w:r w:rsidR="00B144F8">
        <w:rPr>
          <w:rFonts w:hint="eastAsia"/>
        </w:rPr>
        <w:t>統計手法推斷資料本身特性、以及透過歐式距離、馬式距離來描述樣本距離。然而維度的提升</w:t>
      </w:r>
      <w:r w:rsidR="00BE0721">
        <w:rPr>
          <w:rFonts w:hint="eastAsia"/>
        </w:rPr>
        <w:t>導致的資料稀疏性</w:t>
      </w:r>
      <w:r w:rsidR="00B144F8">
        <w:rPr>
          <w:rFonts w:hint="eastAsia"/>
        </w:rPr>
        <w:t>將</w:t>
      </w:r>
      <w:r w:rsidR="00BE0721">
        <w:rPr>
          <w:rFonts w:hint="eastAsia"/>
        </w:rPr>
        <w:t>使這些常用的方法難以再被使用。如</w:t>
      </w:r>
      <w:r w:rsidR="00687C96">
        <w:fldChar w:fldCharType="begin"/>
      </w:r>
      <w:r w:rsidR="00687C96">
        <w:instrText xml:space="preserve"> REF _Ref120715967 \h </w:instrText>
      </w:r>
      <w:r w:rsidR="00687C96">
        <w:fldChar w:fldCharType="separate"/>
      </w:r>
      <w:r w:rsidR="00F76BC5">
        <w:rPr>
          <w:rFonts w:hint="eastAsia"/>
        </w:rPr>
        <w:t>圖</w:t>
      </w:r>
      <w:r w:rsidR="00F76BC5">
        <w:rPr>
          <w:rFonts w:hint="eastAsia"/>
        </w:rPr>
        <w:t xml:space="preserve"> </w:t>
      </w:r>
      <w:r w:rsidR="00F76BC5">
        <w:rPr>
          <w:noProof/>
        </w:rPr>
        <w:t>2</w:t>
      </w:r>
      <w:r w:rsidR="00F76BC5">
        <w:t>.</w:t>
      </w:r>
      <w:r w:rsidR="00F76BC5">
        <w:rPr>
          <w:noProof/>
        </w:rPr>
        <w:t>6</w:t>
      </w:r>
      <w:r w:rsidR="00687C96">
        <w:fldChar w:fldCharType="end"/>
      </w:r>
      <w:r w:rsidR="00922E06">
        <w:rPr>
          <w:rFonts w:hint="eastAsia"/>
        </w:rPr>
        <w:t>中</w:t>
      </w:r>
      <w:r w:rsidR="00BE0721">
        <w:rPr>
          <w:rFonts w:hint="eastAsia"/>
        </w:rPr>
        <w:t>，隨著維度升高，中心超球體體積將不斷減小，</w:t>
      </w:r>
      <w:r w:rsidR="00960505">
        <w:rPr>
          <w:rFonts w:hint="eastAsia"/>
        </w:rPr>
        <w:t>分布於超球體內的資料個數也隨之減少；</w:t>
      </w:r>
      <w:r w:rsidR="00662871">
        <w:rPr>
          <w:rFonts w:hint="eastAsia"/>
        </w:rPr>
        <w:t>反之</w:t>
      </w:r>
      <w:r w:rsidR="001A69AD">
        <w:rPr>
          <w:rFonts w:hint="eastAsia"/>
        </w:rPr>
        <w:t>表示</w:t>
      </w:r>
      <w:r w:rsidR="00662871">
        <w:rPr>
          <w:rFonts w:hint="eastAsia"/>
        </w:rPr>
        <w:t>，</w:t>
      </w:r>
      <w:r w:rsidR="00C904A3">
        <w:rPr>
          <w:rFonts w:hint="eastAsia"/>
        </w:rPr>
        <w:t>維度</w:t>
      </w:r>
      <w:r w:rsidR="00960505">
        <w:rPr>
          <w:rFonts w:hint="eastAsia"/>
        </w:rPr>
        <w:t>若是持續增加</w:t>
      </w:r>
      <w:r w:rsidR="00C904A3">
        <w:rPr>
          <w:rFonts w:hint="eastAsia"/>
        </w:rPr>
        <w:t>，</w:t>
      </w:r>
      <w:r w:rsidR="00662871">
        <w:rPr>
          <w:rFonts w:hint="eastAsia"/>
        </w:rPr>
        <w:t>隨著中心超球體體積減小，</w:t>
      </w:r>
      <w:r w:rsidR="00C904A3">
        <w:rPr>
          <w:rFonts w:hint="eastAsia"/>
        </w:rPr>
        <w:t>多數的資料</w:t>
      </w:r>
      <w:r w:rsidR="00960505">
        <w:rPr>
          <w:rFonts w:hint="eastAsia"/>
        </w:rPr>
        <w:t>將</w:t>
      </w:r>
      <w:r w:rsidR="00662871">
        <w:rPr>
          <w:rFonts w:hint="eastAsia"/>
        </w:rPr>
        <w:t>開始</w:t>
      </w:r>
      <w:r w:rsidR="00C904A3">
        <w:rPr>
          <w:rFonts w:hint="eastAsia"/>
        </w:rPr>
        <w:t>集中於</w:t>
      </w:r>
      <w:r w:rsidR="00662871">
        <w:rPr>
          <w:rFonts w:hint="eastAsia"/>
        </w:rPr>
        <w:t>超球體外</w:t>
      </w:r>
      <w:proofErr w:type="gramStart"/>
      <w:r w:rsidR="00662871">
        <w:rPr>
          <w:rFonts w:hint="eastAsia"/>
        </w:rPr>
        <w:t>的</w:t>
      </w:r>
      <w:r w:rsidR="00C904A3">
        <w:rPr>
          <w:rFonts w:hint="eastAsia"/>
        </w:rPr>
        <w:t>角點之上</w:t>
      </w:r>
      <w:proofErr w:type="gramEnd"/>
      <w:r w:rsidR="00960505">
        <w:rPr>
          <w:rFonts w:hint="eastAsia"/>
        </w:rPr>
        <w:t>，</w:t>
      </w:r>
      <w:r w:rsidR="00922E06">
        <w:rPr>
          <w:rFonts w:hint="eastAsia"/>
        </w:rPr>
        <w:t>見</w:t>
      </w:r>
      <w:r w:rsidR="00687C96">
        <w:fldChar w:fldCharType="begin"/>
      </w:r>
      <w:r w:rsidR="00687C96">
        <w:instrText xml:space="preserve"> </w:instrText>
      </w:r>
      <w:r w:rsidR="00687C96">
        <w:rPr>
          <w:rFonts w:hint="eastAsia"/>
        </w:rPr>
        <w:instrText>REF _Ref120716009 \h</w:instrText>
      </w:r>
      <w:r w:rsidR="00687C96">
        <w:instrText xml:space="preserve"> </w:instrText>
      </w:r>
      <w:r w:rsidR="00687C96">
        <w:fldChar w:fldCharType="separate"/>
      </w:r>
      <w:r w:rsidR="00F76BC5">
        <w:rPr>
          <w:rFonts w:hint="eastAsia"/>
        </w:rPr>
        <w:t>圖</w:t>
      </w:r>
      <w:r w:rsidR="00F76BC5">
        <w:rPr>
          <w:rFonts w:hint="eastAsia"/>
        </w:rPr>
        <w:t xml:space="preserve"> </w:t>
      </w:r>
      <w:r w:rsidR="00F76BC5">
        <w:rPr>
          <w:noProof/>
        </w:rPr>
        <w:t>2</w:t>
      </w:r>
      <w:r w:rsidR="00F76BC5">
        <w:t>.</w:t>
      </w:r>
      <w:r w:rsidR="00F76BC5">
        <w:rPr>
          <w:noProof/>
        </w:rPr>
        <w:t>7</w:t>
      </w:r>
      <w:r w:rsidR="00687C96">
        <w:fldChar w:fldCharType="end"/>
      </w:r>
      <w:r w:rsidR="007D4D5F">
        <w:rPr>
          <w:rFonts w:hint="eastAsia"/>
        </w:rPr>
        <w:t>。</w:t>
      </w:r>
    </w:p>
    <w:p w14:paraId="41C1E7C5" w14:textId="77777777" w:rsidR="00687C96" w:rsidRDefault="001B6245" w:rsidP="00687C96">
      <w:pPr>
        <w:pStyle w:val="aa"/>
        <w:keepNext/>
      </w:pPr>
      <w:r w:rsidRPr="00687C96">
        <w:rPr>
          <w:noProof/>
        </w:rPr>
        <w:drawing>
          <wp:inline distT="0" distB="0" distL="0" distR="0" wp14:anchorId="7033835D" wp14:editId="05D8E9FE">
            <wp:extent cx="2880000" cy="1900294"/>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68" t="4329" r="4415" b="7135"/>
                    <a:stretch/>
                  </pic:blipFill>
                  <pic:spPr bwMode="auto">
                    <a:xfrm>
                      <a:off x="0" y="0"/>
                      <a:ext cx="2880000" cy="1900294"/>
                    </a:xfrm>
                    <a:prstGeom prst="rect">
                      <a:avLst/>
                    </a:prstGeom>
                    <a:ln>
                      <a:noFill/>
                    </a:ln>
                    <a:extLst>
                      <a:ext uri="{53640926-AAD7-44D8-BBD7-CCE9431645EC}">
                        <a14:shadowObscured xmlns:a14="http://schemas.microsoft.com/office/drawing/2010/main"/>
                      </a:ext>
                    </a:extLst>
                  </pic:spPr>
                </pic:pic>
              </a:graphicData>
            </a:graphic>
          </wp:inline>
        </w:drawing>
      </w:r>
    </w:p>
    <w:p w14:paraId="76A29068" w14:textId="417305D8" w:rsidR="0004719D" w:rsidRDefault="00687C96" w:rsidP="00687C96">
      <w:pPr>
        <w:pStyle w:val="af5"/>
      </w:pPr>
      <w:bookmarkStart w:id="66" w:name="_Ref120715967"/>
      <w:bookmarkStart w:id="67" w:name="_Ref120715962"/>
      <w:bookmarkStart w:id="68" w:name="_Toc12332849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6</w:t>
      </w:r>
      <w:r w:rsidR="00F85191">
        <w:fldChar w:fldCharType="end"/>
      </w:r>
      <w:bookmarkEnd w:id="66"/>
      <w:r>
        <w:rPr>
          <w:rFonts w:hint="eastAsia"/>
        </w:rPr>
        <w:t xml:space="preserve"> </w:t>
      </w:r>
      <w:r w:rsidRPr="00687C96">
        <w:rPr>
          <w:rFonts w:hint="eastAsia"/>
        </w:rPr>
        <w:t>超球體體積對應維度變化</w:t>
      </w:r>
      <w:r w:rsidRPr="00687C96">
        <w:rPr>
          <w:rFonts w:hint="eastAsia"/>
        </w:rPr>
        <w:t xml:space="preserve"> </w:t>
      </w:r>
      <w:r w:rsidRPr="00687C96">
        <w:fldChar w:fldCharType="begin"/>
      </w:r>
      <w:r w:rsidRPr="00687C96">
        <w:instrText xml:space="preserve"> ADDIN EN.CITE &lt;EndNote&gt;&lt;Cite&gt;&lt;Author&gt;Köppen&lt;/Author&gt;&lt;Year&gt;2000&lt;/Year&gt;&lt;RecNum&gt;8&lt;/RecNum&gt;&lt;DisplayText&gt;(Köppen, 2000)&lt;/DisplayText&gt;&lt;record&gt;&lt;rec-number&gt;8&lt;/rec-number&gt;&lt;foreign-keys&gt;&lt;key app="EN" db-id="05ap5e5p6dtraoe5ae0x25au9rtpv00p9dev" timestamp="1666180205"&gt;8&lt;/key&gt;&lt;/foreign-keys&gt;&lt;ref-type name="Conference Proceedings"&gt;10&lt;/ref-type&gt;&lt;contributors&gt;&lt;authors&gt;&lt;author&gt;Köppen, Mario&lt;/author&gt;&lt;/authors&gt;&lt;/contributors&gt;&lt;titles&gt;&lt;title&gt;The curse of dimensionality&lt;/title&gt;&lt;secondary-title&gt;5th online world conference on soft computing in industrial applications (WSC5)&lt;/secondary-title&gt;&lt;/titles&gt;&lt;pages&gt;4-8&lt;/pages&gt;&lt;volume&gt;1&lt;/volume&gt;&lt;dates&gt;&lt;year&gt;2000&lt;/year&gt;&lt;/dates&gt;&lt;urls&gt;&lt;/urls&gt;&lt;/record&gt;&lt;/Cite&gt;&lt;/EndNote&gt;</w:instrText>
      </w:r>
      <w:r w:rsidRPr="00687C96">
        <w:fldChar w:fldCharType="separate"/>
      </w:r>
      <w:r w:rsidRPr="00687C96">
        <w:t>(</w:t>
      </w:r>
      <w:proofErr w:type="spellStart"/>
      <w:r w:rsidRPr="00687C96">
        <w:t>Köppen</w:t>
      </w:r>
      <w:proofErr w:type="spellEnd"/>
      <w:r w:rsidRPr="00687C96">
        <w:t>, 2000)</w:t>
      </w:r>
      <w:r w:rsidRPr="00687C96">
        <w:fldChar w:fldCharType="end"/>
      </w:r>
      <w:r w:rsidRPr="00687C96">
        <w:rPr>
          <w:rFonts w:hint="eastAsia"/>
        </w:rPr>
        <w:t>。</w:t>
      </w:r>
      <w:bookmarkEnd w:id="67"/>
      <w:bookmarkEnd w:id="68"/>
    </w:p>
    <w:p w14:paraId="17508470" w14:textId="77777777" w:rsidR="00687C96" w:rsidRDefault="006D20E8" w:rsidP="00687C96">
      <w:pPr>
        <w:pStyle w:val="aa"/>
        <w:keepNext/>
      </w:pPr>
      <w:r w:rsidRPr="001B6245">
        <w:rPr>
          <w:noProof/>
        </w:rPr>
        <w:drawing>
          <wp:inline distT="0" distB="0" distL="0" distR="0" wp14:anchorId="2E4F3E54" wp14:editId="5E04805D">
            <wp:extent cx="4320000" cy="1475700"/>
            <wp:effectExtent l="0" t="0" r="4445" b="0"/>
            <wp:docPr id="6" name="圖片 6" descr="https://i1.read01.com/jFBBZbHdOtu6TmFF9OQjtZHzFeX85TG7KwroZEOJKQ/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read01.com/jFBBZbHdOtu6TmFF9OQjtZHzFeX85TG7KwroZEOJKQ/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1475700"/>
                    </a:xfrm>
                    <a:prstGeom prst="rect">
                      <a:avLst/>
                    </a:prstGeom>
                    <a:noFill/>
                    <a:ln>
                      <a:noFill/>
                    </a:ln>
                  </pic:spPr>
                </pic:pic>
              </a:graphicData>
            </a:graphic>
          </wp:inline>
        </w:drawing>
      </w:r>
    </w:p>
    <w:p w14:paraId="4752B187" w14:textId="033A5E11" w:rsidR="0004719D" w:rsidRDefault="00687C96" w:rsidP="00687C96">
      <w:pPr>
        <w:pStyle w:val="af5"/>
      </w:pPr>
      <w:bookmarkStart w:id="69" w:name="_Ref120716009"/>
      <w:bookmarkStart w:id="70" w:name="_Toc12332849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7</w:t>
      </w:r>
      <w:r w:rsidR="00F85191">
        <w:fldChar w:fldCharType="end"/>
      </w:r>
      <w:bookmarkEnd w:id="69"/>
      <w:r>
        <w:rPr>
          <w:rFonts w:hint="eastAsia"/>
        </w:rPr>
        <w:t xml:space="preserve"> </w:t>
      </w:r>
      <w:r w:rsidRPr="00687C96">
        <w:rPr>
          <w:rFonts w:hint="eastAsia"/>
        </w:rPr>
        <w:t>資料分佈情形對應維度變化，以貓狗分類為例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70"/>
    </w:p>
    <w:p w14:paraId="1437898D" w14:textId="4875A3EA" w:rsidR="00626B49" w:rsidRDefault="00626B49" w:rsidP="00626B49">
      <w:r w:rsidRPr="00626B49">
        <w:rPr>
          <w:rFonts w:hint="eastAsia"/>
        </w:rPr>
        <w:t>因此，當</w:t>
      </w:r>
      <w:proofErr w:type="gramStart"/>
      <w:r w:rsidRPr="00626B49">
        <w:rPr>
          <w:rFonts w:hint="eastAsia"/>
        </w:rPr>
        <w:t>特徵</w:t>
      </w:r>
      <w:r w:rsidR="009A0301">
        <w:rPr>
          <w:rFonts w:hint="eastAsia"/>
        </w:rPr>
        <w:t>總</w:t>
      </w:r>
      <w:r w:rsidRPr="00626B49">
        <w:rPr>
          <w:rFonts w:hint="eastAsia"/>
        </w:rPr>
        <w:t>維</w:t>
      </w:r>
      <w:r w:rsidR="009A0301">
        <w:rPr>
          <w:rFonts w:hint="eastAsia"/>
        </w:rPr>
        <w:t>度</w:t>
      </w:r>
      <w:proofErr w:type="gramEnd"/>
      <w:r w:rsidR="009A0301">
        <w:rPr>
          <w:rFonts w:hint="eastAsia"/>
        </w:rPr>
        <w:t>個</w:t>
      </w:r>
      <w:r w:rsidRPr="00626B49">
        <w:rPr>
          <w:rFonts w:hint="eastAsia"/>
        </w:rPr>
        <w:t>數</w:t>
      </w:r>
      <w:r>
        <w:rPr>
          <w:rFonts w:hint="eastAsia"/>
        </w:rPr>
        <w:t>趨向</w:t>
      </w:r>
      <w:r w:rsidRPr="00626B49">
        <w:rPr>
          <w:rFonts w:hint="eastAsia"/>
        </w:rPr>
        <w:t>無窮大時，從</w:t>
      </w:r>
      <w:r>
        <w:rPr>
          <w:rFonts w:hint="eastAsia"/>
        </w:rPr>
        <w:t>各個</w:t>
      </w:r>
      <w:r w:rsidRPr="00626B49">
        <w:rPr>
          <w:rFonts w:hint="eastAsia"/>
        </w:rPr>
        <w:t>樣本點</w:t>
      </w:r>
      <w:proofErr w:type="gramStart"/>
      <w:r w:rsidRPr="00626B49">
        <w:rPr>
          <w:rFonts w:hint="eastAsia"/>
        </w:rPr>
        <w:t>到質心</w:t>
      </w:r>
      <w:proofErr w:type="gramEnd"/>
      <w:r w:rsidRPr="00626B49">
        <w:rPr>
          <w:rFonts w:hint="eastAsia"/>
        </w:rPr>
        <w:t>的最小和最大歐</w:t>
      </w:r>
      <w:r w:rsidRPr="00626B49">
        <w:rPr>
          <w:rFonts w:hint="eastAsia"/>
        </w:rPr>
        <w:lastRenderedPageBreak/>
        <w:t>幾里得距離之差與最小距離本身之比趨於零</w:t>
      </w:r>
      <w:r>
        <w:rPr>
          <w:rFonts w:hint="eastAsia"/>
        </w:rPr>
        <w:t>，造成了距離計算在高維度的空間中失去作用，無法為仰賴距離分類的分類器量測有意義的距離</w:t>
      </w:r>
      <w:r w:rsidR="00486D2D">
        <w:rPr>
          <w:rFonts w:hint="eastAsia"/>
        </w:rPr>
        <w:t>，</w:t>
      </w:r>
      <w:r w:rsidR="00486D2D">
        <w:fldChar w:fldCharType="begin"/>
      </w:r>
      <w:r w:rsidR="00486D2D">
        <w:instrText xml:space="preserve"> REF _Ref116999495 \p \h </w:instrText>
      </w:r>
      <w:r w:rsidR="00486D2D">
        <w:fldChar w:fldCharType="separate"/>
      </w:r>
      <w:r w:rsidR="00F76BC5">
        <w:rPr>
          <w:rFonts w:hint="eastAsia"/>
        </w:rPr>
        <w:t>如下</w:t>
      </w:r>
      <w:r w:rsidR="00486D2D">
        <w:fldChar w:fldCharType="end"/>
      </w:r>
      <w:r w:rsidR="00486D2D">
        <w:rPr>
          <w:rFonts w:hint="eastAsia"/>
        </w:rPr>
        <w:t>方程式所示</w:t>
      </w:r>
    </w:p>
    <w:p w14:paraId="61F36FC3" w14:textId="748FAE43" w:rsidR="00CC7107" w:rsidRDefault="00626B49" w:rsidP="00CC7107">
      <w:pPr>
        <w:pStyle w:val="af7"/>
        <w:keepNext/>
      </w:pPr>
      <w:r>
        <w:tab/>
      </w:r>
      <w:bookmarkStart w:id="71" w:name="_Ref116999495"/>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d→∞</m:t>
                </m:r>
              </m:lim>
            </m:limLow>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num>
              <m:den>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den>
            </m:f>
          </m:e>
        </m:func>
        <m:r>
          <m:rPr>
            <m:sty m:val="p"/>
          </m:rPr>
          <w:rPr>
            <w:rFonts w:ascii="Cambria Math" w:hAnsi="Cambria Math"/>
          </w:rPr>
          <m:t>→0</m:t>
        </m:r>
      </m:oMath>
      <w:r w:rsidR="00CC7107">
        <w:tab/>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F76BC5">
        <w:rPr>
          <w:noProof/>
        </w:rPr>
        <w:t>21</w:t>
      </w:r>
      <w:r w:rsidR="00B17852">
        <w:rPr>
          <w:noProof/>
        </w:rPr>
        <w:fldChar w:fldCharType="end"/>
      </w:r>
      <w:r w:rsidR="007C5F74">
        <w:rPr>
          <w:rFonts w:hint="eastAsia"/>
        </w:rPr>
        <w:t xml:space="preserve"> )</w:t>
      </w:r>
    </w:p>
    <w:p w14:paraId="36FDA0F8" w14:textId="3E4C4546" w:rsidR="00120443" w:rsidRDefault="00626B49" w:rsidP="00A533B5">
      <w:r w:rsidRPr="00626B49">
        <w:tab/>
      </w:r>
      <w:bookmarkEnd w:id="71"/>
      <w:r w:rsidR="00120443">
        <w:rPr>
          <w:rFonts w:hint="eastAsia"/>
        </w:rPr>
        <w:t>距離的增加導致了資料之間的稀疏性，</w:t>
      </w:r>
      <w:r w:rsidR="00830190">
        <w:rPr>
          <w:rFonts w:hint="eastAsia"/>
        </w:rPr>
        <w:t>在多數機器學習的模型之中，如</w:t>
      </w:r>
      <w:r w:rsidR="00830190">
        <w:t>RBFN (Radial-Basis Function Networks)</w:t>
      </w:r>
      <w:r w:rsidR="00830190">
        <w:rPr>
          <w:rFonts w:hint="eastAsia"/>
        </w:rPr>
        <w:t>、</w:t>
      </w:r>
      <w:r w:rsidR="00830190">
        <w:t>SVM (Support Vector Machines)</w:t>
      </w:r>
      <w:r w:rsidR="009B30B8">
        <w:t xml:space="preserve"> </w:t>
      </w:r>
      <w:r w:rsidR="00830190">
        <w:rPr>
          <w:rFonts w:hint="eastAsia"/>
        </w:rPr>
        <w:t>與</w:t>
      </w:r>
      <w:r w:rsidR="00830190">
        <w:t>LS-SVM (Least-Squares Support Vector Machines)</w:t>
      </w:r>
      <w:r w:rsidR="009B30B8">
        <w:t xml:space="preserve"> </w:t>
      </w:r>
      <w:r w:rsidR="00830190">
        <w:rPr>
          <w:rFonts w:hint="eastAsia"/>
        </w:rPr>
        <w:t>等，皆是</w:t>
      </w:r>
      <w:r w:rsidR="00120443">
        <w:rPr>
          <w:rFonts w:hint="eastAsia"/>
        </w:rPr>
        <w:t>以高斯核函數來</w:t>
      </w:r>
      <w:r w:rsidR="00830190">
        <w:rPr>
          <w:rFonts w:hint="eastAsia"/>
        </w:rPr>
        <w:t>做為</w:t>
      </w:r>
      <w:r w:rsidR="00120443">
        <w:rPr>
          <w:rFonts w:hint="eastAsia"/>
        </w:rPr>
        <w:t>計算距離的方式</w:t>
      </w:r>
      <w:r w:rsidR="00960FC1">
        <w:rPr>
          <w:rFonts w:hint="eastAsia"/>
        </w:rPr>
        <w:t>，來斷定樣本之間的遠近關係</w:t>
      </w:r>
      <w:r w:rsidR="00830190">
        <w:rPr>
          <w:rFonts w:hint="eastAsia"/>
        </w:rPr>
        <w:t>。</w:t>
      </w:r>
      <w:r w:rsidR="001F15B5">
        <w:rPr>
          <w:rFonts w:hint="eastAsia"/>
        </w:rPr>
        <w:t>如</w:t>
      </w:r>
      <w:r w:rsidR="001F15B5">
        <w:fldChar w:fldCharType="begin"/>
      </w:r>
      <w:r w:rsidR="001F15B5">
        <w:instrText xml:space="preserve"> </w:instrText>
      </w:r>
      <w:r w:rsidR="001F15B5">
        <w:rPr>
          <w:rFonts w:hint="eastAsia"/>
        </w:rPr>
        <w:instrText>REF _Ref120716072 \h</w:instrText>
      </w:r>
      <w:r w:rsidR="001F15B5">
        <w:instrText xml:space="preserve"> </w:instrText>
      </w:r>
      <w:r w:rsidR="001F15B5">
        <w:fldChar w:fldCharType="separate"/>
      </w:r>
      <w:r w:rsidR="00F76BC5">
        <w:rPr>
          <w:rFonts w:hint="eastAsia"/>
        </w:rPr>
        <w:t>圖</w:t>
      </w:r>
      <w:r w:rsidR="00F76BC5">
        <w:rPr>
          <w:rFonts w:hint="eastAsia"/>
        </w:rPr>
        <w:t xml:space="preserve"> </w:t>
      </w:r>
      <w:r w:rsidR="00F76BC5">
        <w:rPr>
          <w:noProof/>
        </w:rPr>
        <w:t>2</w:t>
      </w:r>
      <w:r w:rsidR="00F76BC5">
        <w:t>.</w:t>
      </w:r>
      <w:r w:rsidR="00F76BC5">
        <w:rPr>
          <w:noProof/>
        </w:rPr>
        <w:t>8</w:t>
      </w:r>
      <w:r w:rsidR="001F15B5">
        <w:fldChar w:fldCharType="end"/>
      </w:r>
      <w:r w:rsidR="00960FC1">
        <w:rPr>
          <w:rFonts w:hint="eastAsia"/>
        </w:rPr>
        <w:t>，</w:t>
      </w:r>
      <w:r w:rsidR="00131D29">
        <w:rPr>
          <w:rFonts w:hint="eastAsia"/>
        </w:rPr>
        <w:t>隨著維度升高，</w:t>
      </w:r>
      <w:r w:rsidR="00147D5C">
        <w:rPr>
          <w:rFonts w:hint="eastAsia"/>
        </w:rPr>
        <w:t>資料</w:t>
      </w:r>
      <w:proofErr w:type="gramStart"/>
      <w:r w:rsidR="00147D5C">
        <w:rPr>
          <w:rFonts w:hint="eastAsia"/>
        </w:rPr>
        <w:t>點間的距離</w:t>
      </w:r>
      <w:proofErr w:type="gramEnd"/>
      <w:r w:rsidR="00147D5C">
        <w:rPr>
          <w:rFonts w:hint="eastAsia"/>
        </w:rPr>
        <w:t>也開始增加，使得</w:t>
      </w:r>
      <w:r w:rsidR="00960FC1">
        <w:rPr>
          <w:rFonts w:hint="eastAsia"/>
        </w:rPr>
        <w:t>任</w:t>
      </w:r>
      <w:proofErr w:type="gramStart"/>
      <w:r w:rsidR="00960FC1">
        <w:rPr>
          <w:rFonts w:hint="eastAsia"/>
        </w:rPr>
        <w:t>兩點間的高斯</w:t>
      </w:r>
      <w:proofErr w:type="gramEnd"/>
      <w:r w:rsidR="00960FC1">
        <w:rPr>
          <w:rFonts w:hint="eastAsia"/>
        </w:rPr>
        <w:t>距離分佈（鐘形曲線）</w:t>
      </w:r>
      <w:proofErr w:type="gramStart"/>
      <w:r w:rsidR="00960FC1">
        <w:rPr>
          <w:rFonts w:hint="eastAsia"/>
        </w:rPr>
        <w:t>逐漸右移</w:t>
      </w:r>
      <w:proofErr w:type="gramEnd"/>
      <w:r w:rsidR="00960FC1">
        <w:rPr>
          <w:rFonts w:hint="eastAsia"/>
        </w:rPr>
        <w:t>，</w:t>
      </w:r>
      <w:r w:rsidR="00960FC1">
        <w:rPr>
          <w:rFonts w:hint="eastAsia"/>
        </w:rPr>
        <w:t>5%</w:t>
      </w:r>
      <w:r w:rsidR="00960FC1">
        <w:rPr>
          <w:rFonts w:hint="eastAsia"/>
        </w:rPr>
        <w:t>和</w:t>
      </w:r>
      <w:r w:rsidR="00960FC1">
        <w:rPr>
          <w:rFonts w:hint="eastAsia"/>
        </w:rPr>
        <w:t>95%</w:t>
      </w:r>
      <w:r w:rsidR="00960FC1">
        <w:rPr>
          <w:rFonts w:hint="eastAsia"/>
        </w:rPr>
        <w:t>（垂直虛線）距離對應的核函數數值（實心遞減曲線）也愈來愈相似，表示在高維度空間之中，</w:t>
      </w:r>
      <w:r w:rsidR="00960505">
        <w:rPr>
          <w:rFonts w:hint="eastAsia"/>
        </w:rPr>
        <w:t>以高斯核函數</w:t>
      </w:r>
      <w:r w:rsidR="00945F23">
        <w:rPr>
          <w:rFonts w:hint="eastAsia"/>
        </w:rPr>
        <w:t>則</w:t>
      </w:r>
      <w:r w:rsidR="006D1B36">
        <w:rPr>
          <w:rFonts w:hint="eastAsia"/>
        </w:rPr>
        <w:t>無法有效地區分出</w:t>
      </w:r>
      <w:proofErr w:type="gramStart"/>
      <w:r w:rsidR="00960FC1">
        <w:rPr>
          <w:rFonts w:hint="eastAsia"/>
        </w:rPr>
        <w:t>樣本間的遠近</w:t>
      </w:r>
      <w:proofErr w:type="gramEnd"/>
      <w:r w:rsidR="00960FC1">
        <w:rPr>
          <w:rFonts w:hint="eastAsia"/>
        </w:rPr>
        <w:t>關係，相較於</w:t>
      </w:r>
      <w:proofErr w:type="gramStart"/>
      <w:r w:rsidR="00960FC1">
        <w:rPr>
          <w:rFonts w:hint="eastAsia"/>
        </w:rPr>
        <w:t>處於低維度</w:t>
      </w:r>
      <w:proofErr w:type="gramEnd"/>
      <w:r w:rsidR="00960FC1">
        <w:rPr>
          <w:rFonts w:hint="eastAsia"/>
        </w:rPr>
        <w:t>空間時的顯著成效將有著明顯落差</w:t>
      </w:r>
      <w:r w:rsidR="001B6245">
        <w:rPr>
          <w:rFonts w:hint="eastAsia"/>
        </w:rPr>
        <w:t>。</w:t>
      </w:r>
    </w:p>
    <w:p w14:paraId="651F2824" w14:textId="77777777" w:rsidR="00687C96" w:rsidRDefault="00B70F9D" w:rsidP="00687C96">
      <w:pPr>
        <w:pStyle w:val="aa"/>
        <w:keepNext/>
      </w:pPr>
      <w:r w:rsidRPr="00687C96">
        <w:rPr>
          <w:noProof/>
        </w:rPr>
        <w:drawing>
          <wp:inline distT="0" distB="0" distL="0" distR="0" wp14:anchorId="3F3D3183" wp14:editId="74C4AA36">
            <wp:extent cx="5040000" cy="3415243"/>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5542"/>
                    <a:stretch/>
                  </pic:blipFill>
                  <pic:spPr bwMode="auto">
                    <a:xfrm>
                      <a:off x="0" y="0"/>
                      <a:ext cx="5040000" cy="3415243"/>
                    </a:xfrm>
                    <a:prstGeom prst="rect">
                      <a:avLst/>
                    </a:prstGeom>
                    <a:ln>
                      <a:noFill/>
                    </a:ln>
                    <a:extLst>
                      <a:ext uri="{53640926-AAD7-44D8-BBD7-CCE9431645EC}">
                        <a14:shadowObscured xmlns:a14="http://schemas.microsoft.com/office/drawing/2010/main"/>
                      </a:ext>
                    </a:extLst>
                  </pic:spPr>
                </pic:pic>
              </a:graphicData>
            </a:graphic>
          </wp:inline>
        </w:drawing>
      </w:r>
    </w:p>
    <w:p w14:paraId="3306ABEB" w14:textId="5E30187A" w:rsidR="0004719D" w:rsidRDefault="00687C96" w:rsidP="00687C96">
      <w:pPr>
        <w:pStyle w:val="af5"/>
      </w:pPr>
      <w:bookmarkStart w:id="72" w:name="_Ref120716072"/>
      <w:bookmarkStart w:id="73" w:name="_Toc12332849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8</w:t>
      </w:r>
      <w:r w:rsidR="00F85191">
        <w:fldChar w:fldCharType="end"/>
      </w:r>
      <w:bookmarkEnd w:id="72"/>
      <w:r>
        <w:rPr>
          <w:rFonts w:hint="eastAsia"/>
        </w:rPr>
        <w:t xml:space="preserve"> </w:t>
      </w:r>
      <w:r w:rsidRPr="00687C96">
        <w:rPr>
          <w:rFonts w:hint="eastAsia"/>
        </w:rPr>
        <w:t>高斯核函數值對應距離分布於高維度空間的變化</w:t>
      </w:r>
      <w:r>
        <w:rPr>
          <w:rFonts w:hint="eastAsia"/>
        </w:rPr>
        <w:t xml:space="preserve"> </w:t>
      </w:r>
      <w:r w:rsidRPr="00687C96">
        <w:fldChar w:fldCharType="begin"/>
      </w:r>
      <w:r w:rsidRPr="00687C96">
        <w:instrText xml:space="preserve"> ADDIN EN.CITE &lt;EndNote&gt;&lt;Cite&gt;&lt;Author&gt;Verleysen&lt;/Author&gt;&lt;Year&gt;2005&lt;/Year&gt;&lt;RecNum&gt;4&lt;/RecNum&gt;&lt;DisplayText&gt;(Verleysen &amp;amp; François, 2005)&lt;/DisplayText&gt;&lt;record&gt;&lt;rec-number&gt;4&lt;/rec-number&gt;&lt;foreign-keys&gt;&lt;key app="EN" db-id="05ap5e5p6dtraoe5ae0x25au9rtpv00p9dev" timestamp="1666166889"&gt;4&lt;/key&gt;&lt;/foreign-keys&gt;&lt;ref-type name="Conference Proceedings"&gt;10&lt;/ref-type&gt;&lt;contributors&gt;&lt;authors&gt;&lt;author&gt;Verleysen, Michel&lt;/author&gt;&lt;author&gt;François, Damien&lt;/author&gt;&lt;/authors&gt;&lt;/contributors&gt;&lt;titles&gt;&lt;title&gt;The curse of dimensionality in data mining and time series prediction&lt;/title&gt;&lt;secondary-title&gt;International work-conference on artificial neural networks&lt;/secondary-title&gt;&lt;/titles&gt;&lt;pages&gt;758-770&lt;/pages&gt;&lt;dates&gt;&lt;year&gt;2005&lt;/year&gt;&lt;/dates&gt;&lt;publisher&gt;Springer&lt;/publisher&gt;&lt;urls&gt;&lt;/urls&gt;&lt;/record&gt;&lt;/Cite&gt;&lt;/EndNote&gt;</w:instrText>
      </w:r>
      <w:r w:rsidRPr="00687C96">
        <w:fldChar w:fldCharType="separate"/>
      </w:r>
      <w:r w:rsidRPr="00687C96">
        <w:t>(</w:t>
      </w:r>
      <w:proofErr w:type="spellStart"/>
      <w:r w:rsidRPr="00687C96">
        <w:t>Verleysen</w:t>
      </w:r>
      <w:proofErr w:type="spellEnd"/>
      <w:r w:rsidRPr="00687C96">
        <w:t xml:space="preserve"> &amp; François, 2005)</w:t>
      </w:r>
      <w:r w:rsidRPr="00687C96">
        <w:fldChar w:fldCharType="end"/>
      </w:r>
      <w:r w:rsidRPr="00687C96">
        <w:rPr>
          <w:rFonts w:hint="eastAsia"/>
        </w:rPr>
        <w:t>。</w:t>
      </w:r>
      <w:bookmarkEnd w:id="73"/>
    </w:p>
    <w:p w14:paraId="7CC6E1E2" w14:textId="315B1A12" w:rsidR="009E32FD" w:rsidRDefault="007211BC" w:rsidP="00437D7D">
      <w:r>
        <w:rPr>
          <w:rFonts w:hint="eastAsia"/>
        </w:rPr>
        <w:t>然而，隨著</w:t>
      </w:r>
      <w:r w:rsidR="006112E4">
        <w:rPr>
          <w:rFonts w:hint="eastAsia"/>
        </w:rPr>
        <w:t>近年來</w:t>
      </w:r>
      <w:r w:rsidR="00E306DE">
        <w:rPr>
          <w:rFonts w:hint="eastAsia"/>
        </w:rPr>
        <w:t>資料分析技術與接器學習的盛行，高維度資料集也變得相當的廣泛、常見。而該如何處理高維度資料也成了富有研究價值的主題。</w:t>
      </w:r>
      <w:r w:rsidR="00562C01">
        <w:rPr>
          <w:rFonts w:hint="eastAsia"/>
        </w:rPr>
        <w:t>目前</w:t>
      </w:r>
      <w:r w:rsidR="004713AF">
        <w:rPr>
          <w:rFonts w:hint="eastAsia"/>
        </w:rPr>
        <w:t>較為常見的做法包括</w:t>
      </w:r>
      <w:r w:rsidR="00562C01">
        <w:rPr>
          <w:rFonts w:hint="eastAsia"/>
        </w:rPr>
        <w:t>降低維度</w:t>
      </w:r>
      <w:r w:rsidR="004713AF">
        <w:rPr>
          <w:rFonts w:hint="eastAsia"/>
        </w:rPr>
        <w:t>、</w:t>
      </w:r>
      <w:r w:rsidR="005D760F">
        <w:rPr>
          <w:rFonts w:hint="eastAsia"/>
        </w:rPr>
        <w:t>或是</w:t>
      </w:r>
      <w:r w:rsidR="004713AF">
        <w:rPr>
          <w:rFonts w:hint="eastAsia"/>
        </w:rPr>
        <w:t>以</w:t>
      </w:r>
      <w:r w:rsidR="005D760F">
        <w:rPr>
          <w:rFonts w:hint="eastAsia"/>
        </w:rPr>
        <w:t>特徵萃取</w:t>
      </w:r>
      <w:r w:rsidR="00562C01">
        <w:rPr>
          <w:rFonts w:hint="eastAsia"/>
        </w:rPr>
        <w:t>做為高維資料的前處理方式</w:t>
      </w:r>
      <w:r w:rsidR="005D760F">
        <w:rPr>
          <w:rFonts w:hint="eastAsia"/>
        </w:rPr>
        <w:t>。</w:t>
      </w:r>
      <w:r w:rsidR="00F75743">
        <w:rPr>
          <w:rFonts w:hint="eastAsia"/>
        </w:rPr>
        <w:t>其目的皆在</w:t>
      </w:r>
      <w:r w:rsidR="00F75743">
        <w:rPr>
          <w:rFonts w:hint="eastAsia"/>
        </w:rPr>
        <w:lastRenderedPageBreak/>
        <w:t>以降低變數、維度的個數來描述原先的高維度資料，同時保留原先資料樣本之間的特性與關聯性，</w:t>
      </w:r>
      <w:r w:rsidR="004713AF">
        <w:rPr>
          <w:rFonts w:hint="eastAsia"/>
        </w:rPr>
        <w:t>可使用</w:t>
      </w:r>
      <w:r w:rsidR="00F75743">
        <w:rPr>
          <w:rFonts w:hint="eastAsia"/>
        </w:rPr>
        <w:t>於資料視覺化與</w:t>
      </w:r>
      <w:r w:rsidR="00821F54">
        <w:rPr>
          <w:rFonts w:hint="eastAsia"/>
        </w:rPr>
        <w:t>模型訓練。</w:t>
      </w:r>
    </w:p>
    <w:p w14:paraId="192029C4" w14:textId="77777777" w:rsidR="004C410C" w:rsidRDefault="004C410C">
      <w:pPr>
        <w:spacing w:line="240" w:lineRule="auto"/>
        <w:ind w:firstLine="0"/>
        <w:jc w:val="left"/>
        <w:rPr>
          <w:rFonts w:cstheme="majorBidi"/>
          <w:b/>
          <w:bCs/>
          <w:sz w:val="32"/>
          <w:szCs w:val="48"/>
        </w:rPr>
      </w:pPr>
      <w:r>
        <w:br w:type="page"/>
      </w:r>
    </w:p>
    <w:p w14:paraId="42C6B939" w14:textId="1164B712" w:rsidR="00437D7D" w:rsidRDefault="00437D7D" w:rsidP="00437D7D">
      <w:pPr>
        <w:pStyle w:val="2"/>
      </w:pPr>
      <w:bookmarkStart w:id="74" w:name="_Toc122553137"/>
      <w:bookmarkStart w:id="75" w:name="_Toc123328438"/>
      <w:proofErr w:type="gramStart"/>
      <w:r w:rsidRPr="00437D7D">
        <w:rPr>
          <w:rFonts w:hint="eastAsia"/>
        </w:rPr>
        <w:lastRenderedPageBreak/>
        <w:t>降維處理</w:t>
      </w:r>
      <w:bookmarkEnd w:id="74"/>
      <w:bookmarkEnd w:id="75"/>
      <w:proofErr w:type="gramEnd"/>
    </w:p>
    <w:p w14:paraId="41C17A49" w14:textId="029698A9" w:rsidR="00D35209" w:rsidRDefault="00E40234" w:rsidP="00D35209">
      <w:r>
        <w:rPr>
          <w:rFonts w:hint="eastAsia"/>
        </w:rPr>
        <w:t>當所欲</w:t>
      </w:r>
      <w:r w:rsidR="00D35209">
        <w:rPr>
          <w:rFonts w:hint="eastAsia"/>
        </w:rPr>
        <w:t>處理資料</w:t>
      </w:r>
      <w:r>
        <w:rPr>
          <w:rFonts w:hint="eastAsia"/>
        </w:rPr>
        <w:t>之</w:t>
      </w:r>
      <w:r w:rsidR="00D35209">
        <w:rPr>
          <w:rFonts w:hint="eastAsia"/>
        </w:rPr>
        <w:t>維度過高，無法進行視覺化或是分析</w:t>
      </w:r>
      <w:r>
        <w:rPr>
          <w:rFonts w:hint="eastAsia"/>
        </w:rPr>
        <w:t>無效率</w:t>
      </w:r>
      <w:r w:rsidR="00D35209">
        <w:rPr>
          <w:rFonts w:hint="eastAsia"/>
        </w:rPr>
        <w:t>時，</w:t>
      </w:r>
      <w:proofErr w:type="gramStart"/>
      <w:r w:rsidR="00D35209">
        <w:rPr>
          <w:rFonts w:hint="eastAsia"/>
        </w:rPr>
        <w:t>降維</w:t>
      </w:r>
      <w:proofErr w:type="gramEnd"/>
      <w:r w:rsidR="00740B9A" w:rsidRPr="00740B9A">
        <w:rPr>
          <w:rFonts w:hint="eastAsia"/>
        </w:rPr>
        <w:t>（</w:t>
      </w:r>
      <w:r w:rsidR="00740B9A" w:rsidRPr="00740B9A">
        <w:rPr>
          <w:rFonts w:hint="eastAsia"/>
        </w:rPr>
        <w:t>Dimension Reduction</w:t>
      </w:r>
      <w:r w:rsidR="00740B9A" w:rsidRPr="00740B9A">
        <w:rPr>
          <w:rFonts w:hint="eastAsia"/>
        </w:rPr>
        <w:t>）</w:t>
      </w:r>
      <w:r>
        <w:rPr>
          <w:rFonts w:hint="eastAsia"/>
        </w:rPr>
        <w:t>是資料前處理的一種手段，亦是當前機器學習中所謂的特徵工程的主流方法</w:t>
      </w:r>
      <w:r w:rsidR="00D35209">
        <w:rPr>
          <w:rFonts w:hint="eastAsia"/>
        </w:rPr>
        <w:t>。</w:t>
      </w:r>
      <w:r>
        <w:rPr>
          <w:rFonts w:hint="eastAsia"/>
        </w:rPr>
        <w:t>其</w:t>
      </w:r>
      <w:r w:rsidR="00D35209">
        <w:rPr>
          <w:rFonts w:hint="eastAsia"/>
        </w:rPr>
        <w:t>目的乃是希望以壓縮原資料原有特徵、同時維持原資料本身特性、和資料點之間的關聯關係；</w:t>
      </w:r>
      <w:r w:rsidR="00C47C04">
        <w:rPr>
          <w:rFonts w:hint="eastAsia"/>
        </w:rPr>
        <w:t>改將原資料投影</w:t>
      </w:r>
      <w:proofErr w:type="gramStart"/>
      <w:r w:rsidR="00C47C04">
        <w:rPr>
          <w:rFonts w:hint="eastAsia"/>
        </w:rPr>
        <w:t>到</w:t>
      </w:r>
      <w:r w:rsidR="00D35209">
        <w:rPr>
          <w:rFonts w:hint="eastAsia"/>
        </w:rPr>
        <w:t>低維度</w:t>
      </w:r>
      <w:proofErr w:type="gramEnd"/>
      <w:r w:rsidR="00D35209">
        <w:rPr>
          <w:rFonts w:hint="eastAsia"/>
        </w:rPr>
        <w:t>的座標</w:t>
      </w:r>
      <w:r w:rsidR="00C47C04">
        <w:rPr>
          <w:rFonts w:hint="eastAsia"/>
        </w:rPr>
        <w:t>上，</w:t>
      </w:r>
      <w:r w:rsidR="00D35209">
        <w:rPr>
          <w:rFonts w:hint="eastAsia"/>
        </w:rPr>
        <w:t>來做為原資料的代表，便於進行資料的分析、讀取、甚至作為新的模型輸入。</w:t>
      </w:r>
      <w:r w:rsidR="00D30307">
        <w:fldChar w:fldCharType="begin"/>
      </w:r>
      <w:r w:rsidR="00D30307">
        <w:instrText xml:space="preserve"> </w:instrText>
      </w:r>
      <w:r w:rsidR="00D30307">
        <w:rPr>
          <w:rFonts w:hint="eastAsia"/>
        </w:rPr>
        <w:instrText>REF _Ref120716473 \p \h</w:instrText>
      </w:r>
      <w:r w:rsidR="00D30307">
        <w:instrText xml:space="preserve"> </w:instrText>
      </w:r>
      <w:r w:rsidR="00D30307">
        <w:fldChar w:fldCharType="separate"/>
      </w:r>
      <w:r w:rsidR="00F76BC5">
        <w:rPr>
          <w:rFonts w:hint="eastAsia"/>
        </w:rPr>
        <w:t>如下</w:t>
      </w:r>
      <w:r w:rsidR="00D30307">
        <w:fldChar w:fldCharType="end"/>
      </w:r>
      <w:r w:rsidR="002C4ECB">
        <w:rPr>
          <w:rFonts w:hint="eastAsia"/>
        </w:rPr>
        <w:t>圖，</w:t>
      </w:r>
      <w:r w:rsidR="00D35209">
        <w:rPr>
          <w:rFonts w:hint="eastAsia"/>
        </w:rPr>
        <w:t>可以分為特徵選取與特徵萃取兩</w:t>
      </w:r>
      <w:r w:rsidR="004337FF">
        <w:rPr>
          <w:rFonts w:hint="eastAsia"/>
        </w:rPr>
        <w:t>種</w:t>
      </w:r>
      <w:r w:rsidR="00D35209">
        <w:rPr>
          <w:rFonts w:hint="eastAsia"/>
        </w:rPr>
        <w:t>方法</w:t>
      </w:r>
      <w:r w:rsidR="004337FF">
        <w:rPr>
          <w:rFonts w:hint="eastAsia"/>
        </w:rPr>
        <w:t>。</w:t>
      </w:r>
    </w:p>
    <w:p w14:paraId="2FC49486" w14:textId="77777777" w:rsidR="00D30307" w:rsidRDefault="00176F0D" w:rsidP="00D30307">
      <w:pPr>
        <w:pStyle w:val="aa"/>
        <w:keepNext/>
      </w:pPr>
      <w:r w:rsidRPr="00D30307">
        <w:rPr>
          <w:noProof/>
        </w:rPr>
        <w:drawing>
          <wp:inline distT="0" distB="0" distL="0" distR="0" wp14:anchorId="2A5EB1A4" wp14:editId="5AD16CCE">
            <wp:extent cx="5040000" cy="2880000"/>
            <wp:effectExtent l="0" t="0" r="8255" b="0"/>
            <wp:docPr id="18"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659"/>
                    <a:stretch/>
                  </pic:blipFill>
                  <pic:spPr bwMode="auto">
                    <a:xfrm>
                      <a:off x="0" y="0"/>
                      <a:ext cx="504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B12CEFF" w14:textId="03726BD0" w:rsidR="0004719D" w:rsidRDefault="00D30307" w:rsidP="00D30307">
      <w:pPr>
        <w:pStyle w:val="af5"/>
      </w:pPr>
      <w:bookmarkStart w:id="76" w:name="_Ref120716473"/>
      <w:bookmarkStart w:id="77" w:name="_Toc12332849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9</w:t>
      </w:r>
      <w:r w:rsidR="00F85191">
        <w:fldChar w:fldCharType="end"/>
      </w:r>
      <w:r>
        <w:rPr>
          <w:rFonts w:hint="eastAsia"/>
        </w:rPr>
        <w:t xml:space="preserve"> </w:t>
      </w:r>
      <w:proofErr w:type="gramStart"/>
      <w:r w:rsidRPr="00D30307">
        <w:rPr>
          <w:rFonts w:hint="eastAsia"/>
        </w:rPr>
        <w:t>降維處理</w:t>
      </w:r>
      <w:proofErr w:type="gramEnd"/>
      <w:r w:rsidRPr="00D30307">
        <w:rPr>
          <w:rFonts w:hint="eastAsia"/>
        </w:rPr>
        <w:t>的階層化架構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76"/>
      <w:bookmarkEnd w:id="77"/>
    </w:p>
    <w:p w14:paraId="2225D44D" w14:textId="1861B4F9" w:rsidR="00984F6C" w:rsidRDefault="00984F6C" w:rsidP="00984F6C">
      <w:pPr>
        <w:pStyle w:val="3"/>
      </w:pPr>
      <w:bookmarkStart w:id="78" w:name="_Toc122553138"/>
      <w:bookmarkStart w:id="79" w:name="_Toc123328439"/>
      <w:r>
        <w:rPr>
          <w:rFonts w:hint="eastAsia"/>
        </w:rPr>
        <w:t>特徵選取</w:t>
      </w:r>
      <w:bookmarkEnd w:id="78"/>
      <w:bookmarkEnd w:id="79"/>
    </w:p>
    <w:p w14:paraId="0A024906" w14:textId="3C6401FF" w:rsidR="00530FBA" w:rsidRDefault="00530FBA" w:rsidP="00530FBA">
      <w:r>
        <w:rPr>
          <w:rFonts w:hint="eastAsia"/>
        </w:rPr>
        <w:t>特徵選取</w:t>
      </w:r>
      <w:r w:rsidR="00433A2C">
        <w:rPr>
          <w:rFonts w:hint="eastAsia"/>
        </w:rPr>
        <w:t>（</w:t>
      </w:r>
      <w:r w:rsidR="00433A2C">
        <w:rPr>
          <w:rFonts w:hint="eastAsia"/>
        </w:rPr>
        <w:t xml:space="preserve">Feature </w:t>
      </w:r>
      <w:r w:rsidR="002C018C">
        <w:t>S</w:t>
      </w:r>
      <w:r w:rsidR="00433A2C">
        <w:rPr>
          <w:rFonts w:hint="eastAsia"/>
        </w:rPr>
        <w:t>election</w:t>
      </w:r>
      <w:r w:rsidR="00433A2C">
        <w:rPr>
          <w:rFonts w:hint="eastAsia"/>
        </w:rPr>
        <w:t>）</w:t>
      </w:r>
      <w:r>
        <w:rPr>
          <w:rFonts w:hint="eastAsia"/>
        </w:rPr>
        <w:t>旨在假設數據之中含有許多冗餘或無關的特徵，並透過從資料集中移除部分不具備夠多信息的特徵，從原有資料集的特徵之中挑選出最具代表性、富有資訊的重要特徵子集合。若特徵選取得當，包含了極具鑑別能力的最優特徵子集，便能達到簡化機器學習模型的訓練時長、避免過度擬合、提升模型準確度，以及便於理解特徵於模型輸出之間的關聯關係等目的。</w:t>
      </w:r>
    </w:p>
    <w:p w14:paraId="7C422E55" w14:textId="77777777" w:rsidR="00D30307" w:rsidRDefault="00530FBA" w:rsidP="00D30307">
      <w:pPr>
        <w:pStyle w:val="aa"/>
        <w:keepNext/>
      </w:pPr>
      <w:r w:rsidRPr="00D30307">
        <w:rPr>
          <w:noProof/>
        </w:rPr>
        <w:lastRenderedPageBreak/>
        <w:drawing>
          <wp:inline distT="0" distB="0" distL="0" distR="0" wp14:anchorId="7D6643FE" wp14:editId="178777CA">
            <wp:extent cx="5040000" cy="261625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6819"/>
                    <a:stretch/>
                  </pic:blipFill>
                  <pic:spPr bwMode="auto">
                    <a:xfrm>
                      <a:off x="0" y="0"/>
                      <a:ext cx="5040000" cy="2616250"/>
                    </a:xfrm>
                    <a:prstGeom prst="rect">
                      <a:avLst/>
                    </a:prstGeom>
                    <a:ln>
                      <a:noFill/>
                    </a:ln>
                    <a:extLst>
                      <a:ext uri="{53640926-AAD7-44D8-BBD7-CCE9431645EC}">
                        <a14:shadowObscured xmlns:a14="http://schemas.microsoft.com/office/drawing/2010/main"/>
                      </a:ext>
                    </a:extLst>
                  </pic:spPr>
                </pic:pic>
              </a:graphicData>
            </a:graphic>
          </wp:inline>
        </w:drawing>
      </w:r>
    </w:p>
    <w:p w14:paraId="5548AF4A" w14:textId="4B716107" w:rsidR="0004719D" w:rsidRDefault="00D30307" w:rsidP="00D30307">
      <w:pPr>
        <w:pStyle w:val="af5"/>
      </w:pPr>
      <w:bookmarkStart w:id="80" w:name="_Toc12332849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10</w:t>
      </w:r>
      <w:r w:rsidR="00F85191">
        <w:fldChar w:fldCharType="end"/>
      </w:r>
      <w:r>
        <w:rPr>
          <w:rFonts w:hint="eastAsia"/>
        </w:rPr>
        <w:t xml:space="preserve"> </w:t>
      </w:r>
      <w:r w:rsidRPr="00D30307">
        <w:rPr>
          <w:rFonts w:hint="eastAsia"/>
        </w:rPr>
        <w:t>特徵選取與整體資料分析流程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80"/>
    </w:p>
    <w:p w14:paraId="78123277" w14:textId="77777777" w:rsidR="00530FBA" w:rsidRPr="00FE6452" w:rsidRDefault="00530FBA" w:rsidP="00530FBA">
      <w:r>
        <w:rPr>
          <w:rFonts w:hint="eastAsia"/>
        </w:rPr>
        <w:t>依據不同特徵選取的方式，可以區分為三類：</w:t>
      </w:r>
    </w:p>
    <w:p w14:paraId="6D26F95C" w14:textId="77777777" w:rsidR="00530FBA" w:rsidRDefault="00530FBA" w:rsidP="00530FBA">
      <w:pPr>
        <w:pStyle w:val="a3"/>
        <w:numPr>
          <w:ilvl w:val="0"/>
          <w:numId w:val="8"/>
        </w:numPr>
        <w:ind w:leftChars="0"/>
      </w:pPr>
      <w:r>
        <w:rPr>
          <w:rFonts w:hint="eastAsia"/>
        </w:rPr>
        <w:t>過濾法（</w:t>
      </w:r>
      <w:r>
        <w:rPr>
          <w:rFonts w:hint="eastAsia"/>
        </w:rPr>
        <w:t>Filter</w:t>
      </w:r>
      <w:r>
        <w:rPr>
          <w:rFonts w:hint="eastAsia"/>
        </w:rPr>
        <w:t>）：透過指標評比每一特徵，並依據</w:t>
      </w:r>
      <w:proofErr w:type="gramStart"/>
      <w:r w:rsidRPr="00244556">
        <w:rPr>
          <w:rFonts w:hint="eastAsia"/>
        </w:rPr>
        <w:t>閾</w:t>
      </w:r>
      <w:proofErr w:type="gramEnd"/>
      <w:r w:rsidRPr="00244556">
        <w:rPr>
          <w:rFonts w:hint="eastAsia"/>
        </w:rPr>
        <w:t>值</w:t>
      </w:r>
      <w:r>
        <w:rPr>
          <w:rFonts w:hint="eastAsia"/>
        </w:rPr>
        <w:t>或者預選定特徵個數案大小排名選取；這些指標可能為皮爾森相關係數、解釋變異等。</w:t>
      </w:r>
    </w:p>
    <w:p w14:paraId="0B3941A0" w14:textId="77777777" w:rsidR="00530FBA" w:rsidRDefault="00530FBA" w:rsidP="00530FBA">
      <w:pPr>
        <w:pStyle w:val="a3"/>
        <w:numPr>
          <w:ilvl w:val="0"/>
          <w:numId w:val="8"/>
        </w:numPr>
        <w:ind w:leftChars="0"/>
      </w:pPr>
      <w:r w:rsidRPr="00FE6452">
        <w:rPr>
          <w:rFonts w:hint="eastAsia"/>
        </w:rPr>
        <w:t>包裝法</w:t>
      </w:r>
      <w:r>
        <w:rPr>
          <w:rFonts w:hint="eastAsia"/>
        </w:rPr>
        <w:t>（</w:t>
      </w:r>
      <w:r w:rsidRPr="00FE6452">
        <w:rPr>
          <w:rFonts w:hint="eastAsia"/>
        </w:rPr>
        <w:t>Wrapper</w:t>
      </w:r>
      <w:r>
        <w:rPr>
          <w:rFonts w:hint="eastAsia"/>
        </w:rPr>
        <w:t>）</w:t>
      </w:r>
      <w:r w:rsidRPr="00FE6452">
        <w:rPr>
          <w:rFonts w:hint="eastAsia"/>
        </w:rPr>
        <w:t>：</w:t>
      </w:r>
      <w:r>
        <w:rPr>
          <w:rFonts w:hint="eastAsia"/>
        </w:rPr>
        <w:t>用模型測試、評比若干不同的特徵子集，並依據分數排除或選取特徵。</w:t>
      </w:r>
    </w:p>
    <w:p w14:paraId="2E974CB3" w14:textId="4F73F4ED" w:rsidR="00530FBA" w:rsidRDefault="00530FBA" w:rsidP="00530FBA">
      <w:pPr>
        <w:pStyle w:val="a3"/>
        <w:numPr>
          <w:ilvl w:val="0"/>
          <w:numId w:val="8"/>
        </w:numPr>
        <w:ind w:leftChars="0"/>
      </w:pPr>
      <w:r>
        <w:rPr>
          <w:rFonts w:hint="eastAsia"/>
        </w:rPr>
        <w:t>嵌入法（</w:t>
      </w:r>
      <w:r>
        <w:rPr>
          <w:rFonts w:hint="eastAsia"/>
        </w:rPr>
        <w:t>Em</w:t>
      </w:r>
      <w:r>
        <w:t>bedded</w:t>
      </w:r>
      <w:r>
        <w:rPr>
          <w:rFonts w:hint="eastAsia"/>
        </w:rPr>
        <w:t>）：與過濾法相似；即在模型與演算法訓練的同時計算各特徵權重與指標分數，依此進行選取。</w:t>
      </w:r>
    </w:p>
    <w:p w14:paraId="19B6B4D2" w14:textId="7F3B395B" w:rsidR="00213962" w:rsidRPr="00273F89" w:rsidRDefault="00221E54" w:rsidP="00213962">
      <w:r>
        <w:fldChar w:fldCharType="begin"/>
      </w:r>
      <w:r>
        <w:instrText xml:space="preserve"> ADDIN EN.CITE &lt;EndNote&gt;&lt;Cite AuthorYear="1"&gt;&lt;Author&gt;Hall&lt;/Author&gt;&lt;Year&gt;1999&lt;/Year&gt;&lt;RecNum&gt;14&lt;/RecNum&gt;&lt;DisplayText&gt;Hall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fldChar w:fldCharType="separate"/>
      </w:r>
      <w:r>
        <w:rPr>
          <w:noProof/>
        </w:rPr>
        <w:t>Hall (1999)</w:t>
      </w:r>
      <w:r>
        <w:fldChar w:fldCharType="end"/>
      </w:r>
      <w:r w:rsidR="004F5634">
        <w:t xml:space="preserve"> </w:t>
      </w:r>
      <w:r w:rsidR="00133C81">
        <w:rPr>
          <w:rFonts w:hint="eastAsia"/>
        </w:rPr>
        <w:t>則透過結合相關係數作為選取、或是群組特徵的依據，並結合過濾法與</w:t>
      </w:r>
      <w:proofErr w:type="gramStart"/>
      <w:r w:rsidR="00133C81">
        <w:rPr>
          <w:rFonts w:hint="eastAsia"/>
        </w:rPr>
        <w:t>包裝法</w:t>
      </w:r>
      <w:r>
        <w:rPr>
          <w:rFonts w:hint="eastAsia"/>
        </w:rPr>
        <w:t>便</w:t>
      </w:r>
      <w:r w:rsidR="00670D2B">
        <w:rPr>
          <w:rFonts w:hint="eastAsia"/>
        </w:rPr>
        <w:t>發展</w:t>
      </w:r>
      <w:proofErr w:type="gramEnd"/>
      <w:r w:rsidR="00670D2B">
        <w:rPr>
          <w:rFonts w:hint="eastAsia"/>
        </w:rPr>
        <w:t>出了一種監督式結合概念的特徵選取方法</w:t>
      </w:r>
      <w:r w:rsidR="00416F53">
        <w:rPr>
          <w:rFonts w:hint="eastAsia"/>
        </w:rPr>
        <w:t>；其</w:t>
      </w:r>
      <w:r w:rsidR="00670D2B">
        <w:rPr>
          <w:rFonts w:hint="eastAsia"/>
        </w:rPr>
        <w:t>主要依據各個特徵對應目標欄位的相關性</w:t>
      </w:r>
      <w:r w:rsidR="00EB1D17">
        <w:rPr>
          <w:rFonts w:hint="eastAsia"/>
        </w:rPr>
        <w:t>給予特徵排名</w:t>
      </w:r>
      <w:r w:rsidR="00670D2B">
        <w:rPr>
          <w:rFonts w:hint="eastAsia"/>
        </w:rPr>
        <w:t>，</w:t>
      </w:r>
      <w:r w:rsidR="00EB1D17">
        <w:rPr>
          <w:rFonts w:hint="eastAsia"/>
        </w:rPr>
        <w:t>並</w:t>
      </w:r>
      <w:r>
        <w:rPr>
          <w:rFonts w:hint="eastAsia"/>
        </w:rPr>
        <w:t>篩選</w:t>
      </w:r>
      <w:r w:rsidR="00EB1D17">
        <w:rPr>
          <w:rFonts w:hint="eastAsia"/>
        </w:rPr>
        <w:t>、</w:t>
      </w:r>
      <w:r>
        <w:rPr>
          <w:rFonts w:hint="eastAsia"/>
        </w:rPr>
        <w:t>保留與目標欄位有強相關性的特徵，</w:t>
      </w:r>
      <w:r w:rsidR="00670D2B">
        <w:rPr>
          <w:rFonts w:hint="eastAsia"/>
        </w:rPr>
        <w:t>以減少</w:t>
      </w:r>
      <w:proofErr w:type="gramStart"/>
      <w:r w:rsidR="00670D2B">
        <w:rPr>
          <w:rFonts w:hint="eastAsia"/>
        </w:rPr>
        <w:t>資料總維度</w:t>
      </w:r>
      <w:proofErr w:type="gramEnd"/>
      <w:r w:rsidR="008019B0">
        <w:rPr>
          <w:rFonts w:hint="eastAsia"/>
        </w:rPr>
        <w:t>，其篩選流程如</w:t>
      </w:r>
      <w:r w:rsidR="00D30307">
        <w:fldChar w:fldCharType="begin"/>
      </w:r>
      <w:r w:rsidR="00D30307">
        <w:instrText xml:space="preserve"> </w:instrText>
      </w:r>
      <w:r w:rsidR="00D30307">
        <w:rPr>
          <w:rFonts w:hint="eastAsia"/>
        </w:rPr>
        <w:instrText>REF _Ref120716581 \h</w:instrText>
      </w:r>
      <w:r w:rsidR="00D30307">
        <w:instrText xml:space="preserve"> </w:instrText>
      </w:r>
      <w:r w:rsidR="00D30307">
        <w:fldChar w:fldCharType="separate"/>
      </w:r>
      <w:r w:rsidR="00F76BC5">
        <w:rPr>
          <w:rFonts w:hint="eastAsia"/>
        </w:rPr>
        <w:t>圖</w:t>
      </w:r>
      <w:r w:rsidR="00F76BC5">
        <w:rPr>
          <w:rFonts w:hint="eastAsia"/>
        </w:rPr>
        <w:t xml:space="preserve"> </w:t>
      </w:r>
      <w:r w:rsidR="00F76BC5">
        <w:rPr>
          <w:noProof/>
        </w:rPr>
        <w:t>2</w:t>
      </w:r>
      <w:r w:rsidR="00F76BC5">
        <w:t>.</w:t>
      </w:r>
      <w:r w:rsidR="00F76BC5">
        <w:rPr>
          <w:noProof/>
        </w:rPr>
        <w:t>11</w:t>
      </w:r>
      <w:r w:rsidR="00D30307">
        <w:fldChar w:fldCharType="end"/>
      </w:r>
      <w:r w:rsidR="00D30307">
        <w:rPr>
          <w:rFonts w:hint="eastAsia"/>
        </w:rPr>
        <w:t>、</w:t>
      </w:r>
      <w:r w:rsidR="00D30307">
        <w:fldChar w:fldCharType="begin"/>
      </w:r>
      <w:r w:rsidR="00D30307">
        <w:instrText xml:space="preserve"> REF _Ref120716583 \h </w:instrText>
      </w:r>
      <w:r w:rsidR="00D30307">
        <w:fldChar w:fldCharType="separate"/>
      </w:r>
      <w:r w:rsidR="00F76BC5">
        <w:rPr>
          <w:rFonts w:hint="eastAsia"/>
        </w:rPr>
        <w:t>圖</w:t>
      </w:r>
      <w:r w:rsidR="00F76BC5">
        <w:rPr>
          <w:rFonts w:hint="eastAsia"/>
        </w:rPr>
        <w:t xml:space="preserve"> </w:t>
      </w:r>
      <w:r w:rsidR="00F76BC5">
        <w:rPr>
          <w:noProof/>
        </w:rPr>
        <w:t>2</w:t>
      </w:r>
      <w:r w:rsidR="00F76BC5">
        <w:t>.</w:t>
      </w:r>
      <w:r w:rsidR="00F76BC5">
        <w:rPr>
          <w:noProof/>
        </w:rPr>
        <w:t>12</w:t>
      </w:r>
      <w:r w:rsidR="00D30307">
        <w:fldChar w:fldCharType="end"/>
      </w:r>
      <w:r w:rsidR="008019B0">
        <w:rPr>
          <w:rFonts w:hint="eastAsia"/>
        </w:rPr>
        <w:t>所呈現</w:t>
      </w:r>
      <w:r w:rsidR="00EB1D17">
        <w:rPr>
          <w:rFonts w:hint="eastAsia"/>
        </w:rPr>
        <w:t>。</w:t>
      </w:r>
    </w:p>
    <w:p w14:paraId="4AFAE8BF" w14:textId="77777777" w:rsidR="00D30307" w:rsidRDefault="00213962" w:rsidP="00D30307">
      <w:pPr>
        <w:pStyle w:val="aa"/>
        <w:keepNext/>
      </w:pPr>
      <w:r w:rsidRPr="00D30307">
        <w:rPr>
          <w:noProof/>
        </w:rPr>
        <w:lastRenderedPageBreak/>
        <w:drawing>
          <wp:inline distT="0" distB="0" distL="0" distR="0" wp14:anchorId="1BA4CA09" wp14:editId="75FF7441">
            <wp:extent cx="2880000" cy="282386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853" t="-310" r="14899" b="14711"/>
                    <a:stretch/>
                  </pic:blipFill>
                  <pic:spPr bwMode="auto">
                    <a:xfrm>
                      <a:off x="0" y="0"/>
                      <a:ext cx="2880000" cy="2823861"/>
                    </a:xfrm>
                    <a:prstGeom prst="rect">
                      <a:avLst/>
                    </a:prstGeom>
                    <a:ln>
                      <a:noFill/>
                    </a:ln>
                    <a:extLst>
                      <a:ext uri="{53640926-AAD7-44D8-BBD7-CCE9431645EC}">
                        <a14:shadowObscured xmlns:a14="http://schemas.microsoft.com/office/drawing/2010/main"/>
                      </a:ext>
                    </a:extLst>
                  </pic:spPr>
                </pic:pic>
              </a:graphicData>
            </a:graphic>
          </wp:inline>
        </w:drawing>
      </w:r>
    </w:p>
    <w:p w14:paraId="0B3A8E56" w14:textId="16078C04" w:rsidR="000142DE" w:rsidRDefault="00D30307" w:rsidP="00D30307">
      <w:pPr>
        <w:pStyle w:val="af5"/>
      </w:pPr>
      <w:bookmarkStart w:id="81" w:name="_Ref120716581"/>
      <w:bookmarkStart w:id="82" w:name="_Toc12332849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11</w:t>
      </w:r>
      <w:r w:rsidR="00F85191">
        <w:fldChar w:fldCharType="end"/>
      </w:r>
      <w:bookmarkEnd w:id="81"/>
      <w:r>
        <w:rPr>
          <w:rFonts w:hint="eastAsia"/>
        </w:rPr>
        <w:t xml:space="preserve"> </w:t>
      </w:r>
      <w:r w:rsidRPr="00D30307">
        <w:rPr>
          <w:rFonts w:hint="eastAsia"/>
        </w:rPr>
        <w:t>基於相關係數的過濾型特徵選擇，結合機器學習流程</w:t>
      </w:r>
      <w:r w:rsidRPr="00D30307">
        <w:rPr>
          <w:rFonts w:hint="eastAsia"/>
        </w:rPr>
        <w:t xml:space="preserve"> </w:t>
      </w:r>
      <w:r w:rsidRPr="00D30307">
        <w:fldChar w:fldCharType="begin"/>
      </w:r>
      <w:r w:rsidRPr="00D30307">
        <w:instrText xml:space="preserve"> ADDIN EN.CITE &lt;EndNote&gt;&lt;Cite&gt;&lt;Author&gt;Hall&lt;/Author&gt;&lt;Year&gt;1999&lt;/Year&gt;&lt;RecNum&gt;14&lt;/RecNum&gt;&lt;DisplayText&gt;(Hall,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Pr="00D30307">
        <w:fldChar w:fldCharType="separate"/>
      </w:r>
      <w:r w:rsidRPr="00D30307">
        <w:t>(Hall, 1999)</w:t>
      </w:r>
      <w:r w:rsidRPr="00D30307">
        <w:fldChar w:fldCharType="end"/>
      </w:r>
      <w:r w:rsidRPr="00D30307">
        <w:rPr>
          <w:rFonts w:hint="eastAsia"/>
        </w:rPr>
        <w:t>。</w:t>
      </w:r>
      <w:bookmarkEnd w:id="82"/>
    </w:p>
    <w:p w14:paraId="16F8E70C" w14:textId="77777777" w:rsidR="00D30307" w:rsidRDefault="00BE634E" w:rsidP="00D30307">
      <w:pPr>
        <w:pStyle w:val="aa"/>
        <w:keepNext/>
      </w:pPr>
      <w:r w:rsidRPr="00D30307">
        <w:rPr>
          <w:noProof/>
        </w:rPr>
        <w:drawing>
          <wp:inline distT="0" distB="0" distL="0" distR="0" wp14:anchorId="037D944B" wp14:editId="4EF822D5">
            <wp:extent cx="3600000" cy="1839023"/>
            <wp:effectExtent l="0" t="0" r="635"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1839023"/>
                    </a:xfrm>
                    <a:prstGeom prst="rect">
                      <a:avLst/>
                    </a:prstGeom>
                    <a:noFill/>
                  </pic:spPr>
                </pic:pic>
              </a:graphicData>
            </a:graphic>
          </wp:inline>
        </w:drawing>
      </w:r>
    </w:p>
    <w:p w14:paraId="16608648" w14:textId="7E9CA769" w:rsidR="00D70B5C" w:rsidRDefault="00D30307" w:rsidP="00D30307">
      <w:pPr>
        <w:pStyle w:val="af5"/>
      </w:pPr>
      <w:bookmarkStart w:id="83" w:name="_Ref120716583"/>
      <w:bookmarkStart w:id="84" w:name="_Toc12332849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12</w:t>
      </w:r>
      <w:r w:rsidR="00F85191">
        <w:fldChar w:fldCharType="end"/>
      </w:r>
      <w:bookmarkEnd w:id="83"/>
      <w:r>
        <w:rPr>
          <w:rFonts w:hint="eastAsia"/>
        </w:rPr>
        <w:t xml:space="preserve"> </w:t>
      </w:r>
      <w:r w:rsidRPr="00D30307">
        <w:rPr>
          <w:rFonts w:hint="eastAsia"/>
        </w:rPr>
        <w:t>基於相關係數的包裝型特徵選擇，結合機器學習流程</w:t>
      </w:r>
      <w:r>
        <w:rPr>
          <w:rFonts w:hint="eastAsia"/>
        </w:rPr>
        <w:t xml:space="preserve"> </w:t>
      </w:r>
      <w:r w:rsidRPr="00D30307">
        <w:fldChar w:fldCharType="begin"/>
      </w:r>
      <w:r w:rsidRPr="00D30307">
        <w:instrText xml:space="preserve"> ADDIN EN.CITE &lt;EndNote&gt;&lt;Cite&gt;&lt;Author&gt;Hall&lt;/Author&gt;&lt;Year&gt;1999&lt;/Year&gt;&lt;RecNum&gt;16&lt;/RecNum&gt;&lt;DisplayText&gt;(Hall &amp;amp; Smith, 1999)&lt;/DisplayText&gt;&lt;record&gt;&lt;rec-number&gt;16&lt;/rec-number&gt;&lt;foreign-keys&gt;&lt;key app="EN" db-id="05ap5e5p6dtraoe5ae0x25au9rtpv00p9dev" timestamp="1669208253"&gt;16&lt;/key&gt;&lt;/foreign-keys&gt;&lt;ref-type name="Conference Proceedings"&gt;10&lt;/ref-type&gt;&lt;contributors&gt;&lt;authors&gt;&lt;author&gt;Hall, Mark A&lt;/author&gt;&lt;author&gt;Smith, Lloyd A&lt;/author&gt;&lt;/authors&gt;&lt;/contributors&gt;&lt;titles&gt;&lt;title&gt;Feature selection for machine learning: comparing a correlation-based filter approach to the wrapper&lt;/title&gt;&lt;secondary-title&gt;FLAIRS conference&lt;/secondary-title&gt;&lt;/titles&gt;&lt;pages&gt;235-239&lt;/pages&gt;&lt;volume&gt;1999&lt;/volume&gt;&lt;dates&gt;&lt;year&gt;1999&lt;/year&gt;&lt;/dates&gt;&lt;urls&gt;&lt;/urls&gt;&lt;/record&gt;&lt;/Cite&gt;&lt;/EndNote&gt;</w:instrText>
      </w:r>
      <w:r w:rsidRPr="00D30307">
        <w:fldChar w:fldCharType="separate"/>
      </w:r>
      <w:r w:rsidRPr="00D30307">
        <w:t>(Hall &amp; Smith, 1999)</w:t>
      </w:r>
      <w:r w:rsidRPr="00D30307">
        <w:fldChar w:fldCharType="end"/>
      </w:r>
      <w:r w:rsidRPr="00D30307">
        <w:rPr>
          <w:rFonts w:hint="eastAsia"/>
        </w:rPr>
        <w:t>。</w:t>
      </w:r>
      <w:bookmarkEnd w:id="84"/>
    </w:p>
    <w:p w14:paraId="06ABFA9A" w14:textId="4EBD2E36" w:rsidR="00C75B53" w:rsidRDefault="00376B09" w:rsidP="00C75B53">
      <w:r>
        <w:rPr>
          <w:rFonts w:hint="eastAsia"/>
        </w:rPr>
        <w:t>而</w:t>
      </w:r>
      <w:proofErr w:type="gramStart"/>
      <w:r>
        <w:rPr>
          <w:rFonts w:hint="eastAsia"/>
        </w:rPr>
        <w:t>非監度式的</w:t>
      </w:r>
      <w:proofErr w:type="gramEnd"/>
      <w:r>
        <w:rPr>
          <w:rFonts w:hint="eastAsia"/>
        </w:rPr>
        <w:t>相關係數特徵群組方式則</w:t>
      </w:r>
      <w:proofErr w:type="gramStart"/>
      <w:r>
        <w:rPr>
          <w:rFonts w:hint="eastAsia"/>
        </w:rPr>
        <w:t>有如塊</w:t>
      </w:r>
      <w:proofErr w:type="gramEnd"/>
      <w:r>
        <w:rPr>
          <w:rFonts w:hint="eastAsia"/>
        </w:rPr>
        <w:t>模型、階層</w:t>
      </w:r>
      <w:r w:rsidR="00C67276">
        <w:rPr>
          <w:rFonts w:hint="eastAsia"/>
        </w:rPr>
        <w:t>群集等方式；</w:t>
      </w:r>
      <w:r w:rsidR="00406C3A">
        <w:rPr>
          <w:rFonts w:hint="eastAsia"/>
        </w:rPr>
        <w:t>其方法皆</w:t>
      </w:r>
      <w:r w:rsidR="00563ED2">
        <w:rPr>
          <w:rFonts w:hint="eastAsia"/>
        </w:rPr>
        <w:t>在</w:t>
      </w:r>
      <w:r w:rsidR="00146F07">
        <w:rPr>
          <w:rFonts w:hint="eastAsia"/>
        </w:rPr>
        <w:t>觀察</w:t>
      </w:r>
      <w:proofErr w:type="gramStart"/>
      <w:r w:rsidR="00146F07">
        <w:rPr>
          <w:rFonts w:hint="eastAsia"/>
        </w:rPr>
        <w:t>特徵間的相關</w:t>
      </w:r>
      <w:proofErr w:type="gramEnd"/>
      <w:r w:rsidR="00146F07">
        <w:rPr>
          <w:rFonts w:hint="eastAsia"/>
        </w:rPr>
        <w:t>係數</w:t>
      </w:r>
      <w:r w:rsidR="003F2652">
        <w:rPr>
          <w:rFonts w:hint="eastAsia"/>
        </w:rPr>
        <w:t>矩陣</w:t>
      </w:r>
      <w:r w:rsidR="00146F07">
        <w:rPr>
          <w:rFonts w:hint="eastAsia"/>
        </w:rPr>
        <w:t>，並依此調整特徵順序，以產生特徵群組；且在同一群組內的特徵</w:t>
      </w:r>
      <w:r w:rsidR="00C75B53">
        <w:rPr>
          <w:rFonts w:hint="eastAsia"/>
        </w:rPr>
        <w:t>皆</w:t>
      </w:r>
      <w:r w:rsidR="00146F07">
        <w:rPr>
          <w:rFonts w:hint="eastAsia"/>
        </w:rPr>
        <w:t>與彼此有高度相關性</w:t>
      </w:r>
      <w:r w:rsidR="00C75B53">
        <w:rPr>
          <w:rFonts w:hint="eastAsia"/>
        </w:rPr>
        <w:t>、但對於群組外的特徵卻不具有太多的相關。</w:t>
      </w:r>
      <w:r w:rsidR="003F2652">
        <w:fldChar w:fldCharType="begin"/>
      </w:r>
      <w:r w:rsidR="003F2652">
        <w:instrText xml:space="preserve"> ADDIN EN.CITE &lt;EndNote&gt;&lt;Cite AuthorYear="1"&gt;&lt;Author&gt;Liu&lt;/Author&gt;&lt;Year&gt;2012&lt;/Year&gt;&lt;RecNum&gt;17&lt;/RecNum&gt;&lt;DisplayText&gt;Liu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003F2652">
        <w:fldChar w:fldCharType="separate"/>
      </w:r>
      <w:r w:rsidR="003F2652">
        <w:rPr>
          <w:noProof/>
        </w:rPr>
        <w:t>Liu et al. (2012)</w:t>
      </w:r>
      <w:r w:rsidR="003F2652">
        <w:fldChar w:fldCharType="end"/>
      </w:r>
      <w:r w:rsidR="004F5634">
        <w:t xml:space="preserve"> </w:t>
      </w:r>
      <w:r w:rsidR="003F2652">
        <w:rPr>
          <w:rFonts w:hint="eastAsia"/>
        </w:rPr>
        <w:t>便在研究中使用了以相關係數矩陣為基礎的階層群集方法，來萃取影像特徵間的相關性規律，如</w:t>
      </w:r>
      <w:r w:rsidR="00D30307">
        <w:fldChar w:fldCharType="begin"/>
      </w:r>
      <w:r w:rsidR="00D30307">
        <w:instrText xml:space="preserve"> </w:instrText>
      </w:r>
      <w:r w:rsidR="00D30307">
        <w:rPr>
          <w:rFonts w:hint="eastAsia"/>
        </w:rPr>
        <w:instrText>REF _Ref120716625 \h</w:instrText>
      </w:r>
      <w:r w:rsidR="00D30307">
        <w:instrText xml:space="preserve"> </w:instrText>
      </w:r>
      <w:r w:rsidR="00D30307">
        <w:fldChar w:fldCharType="separate"/>
      </w:r>
      <w:r w:rsidR="00F76BC5">
        <w:rPr>
          <w:rFonts w:hint="eastAsia"/>
        </w:rPr>
        <w:t>圖</w:t>
      </w:r>
      <w:r w:rsidR="00F76BC5">
        <w:rPr>
          <w:rFonts w:hint="eastAsia"/>
        </w:rPr>
        <w:t xml:space="preserve"> </w:t>
      </w:r>
      <w:r w:rsidR="00F76BC5">
        <w:rPr>
          <w:noProof/>
        </w:rPr>
        <w:t>2</w:t>
      </w:r>
      <w:r w:rsidR="00F76BC5">
        <w:t>.</w:t>
      </w:r>
      <w:r w:rsidR="00F76BC5">
        <w:rPr>
          <w:noProof/>
        </w:rPr>
        <w:t>13</w:t>
      </w:r>
      <w:r w:rsidR="00D30307">
        <w:fldChar w:fldCharType="end"/>
      </w:r>
      <w:r w:rsidR="003F2652">
        <w:rPr>
          <w:rFonts w:hint="eastAsia"/>
        </w:rPr>
        <w:t>，左方為原始</w:t>
      </w:r>
      <w:r w:rsidR="004E322D">
        <w:rPr>
          <w:rFonts w:hint="eastAsia"/>
        </w:rPr>
        <w:t>相關係數矩陣</w:t>
      </w:r>
      <w:r w:rsidR="003F2652">
        <w:rPr>
          <w:rFonts w:hint="eastAsia"/>
        </w:rPr>
        <w:t>、右方則為經由</w:t>
      </w:r>
      <w:r w:rsidR="004E322D">
        <w:rPr>
          <w:rFonts w:hint="eastAsia"/>
        </w:rPr>
        <w:t>階層</w:t>
      </w:r>
      <w:r w:rsidR="003F2652">
        <w:rPr>
          <w:rFonts w:hint="eastAsia"/>
        </w:rPr>
        <w:t>分析重新排序特徵</w:t>
      </w:r>
      <w:r w:rsidR="004E322D">
        <w:rPr>
          <w:rFonts w:hint="eastAsia"/>
        </w:rPr>
        <w:t>後，的新相關係數矩陣</w:t>
      </w:r>
      <w:r w:rsidR="003F2652">
        <w:rPr>
          <w:rFonts w:hint="eastAsia"/>
        </w:rPr>
        <w:t>。</w:t>
      </w:r>
    </w:p>
    <w:p w14:paraId="47D2AF5D" w14:textId="77777777" w:rsidR="00D30307" w:rsidRDefault="0031630F" w:rsidP="00D30307">
      <w:pPr>
        <w:pStyle w:val="aa"/>
        <w:keepNext/>
      </w:pPr>
      <w:r>
        <w:rPr>
          <w:noProof/>
        </w:rPr>
        <w:lastRenderedPageBreak/>
        <w:drawing>
          <wp:inline distT="0" distB="0" distL="0" distR="0" wp14:anchorId="51C50990" wp14:editId="77F7AFD6">
            <wp:extent cx="4320000" cy="2512881"/>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512881"/>
                    </a:xfrm>
                    <a:prstGeom prst="rect">
                      <a:avLst/>
                    </a:prstGeom>
                    <a:noFill/>
                  </pic:spPr>
                </pic:pic>
              </a:graphicData>
            </a:graphic>
          </wp:inline>
        </w:drawing>
      </w:r>
    </w:p>
    <w:p w14:paraId="05FDFB84" w14:textId="708315CE" w:rsidR="00406C3A" w:rsidRDefault="00D30307" w:rsidP="00D30307">
      <w:pPr>
        <w:pStyle w:val="af5"/>
      </w:pPr>
      <w:bookmarkStart w:id="85" w:name="_Ref120716625"/>
      <w:bookmarkStart w:id="86" w:name="_Toc12332849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13</w:t>
      </w:r>
      <w:r w:rsidR="00F85191">
        <w:fldChar w:fldCharType="end"/>
      </w:r>
      <w:bookmarkEnd w:id="85"/>
      <w:r>
        <w:rPr>
          <w:rFonts w:hint="eastAsia"/>
        </w:rPr>
        <w:t xml:space="preserve"> </w:t>
      </w:r>
      <w:r w:rsidRPr="00D30307">
        <w:rPr>
          <w:rFonts w:hint="eastAsia"/>
        </w:rPr>
        <w:t>以階層群集重新排序特徵之相關係數矩陣比較</w:t>
      </w:r>
      <w:r w:rsidRPr="00D30307">
        <w:rPr>
          <w:rFonts w:hint="eastAsia"/>
        </w:rPr>
        <w:t xml:space="preserve"> </w:t>
      </w:r>
      <w:r w:rsidRPr="00D30307">
        <w:fldChar w:fldCharType="begin"/>
      </w:r>
      <w:r w:rsidRPr="00D30307">
        <w:instrText xml:space="preserve"> ADDIN EN.CITE &lt;EndNote&gt;&lt;Cite&gt;&lt;Author&gt;Liu&lt;/Author&gt;&lt;Year&gt;2012&lt;/Year&gt;&lt;RecNum&gt;17&lt;/RecNum&gt;&lt;DisplayText&gt;(Liu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Pr="00D30307">
        <w:fldChar w:fldCharType="separate"/>
      </w:r>
      <w:r w:rsidRPr="00D30307">
        <w:t>(Liu et al., 2012)</w:t>
      </w:r>
      <w:r w:rsidRPr="00D30307">
        <w:fldChar w:fldCharType="end"/>
      </w:r>
      <w:r w:rsidRPr="00D30307">
        <w:rPr>
          <w:rFonts w:hint="eastAsia"/>
        </w:rPr>
        <w:t>。</w:t>
      </w:r>
      <w:bookmarkEnd w:id="86"/>
    </w:p>
    <w:p w14:paraId="71336145" w14:textId="41F08524" w:rsidR="00984F6C" w:rsidRDefault="00984F6C" w:rsidP="007D0CD9">
      <w:pPr>
        <w:pStyle w:val="3"/>
      </w:pPr>
      <w:bookmarkStart w:id="87" w:name="_Toc122553139"/>
      <w:bookmarkStart w:id="88" w:name="_Toc123328440"/>
      <w:r w:rsidRPr="007D0CD9">
        <w:rPr>
          <w:rFonts w:hint="eastAsia"/>
        </w:rPr>
        <w:t>特徵萃取</w:t>
      </w:r>
      <w:bookmarkEnd w:id="87"/>
      <w:bookmarkEnd w:id="88"/>
    </w:p>
    <w:p w14:paraId="0F593CCD" w14:textId="4FADEA1E" w:rsidR="00646C3D" w:rsidRDefault="005E529A" w:rsidP="00622D49">
      <w:r>
        <w:rPr>
          <w:rFonts w:hint="eastAsia"/>
        </w:rPr>
        <w:t>比起一個</w:t>
      </w:r>
      <w:r w:rsidR="005A673E">
        <w:rPr>
          <w:rFonts w:hint="eastAsia"/>
        </w:rPr>
        <w:t>具有大量特徵、</w:t>
      </w:r>
      <w:r>
        <w:rPr>
          <w:rFonts w:hint="eastAsia"/>
        </w:rPr>
        <w:t>龐大</w:t>
      </w:r>
      <w:r w:rsidR="005A673E">
        <w:rPr>
          <w:rFonts w:hint="eastAsia"/>
        </w:rPr>
        <w:t>且冗餘</w:t>
      </w:r>
      <w:r>
        <w:rPr>
          <w:rFonts w:hint="eastAsia"/>
        </w:rPr>
        <w:t>的資料集，一個相對</w:t>
      </w:r>
      <w:r w:rsidR="005A673E">
        <w:rPr>
          <w:rFonts w:hint="eastAsia"/>
        </w:rPr>
        <w:t>精簡</w:t>
      </w:r>
      <w:r>
        <w:rPr>
          <w:rFonts w:hint="eastAsia"/>
        </w:rPr>
        <w:t>且</w:t>
      </w:r>
      <w:r w:rsidR="005A673E">
        <w:rPr>
          <w:rFonts w:hint="eastAsia"/>
        </w:rPr>
        <w:t>切中要點、融合了大多數特徵的資料集更能使分析者理解與詮釋這筆資料</w:t>
      </w:r>
      <w:r w:rsidR="00330304">
        <w:rPr>
          <w:rFonts w:hint="eastAsia"/>
        </w:rPr>
        <w:t>。</w:t>
      </w:r>
      <w:r w:rsidR="00646C3D">
        <w:rPr>
          <w:rFonts w:hint="eastAsia"/>
        </w:rPr>
        <w:t>特徵萃取</w:t>
      </w:r>
      <w:r w:rsidR="00433A2C" w:rsidRPr="007D0CD9">
        <w:rPr>
          <w:rFonts w:hint="eastAsia"/>
        </w:rPr>
        <w:t>（</w:t>
      </w:r>
      <w:r w:rsidR="00433A2C" w:rsidRPr="007D0CD9">
        <w:rPr>
          <w:rFonts w:hint="eastAsia"/>
        </w:rPr>
        <w:t>F</w:t>
      </w:r>
      <w:r w:rsidR="00433A2C" w:rsidRPr="007D0CD9">
        <w:t xml:space="preserve">eature </w:t>
      </w:r>
      <w:r w:rsidR="002C018C">
        <w:t>E</w:t>
      </w:r>
      <w:r w:rsidR="00433A2C" w:rsidRPr="007D0CD9">
        <w:t>xtraction</w:t>
      </w:r>
      <w:r w:rsidR="00433A2C" w:rsidRPr="007D0CD9">
        <w:rPr>
          <w:rFonts w:hint="eastAsia"/>
        </w:rPr>
        <w:t>）</w:t>
      </w:r>
      <w:r w:rsidR="00646C3D">
        <w:rPr>
          <w:rFonts w:hint="eastAsia"/>
        </w:rPr>
        <w:t>目的在於</w:t>
      </w:r>
      <w:r w:rsidR="00B17B13">
        <w:rPr>
          <w:rFonts w:hint="eastAsia"/>
        </w:rPr>
        <w:t>此</w:t>
      </w:r>
      <w:r w:rsidR="00330304">
        <w:rPr>
          <w:rFonts w:hint="eastAsia"/>
        </w:rPr>
        <w:t>，藉由</w:t>
      </w:r>
      <w:r w:rsidR="00B5486B">
        <w:rPr>
          <w:rFonts w:hint="eastAsia"/>
        </w:rPr>
        <w:t>變數之間的組合與處理同時維持資料本身的準確性，來降低整體資料的維度，以達到有效運用運算資源、避免過度</w:t>
      </w:r>
      <w:r w:rsidR="00FE33A0">
        <w:rPr>
          <w:rFonts w:hint="eastAsia"/>
        </w:rPr>
        <w:t>擬合</w:t>
      </w:r>
      <w:r w:rsidR="00B5486B">
        <w:rPr>
          <w:rFonts w:hint="eastAsia"/>
        </w:rPr>
        <w:t>等目的</w:t>
      </w:r>
      <w:r>
        <w:rPr>
          <w:rFonts w:hint="eastAsia"/>
        </w:rPr>
        <w:t>；</w:t>
      </w:r>
      <w:r w:rsidR="00B5486B">
        <w:rPr>
          <w:rFonts w:hint="eastAsia"/>
        </w:rPr>
        <w:t>而</w:t>
      </w:r>
      <w:r w:rsidR="00646C3D">
        <w:rPr>
          <w:rFonts w:hint="eastAsia"/>
        </w:rPr>
        <w:t>相較於特徵選取</w:t>
      </w:r>
      <w:r>
        <w:rPr>
          <w:rFonts w:hint="eastAsia"/>
        </w:rPr>
        <w:t>，</w:t>
      </w:r>
      <w:r w:rsidR="00646C3D">
        <w:rPr>
          <w:rFonts w:hint="eastAsia"/>
        </w:rPr>
        <w:t>特徵萃取</w:t>
      </w:r>
      <w:r w:rsidR="001E70BA">
        <w:rPr>
          <w:rFonts w:hint="eastAsia"/>
        </w:rPr>
        <w:t>不論原始資料為何</w:t>
      </w:r>
      <w:r w:rsidR="00646C3D">
        <w:rPr>
          <w:rFonts w:hint="eastAsia"/>
        </w:rPr>
        <w:t>，皆</w:t>
      </w:r>
      <w:r w:rsidR="001E70BA">
        <w:rPr>
          <w:rFonts w:hint="eastAsia"/>
        </w:rPr>
        <w:t>能</w:t>
      </w:r>
      <w:r w:rsidR="00AD2A04">
        <w:rPr>
          <w:rFonts w:hint="eastAsia"/>
        </w:rPr>
        <w:t>將原始</w:t>
      </w:r>
      <w:r w:rsidR="001E70BA">
        <w:rPr>
          <w:rFonts w:hint="eastAsia"/>
        </w:rPr>
        <w:t>資料</w:t>
      </w:r>
      <w:r w:rsidR="005F63BC">
        <w:rPr>
          <w:rFonts w:hint="eastAsia"/>
        </w:rPr>
        <w:t>解析、融合後</w:t>
      </w:r>
      <w:r w:rsidR="00AD2A04">
        <w:rPr>
          <w:rFonts w:hint="eastAsia"/>
        </w:rPr>
        <w:t>轉換</w:t>
      </w:r>
      <w:r w:rsidR="005F63BC">
        <w:rPr>
          <w:rFonts w:hint="eastAsia"/>
        </w:rPr>
        <w:t>出</w:t>
      </w:r>
      <w:r w:rsidR="00622D49">
        <w:rPr>
          <w:rFonts w:hint="eastAsia"/>
        </w:rPr>
        <w:t>能作為機器學習模型讀入的</w:t>
      </w:r>
      <w:r w:rsidR="00AD2A04">
        <w:rPr>
          <w:rFonts w:hint="eastAsia"/>
        </w:rPr>
        <w:t>新特徵</w:t>
      </w:r>
      <w:r w:rsidR="00622D49">
        <w:rPr>
          <w:rFonts w:hint="eastAsia"/>
        </w:rPr>
        <w:t>。</w:t>
      </w:r>
    </w:p>
    <w:p w14:paraId="7180DECD" w14:textId="1425F5F4" w:rsidR="00D35209" w:rsidRDefault="00D35209" w:rsidP="00622D49">
      <w:r>
        <w:rPr>
          <w:rFonts w:hint="eastAsia"/>
        </w:rPr>
        <w:t>依據</w:t>
      </w:r>
      <w:r w:rsidR="00650B61">
        <w:rPr>
          <w:rFonts w:hint="eastAsia"/>
        </w:rPr>
        <w:t>縮減</w:t>
      </w:r>
      <w:r>
        <w:rPr>
          <w:rFonts w:hint="eastAsia"/>
        </w:rPr>
        <w:t>維</w:t>
      </w:r>
      <w:r w:rsidR="00650B61">
        <w:rPr>
          <w:rFonts w:hint="eastAsia"/>
        </w:rPr>
        <w:t>度的</w:t>
      </w:r>
      <w:r>
        <w:rPr>
          <w:rFonts w:hint="eastAsia"/>
        </w:rPr>
        <w:t>方法不同可分為以下</w:t>
      </w:r>
      <w:r w:rsidR="00C24608">
        <w:rPr>
          <w:rFonts w:hint="eastAsia"/>
        </w:rPr>
        <w:t>兩</w:t>
      </w:r>
      <w:r>
        <w:rPr>
          <w:rFonts w:hint="eastAsia"/>
        </w:rPr>
        <w:t>類：</w:t>
      </w:r>
    </w:p>
    <w:p w14:paraId="57CF4E3C" w14:textId="61CC0161" w:rsidR="00D35209" w:rsidRDefault="00D35209" w:rsidP="00D35209">
      <w:pPr>
        <w:pStyle w:val="a3"/>
        <w:numPr>
          <w:ilvl w:val="0"/>
          <w:numId w:val="7"/>
        </w:numPr>
        <w:ind w:leftChars="0"/>
      </w:pPr>
      <w:proofErr w:type="gramStart"/>
      <w:r>
        <w:rPr>
          <w:rFonts w:hint="eastAsia"/>
        </w:rPr>
        <w:t>線性降維</w:t>
      </w:r>
      <w:proofErr w:type="gramEnd"/>
      <w:r>
        <w:rPr>
          <w:rFonts w:hint="eastAsia"/>
        </w:rPr>
        <w:t>：主成分分析</w:t>
      </w:r>
      <w:r w:rsidR="00E4142E">
        <w:rPr>
          <w:rFonts w:hint="eastAsia"/>
        </w:rPr>
        <w:t xml:space="preserve"> </w:t>
      </w:r>
      <w:r w:rsidR="00E4142E">
        <w:fldChar w:fldCharType="begin"/>
      </w:r>
      <w:r w:rsidR="00E4142E">
        <w:instrText xml:space="preserve"> ADDIN EN.CITE &lt;EndNote&gt;&lt;Cite&gt;&lt;Author&gt;Pearson&lt;/Author&gt;&lt;Year&gt;1901&lt;/Year&gt;&lt;RecNum&gt;35&lt;/RecNum&gt;&lt;DisplayText&gt;(Pearson, 1901)&lt;/DisplayText&gt;&lt;record&gt;&lt;rec-number&gt;35&lt;/rec-number&gt;&lt;foreign-keys&gt;&lt;key app="EN" db-id="05ap5e5p6dtraoe5ae0x25au9rtpv00p9dev" timestamp="1672062363"&gt;35&lt;/key&gt;&lt;/foreign-keys&gt;&lt;ref-type name="Journal Article"&gt;17&lt;/ref-type&gt;&lt;contributors&gt;&lt;authors&gt;&lt;author&gt;Pearson, Karl&lt;/author&gt;&lt;/authors&gt;&lt;/contributors&gt;&lt;titles&gt;&lt;title&gt;LIII. On lines and planes of closest fit to systems of points in space&lt;/title&gt;&lt;secondary-title&gt;The London, Edinburgh, and Dublin Philosophical Magazine and Journal of Science&lt;/secondary-title&gt;&lt;/titles&gt;&lt;periodical&gt;&lt;full-title&gt;The London, Edinburgh, and Dublin Philosophical Magazine and Journal of Science&lt;/full-title&gt;&lt;/periodical&gt;&lt;pages&gt;559-572&lt;/pages&gt;&lt;volume&gt;2&lt;/volume&gt;&lt;number&gt;11&lt;/number&gt;&lt;dates&gt;&lt;year&gt;1901&lt;/year&gt;&lt;pub-dates&gt;&lt;date&gt;1901/11/01&lt;/date&gt;&lt;/pub-dates&gt;&lt;/dates&gt;&lt;publisher&gt;Taylor &amp;amp; Francis&lt;/publisher&gt;&lt;isbn&gt;1941-5982&lt;/isbn&gt;&lt;urls&gt;&lt;related-urls&gt;&lt;url&gt;https://doi.org/10.1080/14786440109462720&lt;/url&gt;&lt;/related-urls&gt;&lt;/urls&gt;&lt;electronic-resource-num&gt;10.1080/14786440109462720&lt;/electronic-resource-num&gt;&lt;/record&gt;&lt;/Cite&gt;&lt;/EndNote&gt;</w:instrText>
      </w:r>
      <w:r w:rsidR="00E4142E">
        <w:fldChar w:fldCharType="separate"/>
      </w:r>
      <w:r w:rsidR="00E4142E">
        <w:rPr>
          <w:noProof/>
        </w:rPr>
        <w:t>(Pearson, 1901)</w:t>
      </w:r>
      <w:r w:rsidR="00E4142E">
        <w:fldChar w:fldCharType="end"/>
      </w:r>
      <w:r>
        <w:rPr>
          <w:rFonts w:hint="eastAsia"/>
        </w:rPr>
        <w:t>、線性判別分析</w:t>
      </w:r>
      <w:r w:rsidR="00E01F5D">
        <w:rPr>
          <w:rFonts w:hint="eastAsia"/>
        </w:rPr>
        <w:t xml:space="preserve"> </w:t>
      </w:r>
      <w:r w:rsidR="00E70DF5">
        <w:fldChar w:fldCharType="begin"/>
      </w:r>
      <w:r w:rsidR="00E01F5D">
        <w:instrText xml:space="preserve"> ADDIN EN.CITE &lt;EndNote&gt;&lt;Cite&gt;&lt;Author&gt;Tatsuoka&lt;/Author&gt;&lt;Year&gt;1954&lt;/Year&gt;&lt;RecNum&gt;32&lt;/RecNum&gt;&lt;DisplayText&gt;(Tatsuoka &amp;amp; Tiedeman, 1954)&lt;/DisplayText&gt;&lt;record&gt;&lt;rec-number&gt;32&lt;/rec-number&gt;&lt;foreign-keys&gt;&lt;key app="EN" db-id="05ap5e5p6dtraoe5ae0x25au9rtpv00p9dev" timestamp="1672060240"&gt;32&lt;/key&gt;&lt;/foreign-keys&gt;&lt;ref-type name="Journal Article"&gt;17&lt;/ref-type&gt;&lt;contributors&gt;&lt;authors&gt;&lt;author&gt;Tatsuoka, Maurice M&lt;/author&gt;&lt;author&gt;Tiedeman, David V&lt;/author&gt;&lt;/authors&gt;&lt;/contributors&gt;&lt;titles&gt;&lt;title&gt;Chapter iv: Discriminant analysis&lt;/title&gt;&lt;secondary-title&gt;Review of Educational Research&lt;/secondary-title&gt;&lt;/titles&gt;&lt;periodical&gt;&lt;full-title&gt;Review of Educational Research&lt;/full-title&gt;&lt;/periodical&gt;&lt;pages&gt;402-420&lt;/pages&gt;&lt;volume&gt;24&lt;/volume&gt;&lt;number&gt;5&lt;/number&gt;&lt;dates&gt;&lt;year&gt;1954&lt;/year&gt;&lt;/dates&gt;&lt;isbn&gt;0034-6543&lt;/isbn&gt;&lt;urls&gt;&lt;/urls&gt;&lt;/record&gt;&lt;/Cite&gt;&lt;/EndNote&gt;</w:instrText>
      </w:r>
      <w:r w:rsidR="00E70DF5">
        <w:fldChar w:fldCharType="separate"/>
      </w:r>
      <w:r w:rsidR="00E01F5D">
        <w:rPr>
          <w:noProof/>
        </w:rPr>
        <w:t>(Tatsuoka &amp; Tiedeman, 1954)</w:t>
      </w:r>
      <w:r w:rsidR="00E70DF5">
        <w:fldChar w:fldCharType="end"/>
      </w:r>
      <w:r>
        <w:rPr>
          <w:rFonts w:hint="eastAsia"/>
        </w:rPr>
        <w:t>、</w:t>
      </w:r>
      <w:r w:rsidR="00E01F5D" w:rsidRPr="00E01F5D">
        <w:rPr>
          <w:rFonts w:hint="eastAsia"/>
        </w:rPr>
        <w:t>多元尺度分析</w:t>
      </w:r>
      <w:r w:rsidR="00E01F5D">
        <w:rPr>
          <w:rFonts w:hint="eastAsia"/>
        </w:rPr>
        <w:t xml:space="preserve"> </w:t>
      </w:r>
      <w:r w:rsidR="00E01F5D">
        <w:fldChar w:fldCharType="begin"/>
      </w:r>
      <w:r w:rsidR="00E01F5D">
        <w:instrText xml:space="preserve"> ADDIN EN.CITE &lt;EndNote&gt;&lt;Cite&gt;&lt;Author&gt;Torgerson&lt;/Author&gt;&lt;Year&gt;1952&lt;/Year&gt;&lt;RecNum&gt;33&lt;/RecNum&gt;&lt;DisplayText&gt;(Torgerson, 1952)&lt;/DisplayText&gt;&lt;record&gt;&lt;rec-number&gt;33&lt;/rec-number&gt;&lt;foreign-keys&gt;&lt;key app="EN" db-id="05ap5e5p6dtraoe5ae0x25au9rtpv00p9dev" timestamp="1672060650"&gt;33&lt;/key&gt;&lt;/foreign-keys&gt;&lt;ref-type name="Journal Article"&gt;17&lt;/ref-type&gt;&lt;contributors&gt;&lt;authors&gt;&lt;author&gt;Torgerson, Warren S&lt;/author&gt;&lt;/authors&gt;&lt;/contributors&gt;&lt;titles&gt;&lt;title&gt;Multidimensional scaling: I. Theory and method&lt;/title&gt;&lt;secondary-title&gt;Psychometrika&lt;/secondary-title&gt;&lt;/titles&gt;&lt;periodical&gt;&lt;full-title&gt;Psychometrika&lt;/full-title&gt;&lt;/periodical&gt;&lt;pages&gt;401-419&lt;/pages&gt;&lt;volume&gt;17&lt;/volume&gt;&lt;number&gt;4&lt;/number&gt;&lt;dates&gt;&lt;year&gt;1952&lt;/year&gt;&lt;/dates&gt;&lt;isbn&gt;1860-0980&lt;/isbn&gt;&lt;urls&gt;&lt;/urls&gt;&lt;/record&gt;&lt;/Cite&gt;&lt;/EndNote&gt;</w:instrText>
      </w:r>
      <w:r w:rsidR="00E01F5D">
        <w:fldChar w:fldCharType="separate"/>
      </w:r>
      <w:r w:rsidR="00E01F5D">
        <w:rPr>
          <w:noProof/>
        </w:rPr>
        <w:t>(Torgerson, 1952)</w:t>
      </w:r>
      <w:r w:rsidR="00E01F5D">
        <w:fldChar w:fldCharType="end"/>
      </w:r>
    </w:p>
    <w:p w14:paraId="46F94ADC" w14:textId="0B4370DC" w:rsidR="00D35209" w:rsidRDefault="00D35209" w:rsidP="00D35209">
      <w:pPr>
        <w:pStyle w:val="a3"/>
        <w:numPr>
          <w:ilvl w:val="0"/>
          <w:numId w:val="7"/>
        </w:numPr>
        <w:ind w:leftChars="0"/>
      </w:pPr>
      <w:r>
        <w:rPr>
          <w:rFonts w:hint="eastAsia"/>
        </w:rPr>
        <w:t>非</w:t>
      </w:r>
      <w:proofErr w:type="gramStart"/>
      <w:r>
        <w:rPr>
          <w:rFonts w:hint="eastAsia"/>
        </w:rPr>
        <w:t>線性降維</w:t>
      </w:r>
      <w:proofErr w:type="gramEnd"/>
      <w:r>
        <w:rPr>
          <w:rFonts w:hint="eastAsia"/>
        </w:rPr>
        <w:t>：局部線性嵌入</w:t>
      </w:r>
      <w:r w:rsidR="000D681C">
        <w:rPr>
          <w:rFonts w:hint="eastAsia"/>
        </w:rPr>
        <w:t xml:space="preserve"> </w:t>
      </w:r>
      <w:r w:rsidR="000D681C">
        <w:fldChar w:fldCharType="begin"/>
      </w:r>
      <w:r w:rsidR="000D681C">
        <w:instrText xml:space="preserve"> ADDIN EN.CITE &lt;EndNote&gt;&lt;Cite&gt;&lt;Author&gt;Roweis&lt;/Author&gt;&lt;Year&gt;2000&lt;/Year&gt;&lt;RecNum&gt;34&lt;/RecNum&gt;&lt;DisplayText&gt;(Roweis &amp;amp; Saul, 2000)&lt;/DisplayText&gt;&lt;record&gt;&lt;rec-number&gt;34&lt;/rec-number&gt;&lt;foreign-keys&gt;&lt;key app="EN" db-id="05ap5e5p6dtraoe5ae0x25au9rtpv00p9dev" timestamp="1672061964"&gt;34&lt;/key&gt;&lt;/foreign-keys&gt;&lt;ref-type name="Journal Article"&gt;17&lt;/ref-type&gt;&lt;contributors&gt;&lt;authors&gt;&lt;author&gt;Roweis, Sam T&lt;/author&gt;&lt;author&gt;Saul, Lawrence K&lt;/author&gt;&lt;/authors&gt;&lt;/contributors&gt;&lt;titles&gt;&lt;title&gt;Nonlinear dimensionality reduction by locally linear embedding&lt;/title&gt;&lt;secondary-title&gt;science&lt;/secondary-title&gt;&lt;/titles&gt;&lt;periodical&gt;&lt;full-title&gt;Science&lt;/full-title&gt;&lt;/periodical&gt;&lt;pages&gt;2323-2326&lt;/pages&gt;&lt;volume&gt;290&lt;/volume&gt;&lt;number&gt;5500&lt;/number&gt;&lt;dates&gt;&lt;year&gt;2000&lt;/year&gt;&lt;/dates&gt;&lt;isbn&gt;1095-9203&lt;/isbn&gt;&lt;urls&gt;&lt;/urls&gt;&lt;/record&gt;&lt;/Cite&gt;&lt;/EndNote&gt;</w:instrText>
      </w:r>
      <w:r w:rsidR="000D681C">
        <w:fldChar w:fldCharType="separate"/>
      </w:r>
      <w:r w:rsidR="000D681C">
        <w:rPr>
          <w:noProof/>
        </w:rPr>
        <w:t>(Roweis &amp; Saul, 2000)</w:t>
      </w:r>
      <w:r w:rsidR="000D681C">
        <w:fldChar w:fldCharType="end"/>
      </w:r>
      <w:r>
        <w:rPr>
          <w:rFonts w:hint="eastAsia"/>
        </w:rPr>
        <w:t>、</w:t>
      </w:r>
      <w:r>
        <w:rPr>
          <w:rFonts w:hint="eastAsia"/>
        </w:rPr>
        <w:t>T-</w:t>
      </w:r>
      <w:r>
        <w:t>SNE</w:t>
      </w:r>
      <w:r w:rsidR="00CA40FA">
        <w:t xml:space="preserve"> </w:t>
      </w:r>
      <w:r w:rsidR="00CA40FA">
        <w:fldChar w:fldCharType="begin"/>
      </w:r>
      <w:r w:rsidR="00CA40FA">
        <w:instrText xml:space="preserve"> ADDIN EN.CITE &lt;EndNote&gt;&lt;Cite&gt;&lt;Author&gt;Van der Maaten&lt;/Author&gt;&lt;Year&gt;2008&lt;/Year&gt;&lt;RecNum&gt;36&lt;/RecNum&gt;&lt;DisplayText&gt;(Van der Maaten &amp;amp; Hinton, 2008)&lt;/DisplayText&gt;&lt;record&gt;&lt;rec-number&gt;36&lt;/rec-number&gt;&lt;foreign-keys&gt;&lt;key app="EN" db-id="05ap5e5p6dtraoe5ae0x25au9rtpv00p9dev" timestamp="1672064009"&gt;36&lt;/key&gt;&lt;/foreign-keys&gt;&lt;ref-type name="Journal Article"&gt;17&lt;/ref-type&gt;&lt;contributors&gt;&lt;authors&gt;&lt;author&gt;Van der Maaten, Laurens&lt;/author&gt;&lt;author&gt;Hinton, Geoffrey&lt;/author&gt;&lt;/authors&gt;&lt;/contributors&gt;&lt;titles&gt;&lt;title&gt;Visualizing data using t-SNE&lt;/title&gt;&lt;secondary-title&gt;Journal of machine learning research&lt;/secondary-title&gt;&lt;/titles&gt;&lt;periodical&gt;&lt;full-title&gt;Journal of machine learning research&lt;/full-title&gt;&lt;/periodical&gt;&lt;volume&gt;9&lt;/volume&gt;&lt;number&gt;11&lt;/number&gt;&lt;dates&gt;&lt;year&gt;2008&lt;/year&gt;&lt;/dates&gt;&lt;isbn&gt;1532-4435&lt;/isbn&gt;&lt;urls&gt;&lt;/urls&gt;&lt;/record&gt;&lt;/Cite&gt;&lt;/EndNote&gt;</w:instrText>
      </w:r>
      <w:r w:rsidR="00CA40FA">
        <w:fldChar w:fldCharType="separate"/>
      </w:r>
      <w:r w:rsidR="00CA40FA">
        <w:rPr>
          <w:noProof/>
        </w:rPr>
        <w:t>(Van der Maaten &amp; Hinton, 2008)</w:t>
      </w:r>
      <w:r w:rsidR="00CA40FA">
        <w:fldChar w:fldCharType="end"/>
      </w:r>
    </w:p>
    <w:p w14:paraId="00A86C4B" w14:textId="77777777" w:rsidR="00D30307" w:rsidRDefault="00582886" w:rsidP="00D30307">
      <w:pPr>
        <w:pStyle w:val="aa"/>
        <w:keepNext/>
      </w:pPr>
      <w:r w:rsidRPr="00D30307">
        <w:rPr>
          <w:noProof/>
        </w:rPr>
        <w:lastRenderedPageBreak/>
        <w:drawing>
          <wp:inline distT="0" distB="0" distL="0" distR="0" wp14:anchorId="38CE9A24" wp14:editId="45700FDF">
            <wp:extent cx="5040000" cy="2732766"/>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732766"/>
                    </a:xfrm>
                    <a:prstGeom prst="rect">
                      <a:avLst/>
                    </a:prstGeom>
                  </pic:spPr>
                </pic:pic>
              </a:graphicData>
            </a:graphic>
          </wp:inline>
        </w:drawing>
      </w:r>
    </w:p>
    <w:p w14:paraId="59833E65" w14:textId="32204073" w:rsidR="00582886" w:rsidRDefault="00D30307" w:rsidP="00D30307">
      <w:pPr>
        <w:pStyle w:val="af5"/>
      </w:pPr>
      <w:bookmarkStart w:id="89" w:name="_Toc12332850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14</w:t>
      </w:r>
      <w:r w:rsidR="00F85191">
        <w:fldChar w:fldCharType="end"/>
      </w:r>
      <w:r>
        <w:rPr>
          <w:rFonts w:hint="eastAsia"/>
        </w:rPr>
        <w:t xml:space="preserve"> </w:t>
      </w:r>
      <w:r w:rsidRPr="00D30307">
        <w:rPr>
          <w:rFonts w:hint="eastAsia"/>
        </w:rPr>
        <w:t>以</w:t>
      </w:r>
      <w:r w:rsidRPr="00D30307">
        <w:rPr>
          <w:rFonts w:hint="eastAsia"/>
        </w:rPr>
        <w:t>PCA</w:t>
      </w:r>
      <w:r w:rsidRPr="00D30307">
        <w:rPr>
          <w:rFonts w:hint="eastAsia"/>
        </w:rPr>
        <w:t>、</w:t>
      </w:r>
      <w:r w:rsidRPr="00D30307">
        <w:rPr>
          <w:rFonts w:hint="eastAsia"/>
        </w:rPr>
        <w:t>LLE</w:t>
      </w:r>
      <w:r w:rsidRPr="00D30307">
        <w:rPr>
          <w:rFonts w:hint="eastAsia"/>
        </w:rPr>
        <w:t>視覺化</w:t>
      </w:r>
      <w:proofErr w:type="spellStart"/>
      <w:r w:rsidRPr="00D30307">
        <w:rPr>
          <w:rFonts w:hint="eastAsia"/>
        </w:rPr>
        <w:t>Le</w:t>
      </w:r>
      <w:r w:rsidRPr="00D30307">
        <w:t>ukaemia</w:t>
      </w:r>
      <w:proofErr w:type="spellEnd"/>
      <w:r w:rsidRPr="00D30307">
        <w:rPr>
          <w:rFonts w:hint="eastAsia"/>
        </w:rPr>
        <w:t>資料集</w:t>
      </w:r>
      <w:r w:rsidRPr="00D30307">
        <w:rPr>
          <w:rFonts w:hint="eastAsia"/>
        </w:rPr>
        <w:t xml:space="preserve"> </w:t>
      </w:r>
      <w:r w:rsidRPr="00D30307">
        <w:fldChar w:fldCharType="begin"/>
      </w:r>
      <w:r w:rsidRPr="00D30307">
        <w:instrText xml:space="preserve"> ADDIN EN.CITE &lt;EndNote&gt;&lt;Cite&gt;&lt;Author&gt;Hira&lt;/Author&gt;&lt;Year&gt;2015&lt;/Year&gt;&lt;RecNum&gt;12&lt;/RecNum&gt;&lt;DisplayText&gt;(Hira &amp;amp; Gillies, 2015)&lt;/DisplayText&gt;&lt;record&gt;&lt;rec-number&gt;12&lt;/rec-number&gt;&lt;foreign-keys&gt;&lt;key app="EN" db-id="05ap5e5p6dtraoe5ae0x25au9rtpv00p9dev" timestamp="1669022797"&gt;12&lt;/key&gt;&lt;/foreign-keys&gt;&lt;ref-type name="Journal Article"&gt;17&lt;/ref-type&gt;&lt;contributors&gt;&lt;authors&gt;&lt;author&gt;Hira, Zena M&lt;/author&gt;&lt;author&gt;Gillies, Duncan F&lt;/author&gt;&lt;/authors&gt;&lt;/contributors&gt;&lt;titles&gt;&lt;title&gt;A review of feature selection and feature extraction methods applied on microarray data&lt;/title&gt;&lt;secondary-title&gt;Advances in bioinformatics&lt;/secondary-title&gt;&lt;/titles&gt;&lt;periodical&gt;&lt;full-title&gt;Advances in bioinformatics&lt;/full-title&gt;&lt;/periodical&gt;&lt;volume&gt;2015&lt;/volume&gt;&lt;dates&gt;&lt;year&gt;2015&lt;/year&gt;&lt;/dates&gt;&lt;isbn&gt;1687-8027&lt;/isbn&gt;&lt;urls&gt;&lt;/urls&gt;&lt;/record&gt;&lt;/Cite&gt;&lt;/EndNote&gt;</w:instrText>
      </w:r>
      <w:r w:rsidRPr="00D30307">
        <w:fldChar w:fldCharType="separate"/>
      </w:r>
      <w:r w:rsidRPr="00D30307">
        <w:t>(Hira &amp; Gillies, 2015)</w:t>
      </w:r>
      <w:r w:rsidRPr="00D30307">
        <w:fldChar w:fldCharType="end"/>
      </w:r>
      <w:r w:rsidRPr="00D30307">
        <w:rPr>
          <w:rFonts w:hint="eastAsia"/>
        </w:rPr>
        <w:t>。</w:t>
      </w:r>
      <w:bookmarkEnd w:id="89"/>
    </w:p>
    <w:p w14:paraId="33261CA5" w14:textId="6EC7527D" w:rsidR="00BD44D1" w:rsidRDefault="00481EF1" w:rsidP="004F5634">
      <w:r>
        <w:rPr>
          <w:rFonts w:hint="eastAsia"/>
        </w:rPr>
        <w:t>主成分分析</w:t>
      </w:r>
      <w:r w:rsidR="00EA5A91">
        <w:rPr>
          <w:rFonts w:hint="eastAsia"/>
        </w:rPr>
        <w:t>（</w:t>
      </w:r>
      <w:r w:rsidR="00EA5A91">
        <w:rPr>
          <w:rFonts w:hint="eastAsia"/>
        </w:rPr>
        <w:t>PCA</w:t>
      </w:r>
      <w:r w:rsidR="00EA5A91">
        <w:rPr>
          <w:rFonts w:hint="eastAsia"/>
        </w:rPr>
        <w:t>）</w:t>
      </w:r>
      <w:r w:rsidR="00167F81">
        <w:rPr>
          <w:rFonts w:hint="eastAsia"/>
        </w:rPr>
        <w:t>最早由</w:t>
      </w:r>
      <w:r w:rsidR="00E4142E">
        <w:fldChar w:fldCharType="begin"/>
      </w:r>
      <w:r w:rsidR="00E4142E">
        <w:instrText xml:space="preserve"> ADDIN EN.CITE &lt;EndNote&gt;&lt;Cite AuthorYear="1"&gt;&lt;Author&gt;Pearson&lt;/Author&gt;&lt;Year&gt;1901&lt;/Year&gt;&lt;RecNum&gt;35&lt;/RecNum&gt;&lt;DisplayText&gt;Pearson (1901)&lt;/DisplayText&gt;&lt;record&gt;&lt;rec-number&gt;35&lt;/rec-number&gt;&lt;foreign-keys&gt;&lt;key app="EN" db-id="05ap5e5p6dtraoe5ae0x25au9rtpv00p9dev" timestamp="1672062363"&gt;35&lt;/key&gt;&lt;/foreign-keys&gt;&lt;ref-type name="Journal Article"&gt;17&lt;/ref-type&gt;&lt;contributors&gt;&lt;authors&gt;&lt;author&gt;Pearson, Karl&lt;/author&gt;&lt;/authors&gt;&lt;/contributors&gt;&lt;titles&gt;&lt;title&gt;LIII. On lines and planes of closest fit to systems of points in space&lt;/title&gt;&lt;secondary-title&gt;The London, Edinburgh, and Dublin Philosophical Magazine and Journal of Science&lt;/secondary-title&gt;&lt;/titles&gt;&lt;periodical&gt;&lt;full-title&gt;The London, Edinburgh, and Dublin Philosophical Magazine and Journal of Science&lt;/full-title&gt;&lt;/periodical&gt;&lt;pages&gt;559-572&lt;/pages&gt;&lt;volume&gt;2&lt;/volume&gt;&lt;number&gt;11&lt;/number&gt;&lt;dates&gt;&lt;year&gt;1901&lt;/year&gt;&lt;pub-dates&gt;&lt;date&gt;1901/11/01&lt;/date&gt;&lt;/pub-dates&gt;&lt;/dates&gt;&lt;publisher&gt;Taylor &amp;amp; Francis&lt;/publisher&gt;&lt;isbn&gt;1941-5982&lt;/isbn&gt;&lt;urls&gt;&lt;related-urls&gt;&lt;url&gt;https://doi.org/10.1080/14786440109462720&lt;/url&gt;&lt;/related-urls&gt;&lt;/urls&gt;&lt;electronic-resource-num&gt;10.1080/14786440109462720&lt;/electronic-resource-num&gt;&lt;/record&gt;&lt;/Cite&gt;&lt;/EndNote&gt;</w:instrText>
      </w:r>
      <w:r w:rsidR="00E4142E">
        <w:fldChar w:fldCharType="separate"/>
      </w:r>
      <w:r w:rsidR="00E4142E">
        <w:rPr>
          <w:noProof/>
        </w:rPr>
        <w:t>Pearson (1901)</w:t>
      </w:r>
      <w:r w:rsidR="00E4142E">
        <w:fldChar w:fldCharType="end"/>
      </w:r>
      <w:r w:rsidR="00E4142E">
        <w:t xml:space="preserve"> </w:t>
      </w:r>
      <w:r w:rsidR="00AE5E5D">
        <w:rPr>
          <w:rFonts w:hint="eastAsia"/>
        </w:rPr>
        <w:t>發明，而後由</w:t>
      </w:r>
      <w:r w:rsidR="00AE5E5D" w:rsidRPr="00AE5E5D">
        <w:t xml:space="preserve">Harold </w:t>
      </w:r>
      <w:proofErr w:type="spellStart"/>
      <w:r w:rsidR="00AE5E5D" w:rsidRPr="00AE5E5D">
        <w:t>Hotelling</w:t>
      </w:r>
      <w:proofErr w:type="spellEnd"/>
      <w:r w:rsidR="000728A0">
        <w:rPr>
          <w:rFonts w:hint="eastAsia"/>
        </w:rPr>
        <w:t xml:space="preserve"> (</w:t>
      </w:r>
      <w:r w:rsidR="00AE5E5D">
        <w:rPr>
          <w:rFonts w:hint="eastAsia"/>
        </w:rPr>
        <w:t>1930</w:t>
      </w:r>
      <w:r w:rsidR="000728A0">
        <w:rPr>
          <w:rFonts w:hint="eastAsia"/>
        </w:rPr>
        <w:t>)</w:t>
      </w:r>
      <w:r w:rsidR="00AE5E5D">
        <w:rPr>
          <w:rFonts w:hint="eastAsia"/>
        </w:rPr>
        <w:t>重新定義與命名，其</w:t>
      </w:r>
      <w:r>
        <w:rPr>
          <w:rFonts w:hint="eastAsia"/>
        </w:rPr>
        <w:t>原為</w:t>
      </w:r>
      <w:r w:rsidR="000923E2">
        <w:rPr>
          <w:rFonts w:hint="eastAsia"/>
        </w:rPr>
        <w:t>多變量統計中的一項分析手法，在機器學習領域之中</w:t>
      </w:r>
      <w:r w:rsidR="00400544">
        <w:rPr>
          <w:rFonts w:hint="eastAsia"/>
        </w:rPr>
        <w:t>則</w:t>
      </w:r>
      <w:r w:rsidR="000923E2">
        <w:rPr>
          <w:rFonts w:hint="eastAsia"/>
        </w:rPr>
        <w:t>常作為縮減資料維度的工具使用</w:t>
      </w:r>
      <w:r w:rsidR="00287629">
        <w:rPr>
          <w:rFonts w:hint="eastAsia"/>
        </w:rPr>
        <w:t>。透過主成分分析可以在</w:t>
      </w:r>
      <w:r w:rsidR="005008BB">
        <w:rPr>
          <w:rFonts w:hint="eastAsia"/>
        </w:rPr>
        <w:t>特徵空間中依次找到原資料中最大變異量的投影軸</w:t>
      </w:r>
      <w:r w:rsidR="007C60A5">
        <w:rPr>
          <w:rFonts w:hint="eastAsia"/>
        </w:rPr>
        <w:t>，對全體資料進行投影，最大限度的將資料與資料之間的差異顯示在新產生的座標軸之上</w:t>
      </w:r>
      <w:r w:rsidR="00C55E7A">
        <w:rPr>
          <w:rFonts w:hint="eastAsia"/>
        </w:rPr>
        <w:t>，以便更輕鬆的對資料進行區分與評比</w:t>
      </w:r>
      <w:r w:rsidR="005008BB">
        <w:rPr>
          <w:rFonts w:hint="eastAsia"/>
        </w:rPr>
        <w:t>。</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13A3B" w14:paraId="263367E3" w14:textId="77777777" w:rsidTr="008207FE">
        <w:trPr>
          <w:jc w:val="center"/>
        </w:trPr>
        <w:tc>
          <w:tcPr>
            <w:tcW w:w="4247" w:type="dxa"/>
            <w:shd w:val="clear" w:color="auto" w:fill="auto"/>
          </w:tcPr>
          <w:p w14:paraId="39DF403A" w14:textId="4BB0633E" w:rsidR="00013A3B" w:rsidRDefault="00013A3B" w:rsidP="008207FE">
            <w:pPr>
              <w:ind w:firstLine="0"/>
              <w:jc w:val="center"/>
            </w:pPr>
            <w:r w:rsidRPr="00D04732">
              <w:rPr>
                <w:noProof/>
              </w:rPr>
              <w:drawing>
                <wp:inline distT="0" distB="0" distL="0" distR="0" wp14:anchorId="48DC1179" wp14:editId="1EEB94C1">
                  <wp:extent cx="2520000" cy="2091507"/>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0000" cy="2091507"/>
                          </a:xfrm>
                          <a:prstGeom prst="rect">
                            <a:avLst/>
                          </a:prstGeom>
                        </pic:spPr>
                      </pic:pic>
                    </a:graphicData>
                  </a:graphic>
                </wp:inline>
              </w:drawing>
            </w:r>
          </w:p>
        </w:tc>
        <w:tc>
          <w:tcPr>
            <w:tcW w:w="4247" w:type="dxa"/>
            <w:shd w:val="clear" w:color="auto" w:fill="auto"/>
          </w:tcPr>
          <w:p w14:paraId="44AFC55D" w14:textId="0EB24284" w:rsidR="00013A3B" w:rsidRDefault="00013A3B" w:rsidP="008207FE">
            <w:pPr>
              <w:keepNext/>
              <w:ind w:firstLine="0"/>
              <w:jc w:val="center"/>
            </w:pPr>
            <w:r w:rsidRPr="00D04732">
              <w:rPr>
                <w:noProof/>
              </w:rPr>
              <w:drawing>
                <wp:inline distT="0" distB="0" distL="0" distR="0" wp14:anchorId="67AE7979" wp14:editId="7EE486F2">
                  <wp:extent cx="2520000" cy="177946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0000" cy="1779468"/>
                          </a:xfrm>
                          <a:prstGeom prst="rect">
                            <a:avLst/>
                          </a:prstGeom>
                        </pic:spPr>
                      </pic:pic>
                    </a:graphicData>
                  </a:graphic>
                </wp:inline>
              </w:drawing>
            </w:r>
          </w:p>
        </w:tc>
      </w:tr>
    </w:tbl>
    <w:p w14:paraId="5F4092AE" w14:textId="627CAA6A" w:rsidR="008207FE" w:rsidRDefault="008207FE">
      <w:pPr>
        <w:pStyle w:val="af5"/>
      </w:pPr>
      <w:bookmarkStart w:id="90" w:name="_Toc12332850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15</w:t>
      </w:r>
      <w:r w:rsidR="00F85191">
        <w:fldChar w:fldCharType="end"/>
      </w:r>
      <w:r>
        <w:rPr>
          <w:rFonts w:hint="eastAsia"/>
        </w:rPr>
        <w:t xml:space="preserve"> </w:t>
      </w:r>
      <w:r w:rsidRPr="008207FE">
        <w:rPr>
          <w:rFonts w:hint="eastAsia"/>
        </w:rPr>
        <w:t>(a)</w:t>
      </w:r>
      <w:r w:rsidRPr="008207FE">
        <w:rPr>
          <w:rFonts w:hint="eastAsia"/>
        </w:rPr>
        <w:t>表示原始資料分布，</w:t>
      </w:r>
      <w:r w:rsidRPr="008207FE">
        <w:rPr>
          <w:rFonts w:hint="eastAsia"/>
        </w:rPr>
        <w:t>(b)</w:t>
      </w:r>
      <w:r w:rsidRPr="008207FE">
        <w:rPr>
          <w:rFonts w:hint="eastAsia"/>
        </w:rPr>
        <w:t>中綠線為</w:t>
      </w:r>
      <w:r w:rsidRPr="008207FE">
        <w:rPr>
          <w:rFonts w:hint="eastAsia"/>
        </w:rPr>
        <w:t>PCA</w:t>
      </w:r>
      <w:r w:rsidRPr="008207FE">
        <w:rPr>
          <w:rFonts w:hint="eastAsia"/>
        </w:rPr>
        <w:t>產生的兩主成分</w:t>
      </w:r>
      <w:r>
        <w:br/>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90"/>
    </w:p>
    <w:p w14:paraId="4E3312FE" w14:textId="77777777" w:rsidR="008207FE" w:rsidRDefault="00EF5DF3" w:rsidP="008207FE">
      <w:pPr>
        <w:pStyle w:val="aa"/>
        <w:keepNext/>
      </w:pPr>
      <w:r w:rsidRPr="008207FE">
        <w:rPr>
          <w:noProof/>
        </w:rPr>
        <w:lastRenderedPageBreak/>
        <w:drawing>
          <wp:inline distT="0" distB="0" distL="0" distR="0" wp14:anchorId="32EC7DF0" wp14:editId="6BA13C4E">
            <wp:extent cx="3600000" cy="1873236"/>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1873236"/>
                    </a:xfrm>
                    <a:prstGeom prst="rect">
                      <a:avLst/>
                    </a:prstGeom>
                  </pic:spPr>
                </pic:pic>
              </a:graphicData>
            </a:graphic>
          </wp:inline>
        </w:drawing>
      </w:r>
    </w:p>
    <w:p w14:paraId="21F7C101" w14:textId="2FC30456" w:rsidR="00EF5DF3" w:rsidRDefault="008207FE" w:rsidP="008207FE">
      <w:pPr>
        <w:pStyle w:val="af5"/>
      </w:pPr>
      <w:bookmarkStart w:id="91" w:name="_Toc12332850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16</w:t>
      </w:r>
      <w:r w:rsidR="00F85191">
        <w:fldChar w:fldCharType="end"/>
      </w:r>
      <w:r w:rsidRPr="008207FE">
        <w:rPr>
          <w:rFonts w:hint="eastAsia"/>
        </w:rPr>
        <w:t>經由</w:t>
      </w:r>
      <w:r w:rsidRPr="008207FE">
        <w:rPr>
          <w:rFonts w:hint="eastAsia"/>
        </w:rPr>
        <w:t>PCA</w:t>
      </w:r>
      <w:r w:rsidRPr="008207FE">
        <w:rPr>
          <w:rFonts w:hint="eastAsia"/>
        </w:rPr>
        <w:t>將資料投影至主成分座標軸</w:t>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91"/>
    </w:p>
    <w:p w14:paraId="74A311AB" w14:textId="48D80217" w:rsidR="00147115" w:rsidRDefault="00147115" w:rsidP="00BD44D1">
      <w:r>
        <w:rPr>
          <w:rFonts w:hint="eastAsia"/>
        </w:rPr>
        <w:t>使用主成分分析的主要目的</w:t>
      </w:r>
      <w:r w:rsidR="00741B04">
        <w:rPr>
          <w:rFonts w:hint="eastAsia"/>
        </w:rPr>
        <w:t>有以下</w:t>
      </w:r>
      <w:r w:rsidR="00B01298">
        <w:rPr>
          <w:rFonts w:hint="eastAsia"/>
        </w:rPr>
        <w:t>幾</w:t>
      </w:r>
      <w:r w:rsidR="00741B04">
        <w:rPr>
          <w:rFonts w:hint="eastAsia"/>
        </w:rPr>
        <w:t>點：</w:t>
      </w:r>
    </w:p>
    <w:p w14:paraId="38409828" w14:textId="5C4BE5B3" w:rsidR="005008BB" w:rsidRDefault="005008BB" w:rsidP="005008BB">
      <w:pPr>
        <w:pStyle w:val="a3"/>
        <w:numPr>
          <w:ilvl w:val="0"/>
          <w:numId w:val="11"/>
        </w:numPr>
        <w:ind w:leftChars="0"/>
      </w:pPr>
      <w:r>
        <w:rPr>
          <w:rFonts w:hint="eastAsia"/>
        </w:rPr>
        <w:t>從原資料中萃取資訊</w:t>
      </w:r>
    </w:p>
    <w:p w14:paraId="66B7DAA4" w14:textId="0CCB4D8C" w:rsidR="005008BB" w:rsidRDefault="005008BB" w:rsidP="005008BB">
      <w:pPr>
        <w:pStyle w:val="a3"/>
        <w:numPr>
          <w:ilvl w:val="0"/>
          <w:numId w:val="11"/>
        </w:numPr>
        <w:ind w:leftChars="0"/>
      </w:pPr>
      <w:r>
        <w:rPr>
          <w:rFonts w:hint="eastAsia"/>
        </w:rPr>
        <w:t>簡化資料描述方式</w:t>
      </w:r>
    </w:p>
    <w:p w14:paraId="6E6AB68B" w14:textId="6D8E920A" w:rsidR="005008BB" w:rsidRDefault="005008BB" w:rsidP="005008BB">
      <w:pPr>
        <w:pStyle w:val="a3"/>
        <w:numPr>
          <w:ilvl w:val="0"/>
          <w:numId w:val="11"/>
        </w:numPr>
        <w:ind w:leftChars="0"/>
      </w:pPr>
      <w:r>
        <w:rPr>
          <w:rFonts w:hint="eastAsia"/>
        </w:rPr>
        <w:t>壓縮資料資訊</w:t>
      </w:r>
    </w:p>
    <w:p w14:paraId="11858737" w14:textId="4AA10CF1" w:rsidR="00B85DFD" w:rsidRDefault="00B85DFD">
      <w:pPr>
        <w:spacing w:line="240" w:lineRule="auto"/>
        <w:ind w:firstLine="0"/>
        <w:jc w:val="left"/>
      </w:pPr>
      <w:r>
        <w:br w:type="page"/>
      </w:r>
    </w:p>
    <w:p w14:paraId="3D8CC1C8" w14:textId="043BE415" w:rsidR="006B601E" w:rsidRDefault="00532D28" w:rsidP="006B601E">
      <w:pPr>
        <w:pStyle w:val="2"/>
      </w:pPr>
      <w:bookmarkStart w:id="92" w:name="_Toc123328441"/>
      <w:proofErr w:type="gramStart"/>
      <w:r>
        <w:rPr>
          <w:rFonts w:hint="eastAsia"/>
        </w:rPr>
        <w:lastRenderedPageBreak/>
        <w:t>聚類</w:t>
      </w:r>
      <w:r w:rsidR="00994FCD">
        <w:rPr>
          <w:rFonts w:hint="eastAsia"/>
        </w:rPr>
        <w:t>模型</w:t>
      </w:r>
      <w:bookmarkEnd w:id="92"/>
      <w:proofErr w:type="gramEnd"/>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95BB9" w14:paraId="72A99DC1" w14:textId="77777777" w:rsidTr="00495BB9">
        <w:tc>
          <w:tcPr>
            <w:tcW w:w="4247" w:type="dxa"/>
            <w:vAlign w:val="center"/>
          </w:tcPr>
          <w:p w14:paraId="39E42B1C" w14:textId="66EDD6F6" w:rsidR="00495BB9" w:rsidRDefault="00954A2F" w:rsidP="00495BB9">
            <w:pPr>
              <w:ind w:firstLine="0"/>
              <w:jc w:val="center"/>
            </w:pPr>
            <w:r>
              <w:rPr>
                <w:rFonts w:hint="eastAsia"/>
              </w:rPr>
              <w:t>Gr</w:t>
            </w:r>
            <w:r>
              <w:t>ound Truth</w:t>
            </w:r>
          </w:p>
        </w:tc>
        <w:tc>
          <w:tcPr>
            <w:tcW w:w="4247" w:type="dxa"/>
            <w:vAlign w:val="center"/>
          </w:tcPr>
          <w:p w14:paraId="01569BF4" w14:textId="7F39F165" w:rsidR="00495BB9" w:rsidRDefault="00495BB9" w:rsidP="00495BB9">
            <w:pPr>
              <w:ind w:firstLine="0"/>
              <w:jc w:val="center"/>
            </w:pPr>
            <w:r>
              <w:t>K-means Clustering</w:t>
            </w:r>
          </w:p>
        </w:tc>
      </w:tr>
      <w:tr w:rsidR="00495BB9" w14:paraId="0E35B424" w14:textId="77777777" w:rsidTr="00495BB9">
        <w:tc>
          <w:tcPr>
            <w:tcW w:w="8494" w:type="dxa"/>
            <w:gridSpan w:val="2"/>
            <w:vAlign w:val="center"/>
          </w:tcPr>
          <w:p w14:paraId="1306FD72" w14:textId="40F3576D" w:rsidR="00495BB9" w:rsidRDefault="00495BB9" w:rsidP="00495BB9">
            <w:pPr>
              <w:ind w:firstLine="0"/>
              <w:jc w:val="center"/>
            </w:pPr>
            <w:r>
              <w:rPr>
                <w:noProof/>
              </w:rPr>
              <w:drawing>
                <wp:inline distT="0" distB="0" distL="0" distR="0" wp14:anchorId="526DB78E" wp14:editId="6DF193D5">
                  <wp:extent cx="4869282" cy="2411711"/>
                  <wp:effectExtent l="0" t="0" r="762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3.bp.blogspot.com/-msrb4PnRqfw/VX-INaEWxiI/AAAAAAAAxIw/hXamry53bn8/s1600/slide_2.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780" t="5482" r="2559" b="3848"/>
                          <a:stretch/>
                        </pic:blipFill>
                        <pic:spPr bwMode="auto">
                          <a:xfrm>
                            <a:off x="0" y="0"/>
                            <a:ext cx="4871768" cy="241294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C1F814D" w14:textId="2A6AB9FF" w:rsidR="00BC22AD" w:rsidRDefault="00BC22AD" w:rsidP="00954A2F">
      <w:pPr>
        <w:pStyle w:val="af5"/>
      </w:pPr>
      <w:bookmarkStart w:id="93" w:name="_Toc12332850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17</w:t>
      </w:r>
      <w:r w:rsidR="00F85191">
        <w:fldChar w:fldCharType="end"/>
      </w:r>
      <w:proofErr w:type="gramStart"/>
      <w:r w:rsidR="00227C16">
        <w:rPr>
          <w:rFonts w:hint="eastAsia"/>
        </w:rPr>
        <w:t>聚類</w:t>
      </w:r>
      <w:r w:rsidR="0020719B">
        <w:rPr>
          <w:rFonts w:hint="eastAsia"/>
        </w:rPr>
        <w:t>分析</w:t>
      </w:r>
      <w:proofErr w:type="gramEnd"/>
      <w:r w:rsidR="007B5E12">
        <w:rPr>
          <w:rFonts w:hint="eastAsia"/>
        </w:rPr>
        <w:t>結果</w:t>
      </w:r>
      <w:r w:rsidR="00954A2F">
        <w:rPr>
          <w:rFonts w:hint="eastAsia"/>
        </w:rPr>
        <w:t>，以鳶尾花資料及為例</w:t>
      </w:r>
      <w:r w:rsidR="00297E70">
        <w:rPr>
          <w:rFonts w:hint="eastAsia"/>
        </w:rPr>
        <w:t>。</w:t>
      </w:r>
      <w:bookmarkEnd w:id="93"/>
    </w:p>
    <w:p w14:paraId="6103D432" w14:textId="78CEB114" w:rsidR="00C314CF" w:rsidRDefault="00532D28" w:rsidP="00D247D5">
      <w:proofErr w:type="gramStart"/>
      <w:r>
        <w:rPr>
          <w:rFonts w:hint="eastAsia"/>
        </w:rPr>
        <w:t>聚類</w:t>
      </w:r>
      <w:proofErr w:type="gramEnd"/>
      <w:r w:rsidR="00A76446">
        <w:rPr>
          <w:rFonts w:hint="eastAsia"/>
        </w:rPr>
        <w:t>（</w:t>
      </w:r>
      <w:r>
        <w:rPr>
          <w:rFonts w:hint="eastAsia"/>
        </w:rPr>
        <w:t>Clustering</w:t>
      </w:r>
      <w:r w:rsidR="00A76446">
        <w:rPr>
          <w:rFonts w:hint="eastAsia"/>
        </w:rPr>
        <w:t>）</w:t>
      </w:r>
      <w:r>
        <w:rPr>
          <w:rFonts w:hint="eastAsia"/>
        </w:rPr>
        <w:t>分析屬於非監督式學習，目標</w:t>
      </w:r>
      <w:r w:rsidR="00AF0752">
        <w:rPr>
          <w:rFonts w:hint="eastAsia"/>
        </w:rPr>
        <w:t>乃</w:t>
      </w:r>
      <w:r>
        <w:rPr>
          <w:rFonts w:hint="eastAsia"/>
        </w:rPr>
        <w:t>是通過演算法，</w:t>
      </w:r>
      <w:r w:rsidR="00C314CF">
        <w:rPr>
          <w:rFonts w:hint="eastAsia"/>
        </w:rPr>
        <w:t>根據資料特性、相似性（</w:t>
      </w:r>
      <w:r w:rsidR="00C314CF">
        <w:t>S</w:t>
      </w:r>
      <w:r w:rsidR="00C314CF" w:rsidRPr="00C314CF">
        <w:t>imilarity</w:t>
      </w:r>
      <w:r w:rsidR="00C314CF">
        <w:rPr>
          <w:rFonts w:hint="eastAsia"/>
        </w:rPr>
        <w:t>），</w:t>
      </w:r>
      <w:r>
        <w:rPr>
          <w:rFonts w:hint="eastAsia"/>
        </w:rPr>
        <w:t>把相似的個體分到同一</w:t>
      </w:r>
      <w:r w:rsidR="00C03FB9">
        <w:rPr>
          <w:rFonts w:hint="eastAsia"/>
        </w:rPr>
        <w:t>子集合</w:t>
      </w:r>
      <w:r w:rsidR="00C314CF">
        <w:rPr>
          <w:rFonts w:hint="eastAsia"/>
        </w:rPr>
        <w:t>（</w:t>
      </w:r>
      <w:r w:rsidR="00C314CF">
        <w:rPr>
          <w:rFonts w:hint="eastAsia"/>
        </w:rPr>
        <w:t>C</w:t>
      </w:r>
      <w:r w:rsidR="00C314CF">
        <w:t>luster</w:t>
      </w:r>
      <w:r w:rsidR="00774FB6">
        <w:rPr>
          <w:rFonts w:hint="eastAsia"/>
        </w:rPr>
        <w:t>，又可稱為</w:t>
      </w:r>
      <w:r w:rsidR="00774FB6" w:rsidRPr="00774FB6">
        <w:rPr>
          <w:rFonts w:hint="eastAsia"/>
        </w:rPr>
        <w:t>集群</w:t>
      </w:r>
      <w:r w:rsidR="00C314CF">
        <w:rPr>
          <w:rFonts w:hint="eastAsia"/>
        </w:rPr>
        <w:t>）</w:t>
      </w:r>
      <w:r w:rsidR="00C03FB9">
        <w:rPr>
          <w:rFonts w:hint="eastAsia"/>
        </w:rPr>
        <w:t>當</w:t>
      </w:r>
      <w:r>
        <w:rPr>
          <w:rFonts w:hint="eastAsia"/>
        </w:rPr>
        <w:t>中</w:t>
      </w:r>
      <w:r w:rsidR="00C03FB9">
        <w:rPr>
          <w:rFonts w:hint="eastAsia"/>
        </w:rPr>
        <w:t>，以求讓相同子集合中的各</w:t>
      </w:r>
      <w:r w:rsidR="00C314CF">
        <w:rPr>
          <w:rFonts w:hint="eastAsia"/>
        </w:rPr>
        <w:t>個</w:t>
      </w:r>
      <w:r w:rsidR="00306431">
        <w:rPr>
          <w:rFonts w:hint="eastAsia"/>
        </w:rPr>
        <w:t>樣本</w:t>
      </w:r>
      <w:r w:rsidR="00C314CF">
        <w:rPr>
          <w:rFonts w:hint="eastAsia"/>
        </w:rPr>
        <w:t>有相似的屬性</w:t>
      </w:r>
      <w:r w:rsidR="00D247D5">
        <w:rPr>
          <w:rFonts w:hint="eastAsia"/>
        </w:rPr>
        <w:t>、不同子集合之間差異程度大的成果，以</w:t>
      </w:r>
      <w:r w:rsidR="00C314CF">
        <w:rPr>
          <w:rFonts w:hint="eastAsia"/>
        </w:rPr>
        <w:t>進行資料分析的一種方式</w:t>
      </w:r>
      <w:r>
        <w:rPr>
          <w:rFonts w:hint="eastAsia"/>
        </w:rPr>
        <w:t>。</w:t>
      </w:r>
      <w:r w:rsidR="00C314CF">
        <w:rPr>
          <w:rFonts w:hint="eastAsia"/>
        </w:rPr>
        <w:t>通常以距離作為相似性</w:t>
      </w:r>
      <w:r w:rsidR="00D247D5">
        <w:rPr>
          <w:rFonts w:hint="eastAsia"/>
        </w:rPr>
        <w:t>的衡量標準，距離愈近表示愈相似、反之愈遠</w:t>
      </w:r>
      <w:proofErr w:type="gramStart"/>
      <w:r w:rsidR="00D247D5">
        <w:rPr>
          <w:rFonts w:hint="eastAsia"/>
        </w:rPr>
        <w:t>表示愈相異</w:t>
      </w:r>
      <w:proofErr w:type="gramEnd"/>
      <w:r w:rsidR="00D247D5">
        <w:rPr>
          <w:rFonts w:hint="eastAsia"/>
        </w:rPr>
        <w:t>，而根據資料散佈方式得以計算出以下三種距離形式：</w:t>
      </w:r>
    </w:p>
    <w:p w14:paraId="15D0AAEC" w14:textId="6F93137C" w:rsidR="00D247D5" w:rsidRDefault="00D247D5" w:rsidP="00D247D5">
      <w:pPr>
        <w:pStyle w:val="a3"/>
        <w:numPr>
          <w:ilvl w:val="0"/>
          <w:numId w:val="23"/>
        </w:numPr>
        <w:ind w:leftChars="0"/>
      </w:pPr>
      <w:r w:rsidRPr="00D247D5">
        <w:rPr>
          <w:rFonts w:hint="eastAsia"/>
        </w:rPr>
        <w:t>群內距離</w:t>
      </w:r>
      <w:r>
        <w:rPr>
          <w:rFonts w:hint="eastAsia"/>
        </w:rPr>
        <w:t>（</w:t>
      </w:r>
      <w:r w:rsidRPr="00D247D5">
        <w:rPr>
          <w:rFonts w:hint="eastAsia"/>
        </w:rPr>
        <w:t>intra</w:t>
      </w:r>
      <w:r>
        <w:rPr>
          <w:rFonts w:hint="eastAsia"/>
        </w:rPr>
        <w:t>-</w:t>
      </w:r>
      <w:r w:rsidRPr="00D247D5">
        <w:rPr>
          <w:rFonts w:hint="eastAsia"/>
        </w:rPr>
        <w:t>cluster distance</w:t>
      </w:r>
      <w:r>
        <w:rPr>
          <w:rFonts w:hint="eastAsia"/>
        </w:rPr>
        <w:t>）：</w:t>
      </w:r>
    </w:p>
    <w:p w14:paraId="25579DEE" w14:textId="31FC14EA" w:rsidR="00D247D5" w:rsidRPr="00D247D5" w:rsidRDefault="00774FB6" w:rsidP="00D247D5">
      <w:r>
        <w:rPr>
          <w:rFonts w:hint="eastAsia"/>
        </w:rPr>
        <w:t>同一子集合</w:t>
      </w:r>
      <w:r w:rsidR="00D247D5" w:rsidRPr="00D247D5">
        <w:rPr>
          <w:rFonts w:hint="eastAsia"/>
        </w:rPr>
        <w:t>內</w:t>
      </w:r>
      <w:r>
        <w:rPr>
          <w:rFonts w:hint="eastAsia"/>
        </w:rPr>
        <w:t>樣本</w:t>
      </w:r>
      <w:r w:rsidR="00D247D5" w:rsidRPr="00D247D5">
        <w:rPr>
          <w:rFonts w:hint="eastAsia"/>
        </w:rPr>
        <w:t>之間的距離。如果</w:t>
      </w:r>
      <w:r>
        <w:rPr>
          <w:rFonts w:hint="eastAsia"/>
        </w:rPr>
        <w:t>該資料樣本之間</w:t>
      </w:r>
      <w:r w:rsidR="00D247D5" w:rsidRPr="00D247D5">
        <w:rPr>
          <w:rFonts w:hint="eastAsia"/>
        </w:rPr>
        <w:t>存在很強</w:t>
      </w:r>
      <w:proofErr w:type="gramStart"/>
      <w:r w:rsidR="00D247D5" w:rsidRPr="00D247D5">
        <w:rPr>
          <w:rFonts w:hint="eastAsia"/>
        </w:rPr>
        <w:t>的聚類效應</w:t>
      </w:r>
      <w:proofErr w:type="gramEnd"/>
      <w:r w:rsidR="00D247D5" w:rsidRPr="00D247D5">
        <w:rPr>
          <w:rFonts w:hint="eastAsia"/>
        </w:rPr>
        <w:t>，群內距離應該要</w:t>
      </w:r>
      <w:r>
        <w:rPr>
          <w:rFonts w:hint="eastAsia"/>
        </w:rPr>
        <w:t>較</w:t>
      </w:r>
      <w:r w:rsidR="00D247D5" w:rsidRPr="00D247D5">
        <w:rPr>
          <w:rFonts w:hint="eastAsia"/>
        </w:rPr>
        <w:t>小且均勻。</w:t>
      </w:r>
    </w:p>
    <w:p w14:paraId="2AD2D2F1" w14:textId="72221781" w:rsidR="00D247D5" w:rsidRDefault="00D247D5" w:rsidP="00D247D5">
      <w:pPr>
        <w:pStyle w:val="a3"/>
        <w:numPr>
          <w:ilvl w:val="0"/>
          <w:numId w:val="23"/>
        </w:numPr>
        <w:ind w:leftChars="0"/>
      </w:pPr>
      <w:r w:rsidRPr="00D247D5">
        <w:rPr>
          <w:rFonts w:hint="eastAsia"/>
        </w:rPr>
        <w:t>群間距離</w:t>
      </w:r>
      <w:r>
        <w:rPr>
          <w:rFonts w:hint="eastAsia"/>
        </w:rPr>
        <w:t>（</w:t>
      </w:r>
      <w:r w:rsidRPr="00D247D5">
        <w:rPr>
          <w:rFonts w:hint="eastAsia"/>
        </w:rPr>
        <w:t>inter</w:t>
      </w:r>
      <w:r w:rsidR="00E86C76">
        <w:rPr>
          <w:rFonts w:hint="eastAsia"/>
        </w:rPr>
        <w:t>-</w:t>
      </w:r>
      <w:r w:rsidRPr="00D247D5">
        <w:rPr>
          <w:rFonts w:hint="eastAsia"/>
        </w:rPr>
        <w:t>cluster distance</w:t>
      </w:r>
      <w:r>
        <w:rPr>
          <w:rFonts w:hint="eastAsia"/>
        </w:rPr>
        <w:t>）：</w:t>
      </w:r>
    </w:p>
    <w:p w14:paraId="221859FC" w14:textId="6D31FE77" w:rsidR="00D247D5" w:rsidRPr="00D247D5" w:rsidRDefault="00D247D5" w:rsidP="00D247D5">
      <w:r w:rsidRPr="00D247D5">
        <w:rPr>
          <w:rFonts w:hint="eastAsia"/>
        </w:rPr>
        <w:t>不同</w:t>
      </w:r>
      <w:r w:rsidR="00774FB6">
        <w:rPr>
          <w:rFonts w:hint="eastAsia"/>
        </w:rPr>
        <w:t>子集合</w:t>
      </w:r>
      <w:r w:rsidR="00E86C76">
        <w:rPr>
          <w:rFonts w:hint="eastAsia"/>
        </w:rPr>
        <w:t>下</w:t>
      </w:r>
      <w:r w:rsidR="00774FB6">
        <w:rPr>
          <w:rFonts w:hint="eastAsia"/>
        </w:rPr>
        <w:t>樣本</w:t>
      </w:r>
      <w:r w:rsidRPr="00D247D5">
        <w:rPr>
          <w:rFonts w:hint="eastAsia"/>
        </w:rPr>
        <w:t>之間的距離。</w:t>
      </w:r>
      <w:r w:rsidR="00774FB6" w:rsidRPr="00D247D5">
        <w:rPr>
          <w:rFonts w:hint="eastAsia"/>
        </w:rPr>
        <w:t>如果</w:t>
      </w:r>
      <w:r w:rsidR="00774FB6">
        <w:rPr>
          <w:rFonts w:hint="eastAsia"/>
        </w:rPr>
        <w:t>該資料樣本之間</w:t>
      </w:r>
      <w:r w:rsidR="00774FB6" w:rsidRPr="00D247D5">
        <w:rPr>
          <w:rFonts w:hint="eastAsia"/>
        </w:rPr>
        <w:t>存在很強</w:t>
      </w:r>
      <w:proofErr w:type="gramStart"/>
      <w:r w:rsidR="00774FB6" w:rsidRPr="00D247D5">
        <w:rPr>
          <w:rFonts w:hint="eastAsia"/>
        </w:rPr>
        <w:t>的聚類效應</w:t>
      </w:r>
      <w:proofErr w:type="gramEnd"/>
      <w:r w:rsidRPr="00D247D5">
        <w:rPr>
          <w:rFonts w:hint="eastAsia"/>
        </w:rPr>
        <w:t>，群間距離應該要</w:t>
      </w:r>
      <w:r w:rsidR="00FA58C1">
        <w:rPr>
          <w:rFonts w:hint="eastAsia"/>
        </w:rPr>
        <w:t>較</w:t>
      </w:r>
      <w:r w:rsidRPr="00D247D5">
        <w:rPr>
          <w:rFonts w:hint="eastAsia"/>
        </w:rPr>
        <w:t>大</w:t>
      </w:r>
      <w:r w:rsidR="00FA58C1" w:rsidRPr="00D247D5">
        <w:rPr>
          <w:rFonts w:hint="eastAsia"/>
        </w:rPr>
        <w:t>且</w:t>
      </w:r>
      <w:r w:rsidRPr="00D247D5">
        <w:rPr>
          <w:rFonts w:hint="eastAsia"/>
        </w:rPr>
        <w:t>明顯。</w:t>
      </w:r>
    </w:p>
    <w:p w14:paraId="00182568" w14:textId="77777777" w:rsidR="00D247D5" w:rsidRDefault="00D247D5" w:rsidP="00D247D5">
      <w:pPr>
        <w:pStyle w:val="a3"/>
        <w:numPr>
          <w:ilvl w:val="0"/>
          <w:numId w:val="23"/>
        </w:numPr>
        <w:ind w:leftChars="0"/>
      </w:pPr>
      <w:r w:rsidRPr="00D247D5">
        <w:rPr>
          <w:rFonts w:hint="eastAsia"/>
        </w:rPr>
        <w:t>集群之間的聯繫</w:t>
      </w:r>
      <w:r>
        <w:rPr>
          <w:rFonts w:hint="eastAsia"/>
        </w:rPr>
        <w:t>（</w:t>
      </w:r>
      <w:r w:rsidRPr="00D247D5">
        <w:rPr>
          <w:rFonts w:hint="eastAsia"/>
        </w:rPr>
        <w:t>linkage</w:t>
      </w:r>
      <w:r>
        <w:rPr>
          <w:rFonts w:hint="eastAsia"/>
        </w:rPr>
        <w:t>）：</w:t>
      </w:r>
    </w:p>
    <w:p w14:paraId="796400DE" w14:textId="0552FD19" w:rsidR="00D247D5" w:rsidRDefault="001326D3" w:rsidP="00D247D5">
      <w:r>
        <w:rPr>
          <w:rFonts w:hint="eastAsia"/>
        </w:rPr>
        <w:t>不同</w:t>
      </w:r>
      <w:r w:rsidR="00D247D5" w:rsidRPr="00D247D5">
        <w:rPr>
          <w:rFonts w:hint="eastAsia"/>
        </w:rPr>
        <w:t>集群彼此之間的不同或相似程度。</w:t>
      </w:r>
      <w:r w:rsidR="0092161B" w:rsidRPr="00D247D5">
        <w:rPr>
          <w:rFonts w:hint="eastAsia"/>
        </w:rPr>
        <w:t>如果</w:t>
      </w:r>
      <w:r w:rsidR="0092161B">
        <w:rPr>
          <w:rFonts w:hint="eastAsia"/>
        </w:rPr>
        <w:t>該資料樣本之間</w:t>
      </w:r>
      <w:r w:rsidR="0092161B" w:rsidRPr="00D247D5">
        <w:rPr>
          <w:rFonts w:hint="eastAsia"/>
        </w:rPr>
        <w:t>存在很強</w:t>
      </w:r>
      <w:proofErr w:type="gramStart"/>
      <w:r w:rsidR="0092161B" w:rsidRPr="00D247D5">
        <w:rPr>
          <w:rFonts w:hint="eastAsia"/>
        </w:rPr>
        <w:t>的聚類效應</w:t>
      </w:r>
      <w:proofErr w:type="gramEnd"/>
      <w:r w:rsidR="0092161B" w:rsidRPr="00D247D5">
        <w:rPr>
          <w:rFonts w:hint="eastAsia"/>
        </w:rPr>
        <w:t>，集群聯繫</w:t>
      </w:r>
      <w:r w:rsidR="0092161B">
        <w:rPr>
          <w:rFonts w:hint="eastAsia"/>
        </w:rPr>
        <w:t>應該較為薄弱。</w:t>
      </w:r>
    </w:p>
    <w:p w14:paraId="276E565B" w14:textId="2CB88B5D" w:rsidR="00AF0752" w:rsidRDefault="00B62E1C" w:rsidP="00954A2F">
      <w:r>
        <w:rPr>
          <w:rFonts w:hint="eastAsia"/>
        </w:rPr>
        <w:lastRenderedPageBreak/>
        <w:t>而</w:t>
      </w:r>
      <w:r w:rsidR="00C314CF">
        <w:rPr>
          <w:rFonts w:hint="eastAsia"/>
        </w:rPr>
        <w:t>根據所</w:t>
      </w:r>
      <w:proofErr w:type="gramStart"/>
      <w:r w:rsidR="00C314CF">
        <w:rPr>
          <w:rFonts w:hint="eastAsia"/>
        </w:rPr>
        <w:t>使用聚類</w:t>
      </w:r>
      <w:r>
        <w:rPr>
          <w:rFonts w:hint="eastAsia"/>
        </w:rPr>
        <w:t>時</w:t>
      </w:r>
      <w:proofErr w:type="gramEnd"/>
      <w:r>
        <w:rPr>
          <w:rFonts w:hint="eastAsia"/>
        </w:rPr>
        <w:t>所使用</w:t>
      </w:r>
      <w:r w:rsidR="00C314CF">
        <w:rPr>
          <w:rFonts w:hint="eastAsia"/>
        </w:rPr>
        <w:t>演算法的不同</w:t>
      </w:r>
      <w:r w:rsidR="00954A2F">
        <w:rPr>
          <w:rFonts w:hint="eastAsia"/>
        </w:rPr>
        <w:t>，</w:t>
      </w:r>
      <w:r w:rsidR="00C314CF">
        <w:rPr>
          <w:rFonts w:hint="eastAsia"/>
        </w:rPr>
        <w:t>可將</w:t>
      </w:r>
      <w:r w:rsidR="00CE6A80">
        <w:rPr>
          <w:rFonts w:hint="eastAsia"/>
        </w:rPr>
        <w:t>常見</w:t>
      </w:r>
      <w:proofErr w:type="gramStart"/>
      <w:r w:rsidR="00CE6A80">
        <w:rPr>
          <w:rFonts w:hint="eastAsia"/>
        </w:rPr>
        <w:t>的</w:t>
      </w:r>
      <w:r w:rsidR="00C314CF">
        <w:rPr>
          <w:rFonts w:hint="eastAsia"/>
        </w:rPr>
        <w:t>聚類模型</w:t>
      </w:r>
      <w:proofErr w:type="gramEnd"/>
      <w:r w:rsidR="00C314CF">
        <w:rPr>
          <w:rFonts w:hint="eastAsia"/>
        </w:rPr>
        <w:t>區分為以下幾種類別：</w:t>
      </w:r>
    </w:p>
    <w:p w14:paraId="41B51F4B" w14:textId="151907D8" w:rsidR="00B62E1C" w:rsidRDefault="00C314CF" w:rsidP="00C314CF">
      <w:pPr>
        <w:pStyle w:val="a3"/>
        <w:numPr>
          <w:ilvl w:val="0"/>
          <w:numId w:val="22"/>
        </w:numPr>
        <w:ind w:leftChars="0"/>
      </w:pPr>
      <w:r w:rsidRPr="00C314CF">
        <w:rPr>
          <w:rFonts w:hint="eastAsia"/>
        </w:rPr>
        <w:t>連通</w:t>
      </w:r>
      <w:proofErr w:type="gramStart"/>
      <w:r w:rsidRPr="00C314CF">
        <w:rPr>
          <w:rFonts w:hint="eastAsia"/>
        </w:rPr>
        <w:t>性</w:t>
      </w:r>
      <w:r w:rsidR="003E528B">
        <w:rPr>
          <w:rFonts w:hint="eastAsia"/>
        </w:rPr>
        <w:t>聚類</w:t>
      </w:r>
      <w:proofErr w:type="gramEnd"/>
      <w:r w:rsidR="00B62E1C">
        <w:rPr>
          <w:rFonts w:hint="eastAsia"/>
        </w:rPr>
        <w:t>（</w:t>
      </w:r>
      <w:r w:rsidR="00B62E1C">
        <w:rPr>
          <w:rFonts w:hint="eastAsia"/>
        </w:rPr>
        <w:t>C</w:t>
      </w:r>
      <w:r w:rsidR="00B62E1C" w:rsidRPr="00B62E1C">
        <w:t>onnectivity-based</w:t>
      </w:r>
      <w:r w:rsidR="003E528B">
        <w:rPr>
          <w:rFonts w:hint="eastAsia"/>
        </w:rPr>
        <w:t xml:space="preserve"> c</w:t>
      </w:r>
      <w:r w:rsidR="003E528B">
        <w:t>lustering</w:t>
      </w:r>
      <w:r w:rsidR="00B62E1C">
        <w:rPr>
          <w:rFonts w:hint="eastAsia"/>
        </w:rPr>
        <w:t>）</w:t>
      </w:r>
      <w:r>
        <w:rPr>
          <w:rFonts w:hint="eastAsia"/>
        </w:rPr>
        <w:t>：</w:t>
      </w:r>
    </w:p>
    <w:p w14:paraId="50A06E9B" w14:textId="637C5A80" w:rsidR="00C314CF" w:rsidRDefault="00B62E1C" w:rsidP="00B62E1C">
      <w:r>
        <w:rPr>
          <w:rFonts w:hint="eastAsia"/>
        </w:rPr>
        <w:t>依據演算法目標，組合或分解整體樣本資訊。</w:t>
      </w:r>
      <w:r w:rsidR="009D6FDB">
        <w:rPr>
          <w:rFonts w:hint="eastAsia"/>
        </w:rPr>
        <w:t>其中以</w:t>
      </w:r>
      <w:r w:rsidR="00CE6A80">
        <w:rPr>
          <w:rFonts w:hint="eastAsia"/>
        </w:rPr>
        <w:t>階層</w:t>
      </w:r>
      <w:proofErr w:type="gramStart"/>
      <w:r w:rsidR="00CE6A80">
        <w:rPr>
          <w:rFonts w:hint="eastAsia"/>
        </w:rPr>
        <w:t>式聚類</w:t>
      </w:r>
      <w:proofErr w:type="gramEnd"/>
      <w:r w:rsidR="00CE6A80">
        <w:rPr>
          <w:rFonts w:hint="eastAsia"/>
        </w:rPr>
        <w:t>法</w:t>
      </w:r>
      <w:r w:rsidR="009E1641">
        <w:rPr>
          <w:rFonts w:hint="eastAsia"/>
        </w:rPr>
        <w:t xml:space="preserve"> </w:t>
      </w:r>
      <w:r w:rsidR="009E1641">
        <w:fldChar w:fldCharType="begin"/>
      </w:r>
      <w:r w:rsidR="009E1641">
        <w:instrText xml:space="preserve"> ADDIN EN.CITE &lt;EndNote&gt;&lt;Cite&gt;&lt;Author&gt;Johnson&lt;/Author&gt;&lt;Year&gt;1967&lt;/Year&gt;&lt;RecNum&gt;39&lt;/RecNum&gt;&lt;DisplayText&gt;(Johnson, 1967)&lt;/DisplayText&gt;&lt;record&gt;&lt;rec-number&gt;39&lt;/rec-number&gt;&lt;foreign-keys&gt;&lt;key app="EN" db-id="05ap5e5p6dtraoe5ae0x25au9rtpv00p9dev" timestamp="1672123075"&gt;39&lt;/key&gt;&lt;/foreign-keys&gt;&lt;ref-type name="Journal Article"&gt;17&lt;/ref-type&gt;&lt;contributors&gt;&lt;authors&gt;&lt;author&gt;Johnson, Stephen C&lt;/author&gt;&lt;/authors&gt;&lt;/contributors&gt;&lt;titles&gt;&lt;title&gt;Hierarchical clustering schemes&lt;/title&gt;&lt;secondary-title&gt;Psychometrika&lt;/secondary-title&gt;&lt;/titles&gt;&lt;periodical&gt;&lt;full-title&gt;Psychometrika&lt;/full-title&gt;&lt;/periodical&gt;&lt;pages&gt;241-254&lt;/pages&gt;&lt;volume&gt;32&lt;/volume&gt;&lt;number&gt;3&lt;/number&gt;&lt;dates&gt;&lt;year&gt;1967&lt;/year&gt;&lt;/dates&gt;&lt;isbn&gt;1860-0980&lt;/isbn&gt;&lt;urls&gt;&lt;/urls&gt;&lt;/record&gt;&lt;/Cite&gt;&lt;/EndNote&gt;</w:instrText>
      </w:r>
      <w:r w:rsidR="009E1641">
        <w:fldChar w:fldCharType="separate"/>
      </w:r>
      <w:r w:rsidR="009E1641">
        <w:rPr>
          <w:noProof/>
        </w:rPr>
        <w:t>(Johnson, 1967)</w:t>
      </w:r>
      <w:r w:rsidR="009E1641">
        <w:fldChar w:fldCharType="end"/>
      </w:r>
      <w:r w:rsidR="009D6FDB">
        <w:rPr>
          <w:rFonts w:hint="eastAsia"/>
        </w:rPr>
        <w:t xml:space="preserve"> </w:t>
      </w:r>
      <w:proofErr w:type="gramStart"/>
      <w:r w:rsidR="009D6FDB">
        <w:rPr>
          <w:rFonts w:hint="eastAsia"/>
        </w:rPr>
        <w:t>最</w:t>
      </w:r>
      <w:proofErr w:type="gramEnd"/>
      <w:r w:rsidR="009D6FDB">
        <w:rPr>
          <w:rFonts w:hint="eastAsia"/>
        </w:rPr>
        <w:t>被廣泛使用。</w:t>
      </w:r>
    </w:p>
    <w:p w14:paraId="16B9701F" w14:textId="1446762A" w:rsidR="00B62E1C" w:rsidRDefault="00C314CF" w:rsidP="00C314CF">
      <w:pPr>
        <w:pStyle w:val="a3"/>
        <w:numPr>
          <w:ilvl w:val="0"/>
          <w:numId w:val="22"/>
        </w:numPr>
        <w:ind w:leftChars="0"/>
      </w:pPr>
      <w:proofErr w:type="gramStart"/>
      <w:r w:rsidRPr="00C314CF">
        <w:rPr>
          <w:rFonts w:hint="eastAsia"/>
        </w:rPr>
        <w:t>質心</w:t>
      </w:r>
      <w:r w:rsidR="003E528B">
        <w:rPr>
          <w:rFonts w:hint="eastAsia"/>
        </w:rPr>
        <w:t>聚類</w:t>
      </w:r>
      <w:proofErr w:type="gramEnd"/>
      <w:r w:rsidR="00B62E1C">
        <w:rPr>
          <w:rFonts w:hint="eastAsia"/>
        </w:rPr>
        <w:t>（</w:t>
      </w:r>
      <w:r w:rsidR="00B62E1C" w:rsidRPr="00B62E1C">
        <w:t>Centroid-based</w:t>
      </w:r>
      <w:r w:rsidR="003E528B">
        <w:t xml:space="preserve"> </w:t>
      </w:r>
      <w:r w:rsidR="003E528B">
        <w:rPr>
          <w:rFonts w:hint="eastAsia"/>
        </w:rPr>
        <w:t>c</w:t>
      </w:r>
      <w:r w:rsidR="003E528B">
        <w:t>lustering</w:t>
      </w:r>
      <w:r w:rsidR="00B62E1C">
        <w:rPr>
          <w:rFonts w:hint="eastAsia"/>
        </w:rPr>
        <w:t>）</w:t>
      </w:r>
      <w:r w:rsidRPr="00C314CF">
        <w:rPr>
          <w:rFonts w:hint="eastAsia"/>
        </w:rPr>
        <w:t>：</w:t>
      </w:r>
    </w:p>
    <w:p w14:paraId="20B89B6C" w14:textId="4D991E8E" w:rsidR="00C314CF" w:rsidRDefault="00B62E1C" w:rsidP="00B62E1C">
      <w:r>
        <w:rPr>
          <w:rFonts w:hint="eastAsia"/>
        </w:rPr>
        <w:t>此類演算法嘗試找出各個群集</w:t>
      </w:r>
      <w:proofErr w:type="gramStart"/>
      <w:r>
        <w:rPr>
          <w:rFonts w:hint="eastAsia"/>
        </w:rPr>
        <w:t>的質心</w:t>
      </w:r>
      <w:proofErr w:type="gramEnd"/>
      <w:r>
        <w:rPr>
          <w:rFonts w:hint="eastAsia"/>
        </w:rPr>
        <w:t>，並根據樣本</w:t>
      </w:r>
      <w:proofErr w:type="gramStart"/>
      <w:r>
        <w:rPr>
          <w:rFonts w:hint="eastAsia"/>
        </w:rPr>
        <w:t>與質心的</w:t>
      </w:r>
      <w:proofErr w:type="gramEnd"/>
      <w:r>
        <w:rPr>
          <w:rFonts w:hint="eastAsia"/>
        </w:rPr>
        <w:t>距離遠近</w:t>
      </w:r>
      <w:r w:rsidR="009D6FDB">
        <w:rPr>
          <w:rFonts w:hint="eastAsia"/>
        </w:rPr>
        <w:t>區分類別。</w:t>
      </w:r>
      <w:r w:rsidR="00CE6A80">
        <w:rPr>
          <w:rFonts w:hint="eastAsia"/>
        </w:rPr>
        <w:t>如</w:t>
      </w:r>
      <w:r w:rsidR="00EA74A8">
        <w:rPr>
          <w:rFonts w:hint="eastAsia"/>
        </w:rPr>
        <w:t>K-m</w:t>
      </w:r>
      <w:r w:rsidR="00EA74A8">
        <w:t>eans</w:t>
      </w:r>
      <w:proofErr w:type="gramStart"/>
      <w:r w:rsidR="00CE6A80">
        <w:rPr>
          <w:rFonts w:hint="eastAsia"/>
        </w:rPr>
        <w:t>聚類法</w:t>
      </w:r>
      <w:proofErr w:type="gramEnd"/>
      <w:r w:rsidR="009E1641">
        <w:rPr>
          <w:rFonts w:hint="eastAsia"/>
        </w:rPr>
        <w:t xml:space="preserve"> </w:t>
      </w:r>
      <w:r w:rsidR="009E1641">
        <w:fldChar w:fldCharType="begin"/>
      </w:r>
      <w:r w:rsidR="009E1641">
        <w:instrText xml:space="preserve"> ADDIN EN.CITE &lt;EndNote&gt;&lt;Cite&gt;&lt;Author&gt;Hartigan&lt;/Author&gt;&lt;Year&gt;1979&lt;/Year&gt;&lt;RecNum&gt;38&lt;/RecNum&gt;&lt;DisplayText&gt;(Hartigan &amp;amp; Wong, 1979)&lt;/DisplayText&gt;&lt;record&gt;&lt;rec-number&gt;38&lt;/rec-number&gt;&lt;foreign-keys&gt;&lt;key app="EN" db-id="05ap5e5p6dtraoe5ae0x25au9rtpv00p9dev" timestamp="1672122973"&gt;38&lt;/key&gt;&lt;/foreign-keys&gt;&lt;ref-type name="Journal Article"&gt;17&lt;/ref-type&gt;&lt;contributors&gt;&lt;authors&gt;&lt;author&gt;Hartigan, John A&lt;/author&gt;&lt;author&gt;Wong, Manchek A&lt;/author&gt;&lt;/authors&gt;&lt;/contributors&gt;&lt;titles&gt;&lt;title&gt;Algorithm AS 136: A k-means clustering algorithm&lt;/title&gt;&lt;secondary-title&gt;Journal of the royal statistical society. series c (applied statistics)&lt;/secondary-title&gt;&lt;/titles&gt;&lt;periodical&gt;&lt;full-title&gt;Journal of the royal statistical society. series c (applied statistics)&lt;/full-title&gt;&lt;/periodical&gt;&lt;pages&gt;100-108&lt;/pages&gt;&lt;volume&gt;28&lt;/volume&gt;&lt;number&gt;1&lt;/number&gt;&lt;dates&gt;&lt;year&gt;1979&lt;/year&gt;&lt;/dates&gt;&lt;isbn&gt;0035-9254&lt;/isbn&gt;&lt;urls&gt;&lt;/urls&gt;&lt;/record&gt;&lt;/Cite&gt;&lt;/EndNote&gt;</w:instrText>
      </w:r>
      <w:r w:rsidR="009E1641">
        <w:fldChar w:fldCharType="separate"/>
      </w:r>
      <w:r w:rsidR="009E1641">
        <w:rPr>
          <w:noProof/>
        </w:rPr>
        <w:t>(Hartigan &amp; Wong, 1979)</w:t>
      </w:r>
      <w:r w:rsidR="009E1641">
        <w:fldChar w:fldCharType="end"/>
      </w:r>
      <w:r w:rsidR="009D6FDB">
        <w:rPr>
          <w:rFonts w:hint="eastAsia"/>
        </w:rPr>
        <w:t xml:space="preserve"> </w:t>
      </w:r>
      <w:r w:rsidR="00401A8A">
        <w:rPr>
          <w:rFonts w:hint="eastAsia"/>
        </w:rPr>
        <w:t>即</w:t>
      </w:r>
      <w:r w:rsidR="009D6FDB">
        <w:rPr>
          <w:rFonts w:hint="eastAsia"/>
        </w:rPr>
        <w:t>屬於此類。</w:t>
      </w:r>
    </w:p>
    <w:p w14:paraId="63E3B90E" w14:textId="3D36C9D7" w:rsidR="001326D3" w:rsidRDefault="00CE6A80" w:rsidP="00CE6A80">
      <w:pPr>
        <w:pStyle w:val="a3"/>
        <w:numPr>
          <w:ilvl w:val="0"/>
          <w:numId w:val="22"/>
        </w:numPr>
        <w:ind w:leftChars="0"/>
      </w:pPr>
      <w:proofErr w:type="gramStart"/>
      <w:r>
        <w:rPr>
          <w:rFonts w:hint="eastAsia"/>
        </w:rPr>
        <w:t>分布</w:t>
      </w:r>
      <w:r w:rsidR="003E528B">
        <w:rPr>
          <w:rFonts w:hint="eastAsia"/>
        </w:rPr>
        <w:t>聚類</w:t>
      </w:r>
      <w:proofErr w:type="gramEnd"/>
      <w:r w:rsidR="001326D3">
        <w:rPr>
          <w:rFonts w:hint="eastAsia"/>
        </w:rPr>
        <w:t>（</w:t>
      </w:r>
      <w:r w:rsidR="001326D3">
        <w:rPr>
          <w:rFonts w:hint="eastAsia"/>
        </w:rPr>
        <w:t>D</w:t>
      </w:r>
      <w:r w:rsidR="001326D3" w:rsidRPr="001326D3">
        <w:t>istribution</w:t>
      </w:r>
      <w:r w:rsidR="001326D3">
        <w:rPr>
          <w:rFonts w:hint="eastAsia"/>
        </w:rPr>
        <w:t>-</w:t>
      </w:r>
      <w:r w:rsidR="001326D3">
        <w:t>based</w:t>
      </w:r>
      <w:r w:rsidR="003E528B">
        <w:t xml:space="preserve"> </w:t>
      </w:r>
      <w:r w:rsidR="003E528B">
        <w:rPr>
          <w:rFonts w:hint="eastAsia"/>
        </w:rPr>
        <w:t>c</w:t>
      </w:r>
      <w:r w:rsidR="003E528B">
        <w:t>lustering</w:t>
      </w:r>
      <w:r w:rsidR="001326D3">
        <w:rPr>
          <w:rFonts w:hint="eastAsia"/>
        </w:rPr>
        <w:t>）</w:t>
      </w:r>
      <w:r>
        <w:rPr>
          <w:rFonts w:hint="eastAsia"/>
        </w:rPr>
        <w:t>：</w:t>
      </w:r>
    </w:p>
    <w:p w14:paraId="053264D8" w14:textId="5A5F5D21" w:rsidR="00CE6A80" w:rsidRDefault="001326D3" w:rsidP="001326D3">
      <w:r w:rsidRPr="001326D3">
        <w:rPr>
          <w:rFonts w:hint="eastAsia"/>
        </w:rPr>
        <w:t>基於</w:t>
      </w:r>
      <w:r>
        <w:rPr>
          <w:rFonts w:hint="eastAsia"/>
        </w:rPr>
        <w:t>機</w:t>
      </w:r>
      <w:r w:rsidRPr="001326D3">
        <w:rPr>
          <w:rFonts w:hint="eastAsia"/>
        </w:rPr>
        <w:t>率分佈</w:t>
      </w:r>
      <w:proofErr w:type="gramStart"/>
      <w:r w:rsidRPr="001326D3">
        <w:rPr>
          <w:rFonts w:hint="eastAsia"/>
        </w:rPr>
        <w:t>的聚類演算法</w:t>
      </w:r>
      <w:proofErr w:type="gramEnd"/>
      <w:r>
        <w:rPr>
          <w:rFonts w:hint="eastAsia"/>
        </w:rPr>
        <w:t>，</w:t>
      </w:r>
      <w:r w:rsidRPr="001326D3">
        <w:rPr>
          <w:rFonts w:hint="eastAsia"/>
        </w:rPr>
        <w:t>假設每</w:t>
      </w:r>
      <w:proofErr w:type="gramStart"/>
      <w:r w:rsidRPr="001326D3">
        <w:rPr>
          <w:rFonts w:hint="eastAsia"/>
        </w:rPr>
        <w:t>個</w:t>
      </w:r>
      <w:proofErr w:type="gramEnd"/>
      <w:r>
        <w:rPr>
          <w:rFonts w:hint="eastAsia"/>
        </w:rPr>
        <w:t>群集</w:t>
      </w:r>
      <w:r w:rsidR="00F059B8">
        <w:rPr>
          <w:rFonts w:hint="eastAsia"/>
        </w:rPr>
        <w:t>內</w:t>
      </w:r>
      <w:r w:rsidRPr="001326D3">
        <w:rPr>
          <w:rFonts w:hint="eastAsia"/>
        </w:rPr>
        <w:t>的樣本服從相同的</w:t>
      </w:r>
      <w:r>
        <w:rPr>
          <w:rFonts w:hint="eastAsia"/>
        </w:rPr>
        <w:t>機</w:t>
      </w:r>
      <w:r w:rsidRPr="001326D3">
        <w:rPr>
          <w:rFonts w:hint="eastAsia"/>
        </w:rPr>
        <w:t>率分佈，</w:t>
      </w:r>
      <w:r>
        <w:rPr>
          <w:rFonts w:hint="eastAsia"/>
        </w:rPr>
        <w:t>並依此</w:t>
      </w:r>
      <w:r w:rsidR="007B756B">
        <w:rPr>
          <w:rFonts w:hint="eastAsia"/>
        </w:rPr>
        <w:t>建</w:t>
      </w:r>
      <w:proofErr w:type="gramStart"/>
      <w:r w:rsidR="007B756B">
        <w:rPr>
          <w:rFonts w:hint="eastAsia"/>
        </w:rPr>
        <w:t>構</w:t>
      </w:r>
      <w:r w:rsidR="00280BD2">
        <w:rPr>
          <w:rFonts w:hint="eastAsia"/>
        </w:rPr>
        <w:t>聚</w:t>
      </w:r>
      <w:r>
        <w:rPr>
          <w:rFonts w:hint="eastAsia"/>
        </w:rPr>
        <w:t>類</w:t>
      </w:r>
      <w:proofErr w:type="gramEnd"/>
      <w:r w:rsidR="007B756B">
        <w:rPr>
          <w:rFonts w:hint="eastAsia"/>
        </w:rPr>
        <w:t>模型</w:t>
      </w:r>
      <w:r w:rsidRPr="001326D3">
        <w:rPr>
          <w:rFonts w:hint="eastAsia"/>
        </w:rPr>
        <w:t>。</w:t>
      </w:r>
      <w:r>
        <w:rPr>
          <w:rFonts w:hint="eastAsia"/>
        </w:rPr>
        <w:t>以</w:t>
      </w:r>
      <w:r w:rsidR="00401A8A" w:rsidRPr="00401A8A">
        <w:rPr>
          <w:rFonts w:hint="eastAsia"/>
        </w:rPr>
        <w:t>高斯混合模型</w:t>
      </w:r>
      <w:r w:rsidR="00E47EF3">
        <w:rPr>
          <w:rFonts w:hint="eastAsia"/>
        </w:rPr>
        <w:t xml:space="preserve"> </w:t>
      </w:r>
      <w:r w:rsidR="00E47EF3">
        <w:fldChar w:fldCharType="begin"/>
      </w:r>
      <w:r w:rsidR="00E47EF3">
        <w:instrText xml:space="preserve"> ADDIN EN.CITE &lt;EndNote&gt;&lt;Cite&gt;&lt;Author&gt;Banfield&lt;/Author&gt;&lt;Year&gt;1993&lt;/Year&gt;&lt;RecNum&gt;46&lt;/RecNum&gt;&lt;DisplayText&gt;(Banfield &amp;amp; Raftery, 1993)&lt;/DisplayText&gt;&lt;record&gt;&lt;rec-number&gt;46&lt;/rec-number&gt;&lt;foreign-keys&gt;&lt;key app="EN" db-id="05ap5e5p6dtraoe5ae0x25au9rtpv00p9dev" timestamp="1672139018"&gt;46&lt;/key&gt;&lt;/foreign-keys&gt;&lt;ref-type name="Journal Article"&gt;17&lt;/ref-type&gt;&lt;contributors&gt;&lt;authors&gt;&lt;author&gt;Banfield, Jeffrey D&lt;/author&gt;&lt;author&gt;Raftery, Adrian E&lt;/author&gt;&lt;/authors&gt;&lt;/contributors&gt;&lt;titles&gt;&lt;title&gt;Model-based Gaussian and non-Gaussian clustering&lt;/title&gt;&lt;secondary-title&gt;Biometrics&lt;/secondary-title&gt;&lt;/titles&gt;&lt;periodical&gt;&lt;full-title&gt;Biometrics&lt;/full-title&gt;&lt;/periodical&gt;&lt;pages&gt;803-821&lt;/pages&gt;&lt;dates&gt;&lt;year&gt;1993&lt;/year&gt;&lt;/dates&gt;&lt;isbn&gt;0006-341X&lt;/isbn&gt;&lt;urls&gt;&lt;/urls&gt;&lt;/record&gt;&lt;/Cite&gt;&lt;/EndNote&gt;</w:instrText>
      </w:r>
      <w:r w:rsidR="00E47EF3">
        <w:fldChar w:fldCharType="separate"/>
      </w:r>
      <w:r w:rsidR="00E47EF3">
        <w:rPr>
          <w:noProof/>
        </w:rPr>
        <w:t>(Banfield &amp; Raftery, 1993)</w:t>
      </w:r>
      <w:r w:rsidR="00E47EF3">
        <w:fldChar w:fldCharType="end"/>
      </w:r>
      <w:r w:rsidR="00E47EF3">
        <w:rPr>
          <w:rFonts w:hint="eastAsia"/>
        </w:rPr>
        <w:t xml:space="preserve"> </w:t>
      </w:r>
      <w:r>
        <w:rPr>
          <w:rFonts w:hint="eastAsia"/>
        </w:rPr>
        <w:t>最為常見。</w:t>
      </w:r>
    </w:p>
    <w:p w14:paraId="5828C2A1" w14:textId="3E728B59" w:rsidR="00485BDA" w:rsidRDefault="00CE6A80" w:rsidP="00CE6A80">
      <w:pPr>
        <w:pStyle w:val="a3"/>
        <w:numPr>
          <w:ilvl w:val="0"/>
          <w:numId w:val="22"/>
        </w:numPr>
        <w:ind w:leftChars="0"/>
      </w:pPr>
      <w:proofErr w:type="gramStart"/>
      <w:r>
        <w:rPr>
          <w:rFonts w:hint="eastAsia"/>
        </w:rPr>
        <w:t>密度</w:t>
      </w:r>
      <w:r w:rsidR="003E528B">
        <w:rPr>
          <w:rFonts w:hint="eastAsia"/>
        </w:rPr>
        <w:t>聚類</w:t>
      </w:r>
      <w:proofErr w:type="gramEnd"/>
      <w:r w:rsidR="00485BDA">
        <w:rPr>
          <w:rFonts w:hint="eastAsia"/>
        </w:rPr>
        <w:t>（</w:t>
      </w:r>
      <w:r w:rsidR="00485BDA" w:rsidRPr="00485BDA">
        <w:t>Density-based</w:t>
      </w:r>
      <w:r w:rsidR="003E528B">
        <w:t xml:space="preserve"> </w:t>
      </w:r>
      <w:r w:rsidR="003E528B">
        <w:rPr>
          <w:rFonts w:hint="eastAsia"/>
        </w:rPr>
        <w:t>c</w:t>
      </w:r>
      <w:r w:rsidR="003E528B">
        <w:t>lustering</w:t>
      </w:r>
      <w:r w:rsidR="00485BDA">
        <w:rPr>
          <w:rFonts w:hint="eastAsia"/>
        </w:rPr>
        <w:t>）</w:t>
      </w:r>
      <w:r>
        <w:rPr>
          <w:rFonts w:hint="eastAsia"/>
        </w:rPr>
        <w:t>：</w:t>
      </w:r>
    </w:p>
    <w:p w14:paraId="65C30944" w14:textId="151FBE9D" w:rsidR="00196B0B" w:rsidRDefault="00485BDA" w:rsidP="00FA137E">
      <w:r w:rsidRPr="00485BDA">
        <w:rPr>
          <w:rFonts w:hint="eastAsia"/>
        </w:rPr>
        <w:t>是一種基於</w:t>
      </w:r>
      <w:r>
        <w:rPr>
          <w:rFonts w:hint="eastAsia"/>
        </w:rPr>
        <w:t>樣本於樣本空間分布關係、</w:t>
      </w:r>
      <w:r w:rsidRPr="00485BDA">
        <w:rPr>
          <w:rFonts w:hint="eastAsia"/>
        </w:rPr>
        <w:t>密度</w:t>
      </w:r>
      <w:proofErr w:type="gramStart"/>
      <w:r w:rsidRPr="00485BDA">
        <w:rPr>
          <w:rFonts w:hint="eastAsia"/>
        </w:rPr>
        <w:t>的聚類</w:t>
      </w:r>
      <w:r>
        <w:rPr>
          <w:rFonts w:hint="eastAsia"/>
        </w:rPr>
        <w:t>方式</w:t>
      </w:r>
      <w:proofErr w:type="gramEnd"/>
      <w:r>
        <w:rPr>
          <w:rFonts w:hint="eastAsia"/>
        </w:rPr>
        <w:t>；</w:t>
      </w:r>
      <w:proofErr w:type="gramStart"/>
      <w:r w:rsidRPr="00485BDA">
        <w:rPr>
          <w:rFonts w:hint="eastAsia"/>
        </w:rPr>
        <w:t>密度聚類</w:t>
      </w:r>
      <w:r>
        <w:rPr>
          <w:rFonts w:hint="eastAsia"/>
        </w:rPr>
        <w:t>模型</w:t>
      </w:r>
      <w:proofErr w:type="gramEnd"/>
      <w:r w:rsidRPr="00485BDA">
        <w:rPr>
          <w:rFonts w:hint="eastAsia"/>
        </w:rPr>
        <w:t>樣本密度的角度出</w:t>
      </w:r>
      <w:r>
        <w:rPr>
          <w:rFonts w:hint="eastAsia"/>
        </w:rPr>
        <w:t>發</w:t>
      </w:r>
      <w:r w:rsidRPr="00485BDA">
        <w:rPr>
          <w:rFonts w:hint="eastAsia"/>
        </w:rPr>
        <w:t>，來</w:t>
      </w:r>
      <w:r>
        <w:rPr>
          <w:rFonts w:hint="eastAsia"/>
        </w:rPr>
        <w:t>檢測</w:t>
      </w:r>
      <w:proofErr w:type="gramStart"/>
      <w:r w:rsidRPr="00485BDA">
        <w:rPr>
          <w:rFonts w:hint="eastAsia"/>
        </w:rPr>
        <w:t>樣本間的可</w:t>
      </w:r>
      <w:proofErr w:type="gramEnd"/>
      <w:r w:rsidRPr="00485BDA">
        <w:rPr>
          <w:rFonts w:hint="eastAsia"/>
        </w:rPr>
        <w:t>連接性，並</w:t>
      </w:r>
      <w:r>
        <w:rPr>
          <w:rFonts w:hint="eastAsia"/>
        </w:rPr>
        <w:t>以此為依據</w:t>
      </w:r>
      <w:r w:rsidRPr="00485BDA">
        <w:rPr>
          <w:rFonts w:hint="eastAsia"/>
        </w:rPr>
        <w:t>不斷擴展</w:t>
      </w:r>
      <w:r w:rsidR="003B4A8F">
        <w:rPr>
          <w:rFonts w:hint="eastAsia"/>
        </w:rPr>
        <w:t>群集子集合</w:t>
      </w:r>
      <w:r w:rsidRPr="00485BDA">
        <w:rPr>
          <w:rFonts w:hint="eastAsia"/>
        </w:rPr>
        <w:t>，以獲得最終</w:t>
      </w:r>
      <w:proofErr w:type="gramStart"/>
      <w:r w:rsidRPr="00485BDA">
        <w:rPr>
          <w:rFonts w:hint="eastAsia"/>
        </w:rPr>
        <w:t>的聚類結果</w:t>
      </w:r>
      <w:proofErr w:type="gramEnd"/>
      <w:r w:rsidRPr="00485BDA">
        <w:rPr>
          <w:rFonts w:hint="eastAsia"/>
        </w:rPr>
        <w:t>。</w:t>
      </w:r>
      <w:r w:rsidR="003B4A8F">
        <w:rPr>
          <w:rFonts w:hint="eastAsia"/>
        </w:rPr>
        <w:t>常見的演算法有</w:t>
      </w:r>
      <w:r w:rsidR="00CE6A80">
        <w:rPr>
          <w:rFonts w:hint="eastAsia"/>
        </w:rPr>
        <w:t>DBSCAN</w:t>
      </w:r>
      <w:r w:rsidR="009E1641">
        <w:rPr>
          <w:rFonts w:hint="eastAsia"/>
        </w:rPr>
        <w:t xml:space="preserve"> </w:t>
      </w:r>
      <w:r w:rsidR="009E1641">
        <w:fldChar w:fldCharType="begin"/>
      </w:r>
      <w:r w:rsidR="009E1641">
        <w:instrText xml:space="preserve"> ADDIN EN.CITE &lt;EndNote&gt;&lt;Cite&gt;&lt;Author&gt;Ester&lt;/Author&gt;&lt;Year&gt;1996&lt;/Year&gt;&lt;RecNum&gt;43&lt;/RecNum&gt;&lt;DisplayText&gt;(Ester et al., 1996)&lt;/DisplayText&gt;&lt;record&gt;&lt;rec-number&gt;43&lt;/rec-number&gt;&lt;foreign-keys&gt;&lt;key app="EN" db-id="05ap5e5p6dtraoe5ae0x25au9rtpv00p9dev" timestamp="1672134311"&gt;43&lt;/key&gt;&lt;/foreign-keys&gt;&lt;ref-type name="Conference Proceedings"&gt;10&lt;/ref-type&gt;&lt;contributors&gt;&lt;authors&gt;&lt;author&gt;Ester, Martin&lt;/author&gt;&lt;author&gt;Kriegel, Hans-Peter&lt;/author&gt;&lt;author&gt;Sander, Jörg&lt;/author&gt;&lt;author&gt;Xu, Xiaowei&lt;/author&gt;&lt;/authors&gt;&lt;/contributors&gt;&lt;titles&gt;&lt;title&gt;A density-based algorithm for discovering clusters in large spatial databases with noise&lt;/title&gt;&lt;secondary-title&gt;kdd&lt;/secondary-title&gt;&lt;/titles&gt;&lt;pages&gt;226-231&lt;/pages&gt;&lt;volume&gt;96&lt;/volume&gt;&lt;number&gt;34&lt;/number&gt;&lt;dates&gt;&lt;year&gt;1996&lt;/year&gt;&lt;/dates&gt;&lt;urls&gt;&lt;/urls&gt;&lt;/record&gt;&lt;/Cite&gt;&lt;/EndNote&gt;</w:instrText>
      </w:r>
      <w:r w:rsidR="009E1641">
        <w:fldChar w:fldCharType="separate"/>
      </w:r>
      <w:r w:rsidR="009E1641">
        <w:rPr>
          <w:noProof/>
        </w:rPr>
        <w:t>(Ester et al., 1996)</w:t>
      </w:r>
      <w:r w:rsidR="009E1641">
        <w:fldChar w:fldCharType="end"/>
      </w:r>
      <w:r w:rsidR="00CE6A80">
        <w:rPr>
          <w:rFonts w:hint="eastAsia"/>
        </w:rPr>
        <w:t>、</w:t>
      </w:r>
      <w:r w:rsidR="00CE6A80">
        <w:rPr>
          <w:rFonts w:hint="eastAsia"/>
        </w:rPr>
        <w:t>OPTICS</w:t>
      </w:r>
      <w:r w:rsidR="009E1641">
        <w:rPr>
          <w:rFonts w:hint="eastAsia"/>
        </w:rPr>
        <w:t xml:space="preserve"> </w:t>
      </w:r>
      <w:r w:rsidR="009E1641">
        <w:fldChar w:fldCharType="begin"/>
      </w:r>
      <w:r w:rsidR="009E1641">
        <w:instrText xml:space="preserve"> ADDIN EN.CITE &lt;EndNote&gt;&lt;Cite&gt;&lt;Author&gt;Ankerst&lt;/Author&gt;&lt;Year&gt;1999&lt;/Year&gt;&lt;RecNum&gt;44&lt;/RecNum&gt;&lt;DisplayText&gt;(Ankerst et al., 1999)&lt;/DisplayText&gt;&lt;record&gt;&lt;rec-number&gt;44&lt;/rec-number&gt;&lt;foreign-keys&gt;&lt;key app="EN" db-id="05ap5e5p6dtraoe5ae0x25au9rtpv00p9dev" timestamp="1672134404"&gt;44&lt;/key&gt;&lt;/foreign-keys&gt;&lt;ref-type name="Journal Article"&gt;17&lt;/ref-type&gt;&lt;contributors&gt;&lt;authors&gt;&lt;author&gt;Ankerst, Mihael&lt;/author&gt;&lt;author&gt;Breunig, Markus M&lt;/author&gt;&lt;author&gt;Kriegel, Hans-Peter&lt;/author&gt;&lt;author&gt;Sander, Jörg&lt;/author&gt;&lt;/authors&gt;&lt;/contributors&gt;&lt;titles&gt;&lt;title&gt;OPTICS: Ordering points to identify the clustering structure&lt;/title&gt;&lt;secondary-title&gt;ACM Sigmod record&lt;/secondary-title&gt;&lt;/titles&gt;&lt;periodical&gt;&lt;full-title&gt;ACM Sigmod record&lt;/full-title&gt;&lt;/periodical&gt;&lt;pages&gt;49-60&lt;/pages&gt;&lt;volume&gt;28&lt;/volume&gt;&lt;number&gt;2&lt;/number&gt;&lt;dates&gt;&lt;year&gt;1999&lt;/year&gt;&lt;/dates&gt;&lt;isbn&gt;0163-5808&lt;/isbn&gt;&lt;urls&gt;&lt;/urls&gt;&lt;/record&gt;&lt;/Cite&gt;&lt;/EndNote&gt;</w:instrText>
      </w:r>
      <w:r w:rsidR="009E1641">
        <w:fldChar w:fldCharType="separate"/>
      </w:r>
      <w:r w:rsidR="009E1641">
        <w:rPr>
          <w:noProof/>
        </w:rPr>
        <w:t>(Ankerst et al., 1999)</w:t>
      </w:r>
      <w:r w:rsidR="009E1641">
        <w:fldChar w:fldCharType="end"/>
      </w:r>
      <w:r w:rsidR="00401A8A">
        <w:rPr>
          <w:rFonts w:hint="eastAsia"/>
        </w:rPr>
        <w:t>。</w:t>
      </w:r>
    </w:p>
    <w:p w14:paraId="511798F8" w14:textId="3ECDFA9F" w:rsidR="00994FCD" w:rsidRDefault="009E36E9" w:rsidP="00994FCD">
      <w:pPr>
        <w:pStyle w:val="3"/>
      </w:pPr>
      <w:bookmarkStart w:id="94" w:name="_Toc123328442"/>
      <w:r w:rsidRPr="00931B56">
        <w:lastRenderedPageBreak/>
        <w:t>K-means</w:t>
      </w:r>
      <w:proofErr w:type="gramStart"/>
      <w:r w:rsidR="00532D28">
        <w:rPr>
          <w:rFonts w:hint="eastAsia"/>
        </w:rPr>
        <w:t>聚類</w:t>
      </w:r>
      <w:r w:rsidR="00B85DFD" w:rsidRPr="00B85DFD">
        <w:rPr>
          <w:rFonts w:hint="eastAsia"/>
        </w:rPr>
        <w:t>法</w:t>
      </w:r>
      <w:bookmarkEnd w:id="94"/>
      <w:proofErr w:type="gramEnd"/>
    </w:p>
    <w:p w14:paraId="57D13BC6" w14:textId="77777777" w:rsidR="00297E70" w:rsidRDefault="00297E70" w:rsidP="00297E70">
      <w:pPr>
        <w:pStyle w:val="aa"/>
        <w:keepNext/>
      </w:pPr>
      <w:r>
        <w:rPr>
          <w:noProof/>
        </w:rPr>
        <w:drawing>
          <wp:inline distT="0" distB="0" distL="0" distR="0" wp14:anchorId="0A92C426" wp14:editId="7FE77486">
            <wp:extent cx="5040000" cy="3679951"/>
            <wp:effectExtent l="0" t="0" r="8255" b="0"/>
            <wp:docPr id="76" name="圖片 76" descr="https://drek4537l1klr.cloudfront.net/rhys/HighResolutionFigures/figure_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rek4537l1klr.cloudfront.net/rhys/HighResolutionFigures/figure_1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3679951"/>
                    </a:xfrm>
                    <a:prstGeom prst="rect">
                      <a:avLst/>
                    </a:prstGeom>
                    <a:noFill/>
                    <a:ln>
                      <a:noFill/>
                    </a:ln>
                  </pic:spPr>
                </pic:pic>
              </a:graphicData>
            </a:graphic>
          </wp:inline>
        </w:drawing>
      </w:r>
    </w:p>
    <w:p w14:paraId="241D3513" w14:textId="74D4D345" w:rsidR="00297E70" w:rsidRPr="00297E70" w:rsidRDefault="00297E70" w:rsidP="00297E70">
      <w:pPr>
        <w:pStyle w:val="af5"/>
      </w:pPr>
      <w:bookmarkStart w:id="95" w:name="_Ref123046735"/>
      <w:bookmarkStart w:id="96" w:name="_Ref123046583"/>
      <w:bookmarkStart w:id="97" w:name="_Toc12332850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18</w:t>
      </w:r>
      <w:r w:rsidR="00F85191">
        <w:fldChar w:fldCharType="end"/>
      </w:r>
      <w:bookmarkEnd w:id="95"/>
      <w:r>
        <w:t xml:space="preserve"> </w:t>
      </w:r>
      <w:r w:rsidR="00EA74A8">
        <w:rPr>
          <w:rFonts w:hint="eastAsia"/>
        </w:rPr>
        <w:t>K-means</w:t>
      </w:r>
      <w:proofErr w:type="gramStart"/>
      <w:r w:rsidR="00625FA7">
        <w:rPr>
          <w:rFonts w:hint="eastAsia"/>
        </w:rPr>
        <w:t>聚類法</w:t>
      </w:r>
      <w:proofErr w:type="gramEnd"/>
      <w:r w:rsidR="00625FA7">
        <w:rPr>
          <w:rFonts w:hint="eastAsia"/>
        </w:rPr>
        <w:t>在</w:t>
      </w:r>
      <w:r w:rsidR="00FA7DD6">
        <w:rPr>
          <w:rFonts w:hint="eastAsia"/>
        </w:rPr>
        <w:t>五個迭代下</w:t>
      </w:r>
      <w:proofErr w:type="gramStart"/>
      <w:r w:rsidR="00FA7DD6">
        <w:rPr>
          <w:rFonts w:hint="eastAsia"/>
        </w:rPr>
        <w:t>的</w:t>
      </w:r>
      <w:r w:rsidR="00625FA7">
        <w:rPr>
          <w:rFonts w:hint="eastAsia"/>
        </w:rPr>
        <w:t>質心位置</w:t>
      </w:r>
      <w:proofErr w:type="gramEnd"/>
      <w:r w:rsidR="00625FA7">
        <w:rPr>
          <w:rFonts w:hint="eastAsia"/>
        </w:rPr>
        <w:t>變化</w:t>
      </w:r>
      <w:r w:rsidR="00625FA7">
        <w:rPr>
          <w:rFonts w:hint="eastAsia"/>
        </w:rPr>
        <w:t xml:space="preserve"> </w:t>
      </w:r>
      <w:r>
        <w:fldChar w:fldCharType="begin"/>
      </w:r>
      <w:r>
        <w:instrText xml:space="preserve"> ADDIN EN.CITE &lt;EndNote&gt;&lt;Cite&gt;&lt;Author&gt;Rhys&lt;/Author&gt;&lt;Year&gt;2020&lt;/Year&gt;&lt;RecNum&gt;41&lt;/RecNum&gt;&lt;DisplayText&gt;(Rhys, 2020)&lt;/DisplayText&gt;&lt;record&gt;&lt;rec-number&gt;41&lt;/rec-number&gt;&lt;foreign-keys&gt;&lt;key app="EN" db-id="05ap5e5p6dtraoe5ae0x25au9rtpv00p9dev" timestamp="1672124273"&gt;41&lt;/key&gt;&lt;/foreign-keys&gt;&lt;ref-type name="Book"&gt;6&lt;/ref-type&gt;&lt;contributors&gt;&lt;authors&gt;&lt;author&gt;Rhys, Hefin&lt;/author&gt;&lt;/authors&gt;&lt;/contributors&gt;&lt;titles&gt;&lt;title&gt;Machine Learning with R, the tidyverse, and mlr&lt;/title&gt;&lt;/titles&gt;&lt;dates&gt;&lt;year&gt;2020&lt;/year&gt;&lt;/dates&gt;&lt;publisher&gt;Simon and Schuster&lt;/publisher&gt;&lt;isbn&gt;1638350175&lt;/isbn&gt;&lt;urls&gt;&lt;/urls&gt;&lt;/record&gt;&lt;/Cite&gt;&lt;/EndNote&gt;</w:instrText>
      </w:r>
      <w:r>
        <w:fldChar w:fldCharType="separate"/>
      </w:r>
      <w:r>
        <w:rPr>
          <w:noProof/>
        </w:rPr>
        <w:t>(Rhys, 2020)</w:t>
      </w:r>
      <w:r>
        <w:fldChar w:fldCharType="end"/>
      </w:r>
      <w:bookmarkEnd w:id="96"/>
      <w:r w:rsidR="00625FA7">
        <w:rPr>
          <w:rFonts w:hint="eastAsia"/>
        </w:rPr>
        <w:t>。</w:t>
      </w:r>
      <w:bookmarkEnd w:id="97"/>
    </w:p>
    <w:p w14:paraId="4C653F6E" w14:textId="33A4FE54" w:rsidR="00707D78" w:rsidRDefault="00EA74A8" w:rsidP="00CB7EDF">
      <w:r>
        <w:rPr>
          <w:rFonts w:hint="eastAsia"/>
        </w:rPr>
        <w:t>K-means</w:t>
      </w:r>
      <w:proofErr w:type="gramStart"/>
      <w:r w:rsidR="009D7A85" w:rsidRPr="009D7A85">
        <w:rPr>
          <w:rFonts w:hint="eastAsia"/>
        </w:rPr>
        <w:t>聚類法</w:t>
      </w:r>
      <w:proofErr w:type="gramEnd"/>
      <w:r w:rsidR="00931B56">
        <w:rPr>
          <w:rFonts w:hint="eastAsia"/>
        </w:rPr>
        <w:t>（</w:t>
      </w:r>
      <w:r w:rsidR="00931B56" w:rsidRPr="00931B56">
        <w:t>K-means</w:t>
      </w:r>
      <w:r w:rsidR="00931B56">
        <w:t xml:space="preserve"> clustering</w:t>
      </w:r>
      <w:r w:rsidR="00931B56">
        <w:rPr>
          <w:rFonts w:hint="eastAsia"/>
        </w:rPr>
        <w:t>）</w:t>
      </w:r>
      <w:r w:rsidR="009D7A85">
        <w:rPr>
          <w:rFonts w:hint="eastAsia"/>
        </w:rPr>
        <w:t>由</w:t>
      </w:r>
      <w:r w:rsidR="00707D78">
        <w:fldChar w:fldCharType="begin"/>
      </w:r>
      <w:r w:rsidR="009D7A85">
        <w:instrText xml:space="preserve"> ADDIN EN.CITE &lt;EndNote&gt;&lt;Cite AuthorYear="1"&gt;&lt;Author&gt;Hartigan&lt;/Author&gt;&lt;Year&gt;1979&lt;/Year&gt;&lt;RecNum&gt;38&lt;/RecNum&gt;&lt;DisplayText&gt;Hartigan and Wong (1979)&lt;/DisplayText&gt;&lt;record&gt;&lt;rec-number&gt;38&lt;/rec-number&gt;&lt;foreign-keys&gt;&lt;key app="EN" db-id="05ap5e5p6dtraoe5ae0x25au9rtpv00p9dev" timestamp="1672122973"&gt;38&lt;/key&gt;&lt;/foreign-keys&gt;&lt;ref-type name="Journal Article"&gt;17&lt;/ref-type&gt;&lt;contributors&gt;&lt;authors&gt;&lt;author&gt;Hartigan, John A&lt;/author&gt;&lt;author&gt;Wong, Manchek A&lt;/author&gt;&lt;/authors&gt;&lt;/contributors&gt;&lt;titles&gt;&lt;title&gt;Algorithm AS 136: A k-means clustering algorithm&lt;/title&gt;&lt;secondary-title&gt;Journal of the royal statistical society. series c (applied statistics)&lt;/secondary-title&gt;&lt;/titles&gt;&lt;periodical&gt;&lt;full-title&gt;Journal of the royal statistical society. series c (applied statistics)&lt;/full-title&gt;&lt;/periodical&gt;&lt;pages&gt;100-108&lt;/pages&gt;&lt;volume&gt;28&lt;/volume&gt;&lt;number&gt;1&lt;/number&gt;&lt;dates&gt;&lt;year&gt;1979&lt;/year&gt;&lt;/dates&gt;&lt;isbn&gt;0035-9254&lt;/isbn&gt;&lt;urls&gt;&lt;/urls&gt;&lt;/record&gt;&lt;/Cite&gt;&lt;/EndNote&gt;</w:instrText>
      </w:r>
      <w:r w:rsidR="00707D78">
        <w:fldChar w:fldCharType="separate"/>
      </w:r>
      <w:r w:rsidR="009D7A85">
        <w:rPr>
          <w:noProof/>
        </w:rPr>
        <w:t>Hartigan and Wong (1979)</w:t>
      </w:r>
      <w:r w:rsidR="00707D78">
        <w:fldChar w:fldCharType="end"/>
      </w:r>
      <w:r w:rsidR="009D7A85">
        <w:rPr>
          <w:rFonts w:hint="eastAsia"/>
        </w:rPr>
        <w:t xml:space="preserve"> </w:t>
      </w:r>
      <w:r w:rsidR="009D7A85">
        <w:rPr>
          <w:rFonts w:hint="eastAsia"/>
        </w:rPr>
        <w:t>提出，</w:t>
      </w:r>
      <w:r w:rsidR="00931B56">
        <w:rPr>
          <w:rFonts w:hint="eastAsia"/>
        </w:rPr>
        <w:t>主要概念為</w:t>
      </w:r>
      <w:r w:rsidR="00243C44">
        <w:rPr>
          <w:rFonts w:hint="eastAsia"/>
        </w:rPr>
        <w:t>透過「物以類聚」的特性來</w:t>
      </w:r>
      <w:proofErr w:type="gramStart"/>
      <w:r w:rsidR="00243C44">
        <w:rPr>
          <w:rFonts w:hint="eastAsia"/>
        </w:rPr>
        <w:t>進行</w:t>
      </w:r>
      <w:r w:rsidR="00243C44" w:rsidRPr="009D7A85">
        <w:rPr>
          <w:rFonts w:hint="eastAsia"/>
        </w:rPr>
        <w:t>聚類</w:t>
      </w:r>
      <w:proofErr w:type="gramEnd"/>
      <w:r w:rsidR="00243C44">
        <w:rPr>
          <w:rFonts w:hint="eastAsia"/>
        </w:rPr>
        <w:t>。其假設</w:t>
      </w:r>
      <w:r w:rsidR="00931B56">
        <w:rPr>
          <w:rFonts w:hint="eastAsia"/>
        </w:rPr>
        <w:t>相似樣本</w:t>
      </w:r>
      <w:r w:rsidR="00243C44">
        <w:rPr>
          <w:rFonts w:hint="eastAsia"/>
        </w:rPr>
        <w:t>之</w:t>
      </w:r>
      <w:r w:rsidR="00931B56">
        <w:rPr>
          <w:rFonts w:hint="eastAsia"/>
        </w:rPr>
        <w:t>間自然將具有許多相似的特性，由此便得以依據這些特性對整體資料進行分群。</w:t>
      </w:r>
      <w:r w:rsidR="00243C44">
        <w:rPr>
          <w:rFonts w:hint="eastAsia"/>
        </w:rPr>
        <w:t>其演算法整體步驟如</w:t>
      </w:r>
      <w:r w:rsidR="00243C44">
        <w:fldChar w:fldCharType="begin"/>
      </w:r>
      <w:r w:rsidR="00243C44">
        <w:instrText xml:space="preserve"> </w:instrText>
      </w:r>
      <w:r w:rsidR="00243C44">
        <w:rPr>
          <w:rFonts w:hint="eastAsia"/>
        </w:rPr>
        <w:instrText>REF _Ref123046735 \h</w:instrText>
      </w:r>
      <w:r w:rsidR="00243C44">
        <w:instrText xml:space="preserve"> </w:instrText>
      </w:r>
      <w:r w:rsidR="00243C44">
        <w:fldChar w:fldCharType="separate"/>
      </w:r>
      <w:r w:rsidR="00F76BC5">
        <w:rPr>
          <w:rFonts w:hint="eastAsia"/>
        </w:rPr>
        <w:t>圖</w:t>
      </w:r>
      <w:r w:rsidR="00F76BC5">
        <w:rPr>
          <w:rFonts w:hint="eastAsia"/>
        </w:rPr>
        <w:t xml:space="preserve"> </w:t>
      </w:r>
      <w:r w:rsidR="00F76BC5">
        <w:rPr>
          <w:noProof/>
        </w:rPr>
        <w:t>2</w:t>
      </w:r>
      <w:r w:rsidR="00F76BC5">
        <w:t>.</w:t>
      </w:r>
      <w:r w:rsidR="00F76BC5">
        <w:rPr>
          <w:noProof/>
        </w:rPr>
        <w:t>18</w:t>
      </w:r>
      <w:r w:rsidR="00243C44">
        <w:fldChar w:fldCharType="end"/>
      </w:r>
      <w:r w:rsidR="00243C44">
        <w:rPr>
          <w:rFonts w:hint="eastAsia"/>
        </w:rPr>
        <w:t>所呈現</w:t>
      </w:r>
      <w:r w:rsidR="00CB7EDF">
        <w:rPr>
          <w:rFonts w:hint="eastAsia"/>
        </w:rPr>
        <w:t>；一開始，根據資料性質設定愈區分出的群集個數</w:t>
      </w:r>
      <m:oMath>
        <m:r>
          <w:rPr>
            <w:rFonts w:ascii="Cambria Math" w:hAnsi="Cambria Math" w:cs="Times New Roman"/>
          </w:rPr>
          <m:t>k</m:t>
        </m:r>
      </m:oMath>
      <w:r w:rsidR="00CB7EDF">
        <w:rPr>
          <w:rFonts w:hint="eastAsia"/>
        </w:rPr>
        <w:t>，並隨機指派</w:t>
      </w:r>
      <m:oMath>
        <m:r>
          <w:rPr>
            <w:rFonts w:ascii="Cambria Math" w:hAnsi="Cambria Math" w:cs="Times New Roman"/>
          </w:rPr>
          <m:t>k</m:t>
        </m:r>
      </m:oMath>
      <w:proofErr w:type="gramStart"/>
      <w:r w:rsidR="00CB7EDF">
        <w:rPr>
          <w:rFonts w:hint="eastAsia"/>
        </w:rPr>
        <w:t>個質心</w:t>
      </w:r>
      <w:proofErr w:type="gramEnd"/>
      <w:r w:rsidR="00CB7EDF">
        <w:rPr>
          <w:rFonts w:hint="eastAsia"/>
        </w:rPr>
        <w:t>（</w:t>
      </w:r>
      <w:r w:rsidR="00CB7EDF">
        <w:rPr>
          <w:rFonts w:hint="eastAsia"/>
        </w:rPr>
        <w:t>Ce</w:t>
      </w:r>
      <w:r w:rsidR="00CB7EDF">
        <w:t>ntroid</w:t>
      </w:r>
      <w:r w:rsidR="00CB7EDF">
        <w:rPr>
          <w:rFonts w:hint="eastAsia"/>
        </w:rPr>
        <w:t>）的初始位置，而後依序執行以下步驟：</w:t>
      </w:r>
    </w:p>
    <w:p w14:paraId="0A06184C" w14:textId="1B0971CA" w:rsidR="00CB7EDF" w:rsidRDefault="00CB7EDF" w:rsidP="00CB7EDF">
      <w:pPr>
        <w:pStyle w:val="a3"/>
        <w:numPr>
          <w:ilvl w:val="0"/>
          <w:numId w:val="24"/>
        </w:numPr>
        <w:ind w:leftChars="0"/>
      </w:pPr>
      <w:r w:rsidRPr="00CB7EDF">
        <w:rPr>
          <w:rFonts w:hint="eastAsia"/>
        </w:rPr>
        <w:t>計算</w:t>
      </w:r>
      <w:r>
        <w:rPr>
          <w:rFonts w:hint="eastAsia"/>
        </w:rPr>
        <w:t>樣本</w:t>
      </w:r>
      <w:r w:rsidRPr="00CB7EDF">
        <w:rPr>
          <w:rFonts w:hint="eastAsia"/>
        </w:rPr>
        <w:t>點和</w:t>
      </w:r>
      <w:proofErr w:type="gramStart"/>
      <w:r>
        <w:rPr>
          <w:rFonts w:hint="eastAsia"/>
        </w:rPr>
        <w:t>各質心</w:t>
      </w:r>
      <w:proofErr w:type="gramEnd"/>
      <w:r w:rsidRPr="00CB7EDF">
        <w:rPr>
          <w:rFonts w:hint="eastAsia"/>
        </w:rPr>
        <w:t>之間的距離。</w:t>
      </w:r>
    </w:p>
    <w:p w14:paraId="0D0B8A56" w14:textId="545F051C" w:rsidR="00CB7EDF" w:rsidRDefault="00CB7EDF" w:rsidP="00CB7EDF">
      <w:pPr>
        <w:pStyle w:val="a3"/>
        <w:numPr>
          <w:ilvl w:val="0"/>
          <w:numId w:val="24"/>
        </w:numPr>
        <w:ind w:leftChars="0"/>
      </w:pPr>
      <w:r w:rsidRPr="00CB7EDF">
        <w:rPr>
          <w:rFonts w:hint="eastAsia"/>
        </w:rPr>
        <w:t>將</w:t>
      </w:r>
      <w:r>
        <w:rPr>
          <w:rFonts w:hint="eastAsia"/>
        </w:rPr>
        <w:t>各</w:t>
      </w:r>
      <w:r w:rsidRPr="00CB7EDF">
        <w:rPr>
          <w:rFonts w:hint="eastAsia"/>
        </w:rPr>
        <w:t>個</w:t>
      </w:r>
      <w:r>
        <w:rPr>
          <w:rFonts w:hint="eastAsia"/>
        </w:rPr>
        <w:t>樣本</w:t>
      </w:r>
      <w:r w:rsidRPr="00CB7EDF">
        <w:rPr>
          <w:rFonts w:hint="eastAsia"/>
        </w:rPr>
        <w:t>點分配給其最近</w:t>
      </w:r>
      <w:proofErr w:type="gramStart"/>
      <w:r w:rsidRPr="00CB7EDF">
        <w:rPr>
          <w:rFonts w:hint="eastAsia"/>
        </w:rPr>
        <w:t>的</w:t>
      </w:r>
      <w:r>
        <w:rPr>
          <w:rFonts w:hint="eastAsia"/>
        </w:rPr>
        <w:t>質心</w:t>
      </w:r>
      <w:proofErr w:type="gramEnd"/>
      <w:r w:rsidRPr="00CB7EDF">
        <w:rPr>
          <w:rFonts w:hint="eastAsia"/>
        </w:rPr>
        <w:t>。</w:t>
      </w:r>
    </w:p>
    <w:p w14:paraId="7AE78F6E" w14:textId="5C53DBE3" w:rsidR="00CB7EDF" w:rsidRDefault="00CB7EDF" w:rsidP="00CB7EDF">
      <w:pPr>
        <w:pStyle w:val="a3"/>
        <w:numPr>
          <w:ilvl w:val="0"/>
          <w:numId w:val="24"/>
        </w:numPr>
        <w:ind w:leftChars="0"/>
      </w:pPr>
      <w:r w:rsidRPr="00CB7EDF">
        <w:rPr>
          <w:rFonts w:hint="eastAsia"/>
        </w:rPr>
        <w:t>重新計算</w:t>
      </w:r>
      <w:r>
        <w:rPr>
          <w:rFonts w:hint="eastAsia"/>
        </w:rPr>
        <w:t>、</w:t>
      </w:r>
      <w:proofErr w:type="gramStart"/>
      <w:r>
        <w:rPr>
          <w:rFonts w:hint="eastAsia"/>
        </w:rPr>
        <w:t>移動</w:t>
      </w:r>
      <w:r w:rsidRPr="00CB7EDF">
        <w:rPr>
          <w:rFonts w:hint="eastAsia"/>
        </w:rPr>
        <w:t>質心</w:t>
      </w:r>
      <w:r>
        <w:rPr>
          <w:rFonts w:hint="eastAsia"/>
        </w:rPr>
        <w:t>位置</w:t>
      </w:r>
      <w:proofErr w:type="gramEnd"/>
      <w:r w:rsidRPr="00CB7EDF">
        <w:rPr>
          <w:rFonts w:hint="eastAsia"/>
        </w:rPr>
        <w:t>。</w:t>
      </w:r>
    </w:p>
    <w:p w14:paraId="4BCFEF80" w14:textId="59CF14ED" w:rsidR="004971F5" w:rsidRPr="00CB7EDF" w:rsidRDefault="00CB7EDF" w:rsidP="004971F5">
      <w:proofErr w:type="gramStart"/>
      <w:r>
        <w:rPr>
          <w:rFonts w:hint="eastAsia"/>
        </w:rPr>
        <w:t>當質心</w:t>
      </w:r>
      <w:proofErr w:type="gramEnd"/>
      <w:r>
        <w:rPr>
          <w:rFonts w:hint="eastAsia"/>
        </w:rPr>
        <w:t>位置</w:t>
      </w:r>
      <w:r w:rsidRPr="00CB7EDF">
        <w:rPr>
          <w:rFonts w:hint="eastAsia"/>
        </w:rPr>
        <w:t>不</w:t>
      </w:r>
      <w:r w:rsidR="001E4BD5">
        <w:rPr>
          <w:rFonts w:hint="eastAsia"/>
        </w:rPr>
        <w:t>再</w:t>
      </w:r>
      <w:r w:rsidRPr="00CB7EDF">
        <w:rPr>
          <w:rFonts w:hint="eastAsia"/>
        </w:rPr>
        <w:t>有太大的變動</w:t>
      </w:r>
      <w:r w:rsidR="005D6BE9">
        <w:rPr>
          <w:rFonts w:hint="eastAsia"/>
        </w:rPr>
        <w:t>時，表示當前結果以接近</w:t>
      </w:r>
      <w:r w:rsidRPr="00CB7EDF">
        <w:rPr>
          <w:rFonts w:hint="eastAsia"/>
        </w:rPr>
        <w:t>收斂</w:t>
      </w:r>
      <w:r w:rsidR="005D6BE9">
        <w:rPr>
          <w:rFonts w:hint="eastAsia"/>
        </w:rPr>
        <w:t>狀態</w:t>
      </w:r>
      <w:r w:rsidRPr="00CB7EDF">
        <w:rPr>
          <w:rFonts w:hint="eastAsia"/>
        </w:rPr>
        <w:t>，</w:t>
      </w:r>
      <w:r w:rsidR="005D6BE9">
        <w:rPr>
          <w:rFonts w:hint="eastAsia"/>
        </w:rPr>
        <w:t>即</w:t>
      </w:r>
      <w:r w:rsidRPr="00CB7EDF">
        <w:rPr>
          <w:rFonts w:hint="eastAsia"/>
        </w:rPr>
        <w:t>結束</w:t>
      </w:r>
      <w:r w:rsidR="00EA74A8">
        <w:rPr>
          <w:rFonts w:hint="eastAsia"/>
        </w:rPr>
        <w:t>K-means</w:t>
      </w:r>
      <w:proofErr w:type="gramStart"/>
      <w:r w:rsidR="005528A7" w:rsidRPr="009D7A85">
        <w:rPr>
          <w:rFonts w:hint="eastAsia"/>
        </w:rPr>
        <w:t>聚類法</w:t>
      </w:r>
      <w:proofErr w:type="gramEnd"/>
      <w:r w:rsidR="005528A7">
        <w:rPr>
          <w:rFonts w:hint="eastAsia"/>
        </w:rPr>
        <w:t>演算；可根據各樣本點與所屬</w:t>
      </w:r>
      <w:proofErr w:type="gramStart"/>
      <w:r w:rsidR="005528A7">
        <w:rPr>
          <w:rFonts w:hint="eastAsia"/>
        </w:rPr>
        <w:t>質心間的</w:t>
      </w:r>
      <w:proofErr w:type="gramEnd"/>
      <w:r w:rsidR="005528A7">
        <w:rPr>
          <w:rFonts w:hint="eastAsia"/>
        </w:rPr>
        <w:t>距離平方加總作為衡量</w:t>
      </w:r>
      <w:r w:rsidR="00EA74A8">
        <w:rPr>
          <w:rFonts w:hint="eastAsia"/>
        </w:rPr>
        <w:t>K-means</w:t>
      </w:r>
      <w:proofErr w:type="gramStart"/>
      <w:r w:rsidR="005528A7" w:rsidRPr="009D7A85">
        <w:rPr>
          <w:rFonts w:hint="eastAsia"/>
        </w:rPr>
        <w:t>聚類</w:t>
      </w:r>
      <w:r w:rsidR="005528A7">
        <w:rPr>
          <w:rFonts w:hint="eastAsia"/>
        </w:rPr>
        <w:t>模型</w:t>
      </w:r>
      <w:proofErr w:type="gramEnd"/>
      <w:r w:rsidR="005528A7">
        <w:rPr>
          <w:rFonts w:hint="eastAsia"/>
        </w:rPr>
        <w:t>的標準，</w:t>
      </w:r>
      <w:r w:rsidR="004971F5">
        <w:rPr>
          <w:rFonts w:hint="eastAsia"/>
        </w:rPr>
        <w:t>越小的距離總合表示該模型</w:t>
      </w:r>
      <w:proofErr w:type="gramStart"/>
      <w:r w:rsidR="004971F5">
        <w:rPr>
          <w:rFonts w:hint="eastAsia"/>
        </w:rPr>
        <w:t>的質心位置</w:t>
      </w:r>
      <w:proofErr w:type="gramEnd"/>
      <w:r w:rsidR="004971F5">
        <w:rPr>
          <w:rFonts w:hint="eastAsia"/>
        </w:rPr>
        <w:t>更佳、</w:t>
      </w:r>
      <w:proofErr w:type="gramStart"/>
      <w:r w:rsidR="004971F5">
        <w:rPr>
          <w:rFonts w:hint="eastAsia"/>
        </w:rPr>
        <w:t>聚類成果</w:t>
      </w:r>
      <w:proofErr w:type="gramEnd"/>
      <w:r w:rsidR="004971F5">
        <w:rPr>
          <w:rFonts w:hint="eastAsia"/>
        </w:rPr>
        <w:t>更為顯著。</w:t>
      </w:r>
    </w:p>
    <w:p w14:paraId="5109A1C7" w14:textId="204BC804" w:rsidR="00994FCD" w:rsidRDefault="00B85DFD" w:rsidP="00994FCD">
      <w:pPr>
        <w:pStyle w:val="3"/>
      </w:pPr>
      <w:bookmarkStart w:id="98" w:name="_Toc123328443"/>
      <w:proofErr w:type="gramStart"/>
      <w:r w:rsidRPr="00B85DFD">
        <w:rPr>
          <w:rFonts w:hint="eastAsia"/>
        </w:rPr>
        <w:lastRenderedPageBreak/>
        <w:t>階層</w:t>
      </w:r>
      <w:r w:rsidR="00532D28">
        <w:rPr>
          <w:rFonts w:hint="eastAsia"/>
        </w:rPr>
        <w:t>聚類</w:t>
      </w:r>
      <w:r w:rsidRPr="00B85DFD">
        <w:rPr>
          <w:rFonts w:hint="eastAsia"/>
        </w:rPr>
        <w:t>法</w:t>
      </w:r>
      <w:bookmarkEnd w:id="98"/>
      <w:proofErr w:type="gramEnd"/>
    </w:p>
    <w:p w14:paraId="310ED3C5" w14:textId="77777777" w:rsidR="00BA0738" w:rsidRDefault="004971F5" w:rsidP="00BA0738">
      <w:pPr>
        <w:pStyle w:val="aa"/>
        <w:keepNext/>
      </w:pPr>
      <w:r>
        <w:rPr>
          <w:noProof/>
        </w:rPr>
        <w:drawing>
          <wp:inline distT="0" distB="0" distL="0" distR="0" wp14:anchorId="4A3C1B74" wp14:editId="1ECDD120">
            <wp:extent cx="5038902" cy="2433830"/>
            <wp:effectExtent l="0" t="0" r="0" b="508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rek4537l1klr.cloudfront.net/rhys/Figures/fig17-1.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6265"/>
                    <a:stretch/>
                  </pic:blipFill>
                  <pic:spPr bwMode="auto">
                    <a:xfrm>
                      <a:off x="0" y="0"/>
                      <a:ext cx="5040000" cy="2434361"/>
                    </a:xfrm>
                    <a:prstGeom prst="rect">
                      <a:avLst/>
                    </a:prstGeom>
                    <a:noFill/>
                    <a:ln>
                      <a:noFill/>
                    </a:ln>
                    <a:extLst>
                      <a:ext uri="{53640926-AAD7-44D8-BBD7-CCE9431645EC}">
                        <a14:shadowObscured xmlns:a14="http://schemas.microsoft.com/office/drawing/2010/main"/>
                      </a:ext>
                    </a:extLst>
                  </pic:spPr>
                </pic:pic>
              </a:graphicData>
            </a:graphic>
          </wp:inline>
        </w:drawing>
      </w:r>
    </w:p>
    <w:p w14:paraId="3D2FC3F5" w14:textId="6C08CD11" w:rsidR="00BA0738" w:rsidRPr="00BA0738" w:rsidRDefault="00BA0738" w:rsidP="00BA0738">
      <w:pPr>
        <w:pStyle w:val="af5"/>
      </w:pPr>
      <w:bookmarkStart w:id="99" w:name="_Ref123049862"/>
      <w:bookmarkStart w:id="100" w:name="_Toc12332850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19</w:t>
      </w:r>
      <w:r w:rsidR="00F85191">
        <w:fldChar w:fldCharType="end"/>
      </w:r>
      <w:bookmarkEnd w:id="99"/>
      <w:r>
        <w:t xml:space="preserve"> </w:t>
      </w:r>
      <w:proofErr w:type="gramStart"/>
      <w:r>
        <w:rPr>
          <w:rFonts w:hint="eastAsia"/>
        </w:rPr>
        <w:t>階層聚類法</w:t>
      </w:r>
      <w:proofErr w:type="gramEnd"/>
      <w:r w:rsidR="00913E00">
        <w:rPr>
          <w:rFonts w:hint="eastAsia"/>
        </w:rPr>
        <w:t>流程</w:t>
      </w:r>
      <w:r w:rsidR="00913E00">
        <w:rPr>
          <w:rFonts w:hint="eastAsia"/>
        </w:rPr>
        <w:t xml:space="preserve"> </w:t>
      </w:r>
      <w:r w:rsidR="00913E00">
        <w:fldChar w:fldCharType="begin"/>
      </w:r>
      <w:r w:rsidR="00913E00">
        <w:instrText xml:space="preserve"> ADDIN EN.CITE &lt;EndNote&gt;&lt;Cite&gt;&lt;Author&gt;Mistry&lt;/Author&gt;&lt;Year&gt;2021&lt;/Year&gt;&lt;RecNum&gt;42&lt;/RecNum&gt;&lt;DisplayText&gt;(Mistry et al., 2021)&lt;/DisplayText&gt;&lt;record&gt;&lt;rec-number&gt;42&lt;/rec-number&gt;&lt;foreign-keys&gt;&lt;key app="EN" db-id="05ap5e5p6dtraoe5ae0x25au9rtpv00p9dev" timestamp="1672128577"&gt;42&lt;/key&gt;&lt;/foreign-keys&gt;&lt;ref-type name="Journal Article"&gt;17&lt;/ref-type&gt;&lt;contributors&gt;&lt;authors&gt;&lt;author&gt;Mistry, Sajib&lt;/author&gt;&lt;author&gt;Fattah, Sheik Mohammad Mostakim&lt;/author&gt;&lt;author&gt;Bouguettaya, Athman&lt;/author&gt;&lt;/authors&gt;&lt;/contributors&gt;&lt;titles&gt;&lt;title&gt;Sequential learning-based IaaS composition&lt;/title&gt;&lt;secondary-title&gt;ACM Transactions on the Web (TWEB)&lt;/secondary-title&gt;&lt;/titles&gt;&lt;periodical&gt;&lt;full-title&gt;ACM Transactions on the Web (TWEB)&lt;/full-title&gt;&lt;/periodical&gt;&lt;pages&gt;1-37&lt;/pages&gt;&lt;volume&gt;15&lt;/volume&gt;&lt;number&gt;3&lt;/number&gt;&lt;dates&gt;&lt;year&gt;2021&lt;/year&gt;&lt;/dates&gt;&lt;isbn&gt;1559-1131&lt;/isbn&gt;&lt;urls&gt;&lt;/urls&gt;&lt;/record&gt;&lt;/Cite&gt;&lt;/EndNote&gt;</w:instrText>
      </w:r>
      <w:r w:rsidR="00913E00">
        <w:fldChar w:fldCharType="separate"/>
      </w:r>
      <w:r w:rsidR="00913E00">
        <w:rPr>
          <w:noProof/>
        </w:rPr>
        <w:t>(Mistry et al., 2021)</w:t>
      </w:r>
      <w:r w:rsidR="00913E00">
        <w:fldChar w:fldCharType="end"/>
      </w:r>
      <w:r>
        <w:rPr>
          <w:rFonts w:hint="eastAsia"/>
        </w:rPr>
        <w:t>。</w:t>
      </w:r>
      <w:bookmarkEnd w:id="100"/>
    </w:p>
    <w:p w14:paraId="71CCA441" w14:textId="400B6AA4" w:rsidR="00FE511B" w:rsidRDefault="004971F5" w:rsidP="00A22D9B">
      <w:proofErr w:type="gramStart"/>
      <w:r>
        <w:rPr>
          <w:rFonts w:hint="eastAsia"/>
        </w:rPr>
        <w:t>階層聚類法</w:t>
      </w:r>
      <w:proofErr w:type="gramEnd"/>
      <w:r>
        <w:rPr>
          <w:rFonts w:hint="eastAsia"/>
        </w:rPr>
        <w:t>（</w:t>
      </w:r>
      <w:r w:rsidRPr="004971F5">
        <w:t xml:space="preserve">Hierarchical </w:t>
      </w:r>
      <w:r>
        <w:t>c</w:t>
      </w:r>
      <w:r w:rsidRPr="004971F5">
        <w:t>lustering</w:t>
      </w:r>
      <w:r>
        <w:rPr>
          <w:rFonts w:hint="eastAsia"/>
        </w:rPr>
        <w:t>）由</w:t>
      </w:r>
      <w:r w:rsidR="00707D78">
        <w:fldChar w:fldCharType="begin"/>
      </w:r>
      <w:r>
        <w:instrText xml:space="preserve"> ADDIN EN.CITE &lt;EndNote&gt;&lt;Cite AuthorYear="1"&gt;&lt;Author&gt;Johnson&lt;/Author&gt;&lt;Year&gt;1967&lt;/Year&gt;&lt;RecNum&gt;39&lt;/RecNum&gt;&lt;DisplayText&gt;Johnson (1967)&lt;/DisplayText&gt;&lt;record&gt;&lt;rec-number&gt;39&lt;/rec-number&gt;&lt;foreign-keys&gt;&lt;key app="EN" db-id="05ap5e5p6dtraoe5ae0x25au9rtpv00p9dev" timestamp="1672123075"&gt;39&lt;/key&gt;&lt;/foreign-keys&gt;&lt;ref-type name="Journal Article"&gt;17&lt;/ref-type&gt;&lt;contributors&gt;&lt;authors&gt;&lt;author&gt;Johnson, Stephen C&lt;/author&gt;&lt;/authors&gt;&lt;/contributors&gt;&lt;titles&gt;&lt;title&gt;Hierarchical clustering schemes&lt;/title&gt;&lt;secondary-title&gt;Psychometrika&lt;/secondary-title&gt;&lt;/titles&gt;&lt;periodical&gt;&lt;full-title&gt;Psychometrika&lt;/full-title&gt;&lt;/periodical&gt;&lt;pages&gt;241-254&lt;/pages&gt;&lt;volume&gt;32&lt;/volume&gt;&lt;number&gt;3&lt;/number&gt;&lt;dates&gt;&lt;year&gt;1967&lt;/year&gt;&lt;/dates&gt;&lt;isbn&gt;1860-0980&lt;/isbn&gt;&lt;urls&gt;&lt;/urls&gt;&lt;/record&gt;&lt;/Cite&gt;&lt;/EndNote&gt;</w:instrText>
      </w:r>
      <w:r w:rsidR="00707D78">
        <w:fldChar w:fldCharType="separate"/>
      </w:r>
      <w:r>
        <w:rPr>
          <w:noProof/>
        </w:rPr>
        <w:t>Johnson (1967)</w:t>
      </w:r>
      <w:r w:rsidR="00707D78">
        <w:fldChar w:fldCharType="end"/>
      </w:r>
      <w:r w:rsidR="00845D99">
        <w:rPr>
          <w:rFonts w:hint="eastAsia"/>
        </w:rPr>
        <w:t xml:space="preserve"> </w:t>
      </w:r>
      <w:r w:rsidR="00845D99">
        <w:rPr>
          <w:rFonts w:hint="eastAsia"/>
        </w:rPr>
        <w:t>設想，</w:t>
      </w:r>
      <w:r w:rsidR="00A22D9B" w:rsidRPr="00A22D9B">
        <w:rPr>
          <w:rFonts w:hint="eastAsia"/>
        </w:rPr>
        <w:t>透過階層架構</w:t>
      </w:r>
      <w:r w:rsidR="00A22D9B">
        <w:rPr>
          <w:rFonts w:hint="eastAsia"/>
        </w:rPr>
        <w:t>且依據相似性</w:t>
      </w:r>
      <w:r w:rsidR="00A22D9B" w:rsidRPr="00A22D9B">
        <w:rPr>
          <w:rFonts w:hint="eastAsia"/>
        </w:rPr>
        <w:t>，</w:t>
      </w:r>
      <w:r w:rsidR="00A22D9B">
        <w:rPr>
          <w:rFonts w:hint="eastAsia"/>
        </w:rPr>
        <w:t>群組相似的樣本點產生群集，並再度群組相似樣本進入群集之中</w:t>
      </w:r>
      <w:r w:rsidR="00FE511B">
        <w:rPr>
          <w:rFonts w:hint="eastAsia"/>
        </w:rPr>
        <w:t>，以</w:t>
      </w:r>
      <w:r w:rsidR="00A22D9B">
        <w:rPr>
          <w:rFonts w:hint="eastAsia"/>
        </w:rPr>
        <w:t>群集全</w:t>
      </w:r>
      <w:r w:rsidR="00FE511B">
        <w:rPr>
          <w:rFonts w:hint="eastAsia"/>
        </w:rPr>
        <w:t>部</w:t>
      </w:r>
      <w:r w:rsidR="00A22D9B">
        <w:rPr>
          <w:rFonts w:hint="eastAsia"/>
        </w:rPr>
        <w:t>資料</w:t>
      </w:r>
      <w:r w:rsidR="00FE511B">
        <w:rPr>
          <w:rFonts w:hint="eastAsia"/>
        </w:rPr>
        <w:t>至單一群集之中</w:t>
      </w:r>
      <w:r w:rsidR="00A22D9B">
        <w:rPr>
          <w:rFonts w:hint="eastAsia"/>
        </w:rPr>
        <w:t>；如此</w:t>
      </w:r>
      <w:r w:rsidR="00A22D9B" w:rsidRPr="00A22D9B">
        <w:rPr>
          <w:rFonts w:hint="eastAsia"/>
        </w:rPr>
        <w:t>將資料</w:t>
      </w:r>
      <w:r w:rsidR="00A22D9B">
        <w:rPr>
          <w:rFonts w:hint="eastAsia"/>
        </w:rPr>
        <w:t>由下至上、由多至少層層</w:t>
      </w:r>
      <w:r w:rsidR="00A22D9B" w:rsidRPr="00A22D9B">
        <w:rPr>
          <w:rFonts w:hint="eastAsia"/>
        </w:rPr>
        <w:t>聚合，</w:t>
      </w:r>
      <w:r w:rsidR="00A22D9B">
        <w:rPr>
          <w:rFonts w:hint="eastAsia"/>
        </w:rPr>
        <w:t>最後</w:t>
      </w:r>
      <w:r w:rsidR="00A22D9B" w:rsidRPr="00A22D9B">
        <w:rPr>
          <w:rFonts w:hint="eastAsia"/>
        </w:rPr>
        <w:t>產生</w:t>
      </w:r>
      <w:r w:rsidR="00A22D9B">
        <w:rPr>
          <w:rFonts w:hint="eastAsia"/>
        </w:rPr>
        <w:t>整體資料的</w:t>
      </w:r>
      <w:r w:rsidR="00A22D9B" w:rsidRPr="00A22D9B">
        <w:rPr>
          <w:rFonts w:hint="eastAsia"/>
        </w:rPr>
        <w:t>樹狀結構</w:t>
      </w:r>
      <w:r w:rsidR="00FE511B">
        <w:rPr>
          <w:rFonts w:hint="eastAsia"/>
        </w:rPr>
        <w:t>，再根據欲產生的群集個數從樹狀圖</w:t>
      </w:r>
      <w:proofErr w:type="gramStart"/>
      <w:r w:rsidR="00FE511B">
        <w:rPr>
          <w:rFonts w:hint="eastAsia"/>
        </w:rPr>
        <w:t>中切分</w:t>
      </w:r>
      <w:proofErr w:type="gramEnd"/>
      <w:r w:rsidR="00A22D9B">
        <w:rPr>
          <w:rFonts w:hint="eastAsia"/>
        </w:rPr>
        <w:t>。</w:t>
      </w:r>
      <w:r w:rsidR="00FE511B">
        <w:rPr>
          <w:rFonts w:hint="eastAsia"/>
        </w:rPr>
        <w:t>演算法步驟</w:t>
      </w:r>
      <w:r w:rsidR="00913E00">
        <w:rPr>
          <w:rFonts w:hint="eastAsia"/>
        </w:rPr>
        <w:t>見</w:t>
      </w:r>
      <w:r w:rsidR="00913E00">
        <w:fldChar w:fldCharType="begin"/>
      </w:r>
      <w:r w:rsidR="00913E00">
        <w:instrText xml:space="preserve"> </w:instrText>
      </w:r>
      <w:r w:rsidR="00913E00">
        <w:rPr>
          <w:rFonts w:hint="eastAsia"/>
        </w:rPr>
        <w:instrText>REF _Ref123049862 \h</w:instrText>
      </w:r>
      <w:r w:rsidR="00913E00">
        <w:instrText xml:space="preserve"> </w:instrText>
      </w:r>
      <w:r w:rsidR="00913E00">
        <w:fldChar w:fldCharType="separate"/>
      </w:r>
      <w:r w:rsidR="00F76BC5">
        <w:rPr>
          <w:rFonts w:hint="eastAsia"/>
        </w:rPr>
        <w:t>圖</w:t>
      </w:r>
      <w:r w:rsidR="00F76BC5">
        <w:rPr>
          <w:rFonts w:hint="eastAsia"/>
        </w:rPr>
        <w:t xml:space="preserve"> </w:t>
      </w:r>
      <w:r w:rsidR="00F76BC5">
        <w:rPr>
          <w:noProof/>
        </w:rPr>
        <w:t>2</w:t>
      </w:r>
      <w:r w:rsidR="00F76BC5">
        <w:t>.</w:t>
      </w:r>
      <w:r w:rsidR="00F76BC5">
        <w:rPr>
          <w:noProof/>
        </w:rPr>
        <w:t>19</w:t>
      </w:r>
      <w:r w:rsidR="00913E00">
        <w:fldChar w:fldCharType="end"/>
      </w:r>
      <w:r w:rsidR="00913E00">
        <w:rPr>
          <w:rFonts w:hint="eastAsia"/>
        </w:rPr>
        <w:t>，詳細</w:t>
      </w:r>
      <w:r w:rsidR="00FE511B">
        <w:rPr>
          <w:rFonts w:hint="eastAsia"/>
        </w:rPr>
        <w:t>描述如下：</w:t>
      </w:r>
    </w:p>
    <w:p w14:paraId="1A49929D" w14:textId="41280FE5" w:rsidR="00FE511B" w:rsidRDefault="00FE511B" w:rsidP="00FE511B">
      <w:pPr>
        <w:pStyle w:val="a3"/>
        <w:numPr>
          <w:ilvl w:val="0"/>
          <w:numId w:val="25"/>
        </w:numPr>
        <w:ind w:leftChars="0"/>
      </w:pPr>
      <w:r w:rsidRPr="00FE511B">
        <w:rPr>
          <w:rFonts w:hint="eastAsia"/>
        </w:rPr>
        <w:t>計算樣本</w:t>
      </w:r>
      <w:r w:rsidR="002778FB">
        <w:rPr>
          <w:rFonts w:hint="eastAsia"/>
        </w:rPr>
        <w:t>點之</w:t>
      </w:r>
      <w:r w:rsidRPr="00FE511B">
        <w:rPr>
          <w:rFonts w:hint="eastAsia"/>
        </w:rPr>
        <w:t>間的</w:t>
      </w:r>
      <w:r>
        <w:rPr>
          <w:rFonts w:hint="eastAsia"/>
        </w:rPr>
        <w:t>相似性（距離）</w:t>
      </w:r>
      <w:r w:rsidR="00913E00">
        <w:rPr>
          <w:rFonts w:hint="eastAsia"/>
        </w:rPr>
        <w:t>。</w:t>
      </w:r>
    </w:p>
    <w:p w14:paraId="5E83E8F4" w14:textId="7C118CB6" w:rsidR="00FE511B" w:rsidRDefault="00FE511B" w:rsidP="00FE511B">
      <w:pPr>
        <w:pStyle w:val="a3"/>
        <w:numPr>
          <w:ilvl w:val="0"/>
          <w:numId w:val="25"/>
        </w:numPr>
        <w:ind w:leftChars="0"/>
      </w:pPr>
      <w:r w:rsidRPr="00FE511B">
        <w:rPr>
          <w:rFonts w:hint="eastAsia"/>
        </w:rPr>
        <w:t>將距離最接近的合成</w:t>
      </w:r>
      <w:r w:rsidR="00913E00">
        <w:rPr>
          <w:rFonts w:hint="eastAsia"/>
        </w:rPr>
        <w:t>同一</w:t>
      </w:r>
      <w:r w:rsidRPr="00FE511B">
        <w:rPr>
          <w:rFonts w:hint="eastAsia"/>
        </w:rPr>
        <w:t>群</w:t>
      </w:r>
      <w:r w:rsidR="00913E00">
        <w:rPr>
          <w:rFonts w:hint="eastAsia"/>
        </w:rPr>
        <w:t>集</w:t>
      </w:r>
      <w:r w:rsidRPr="00FE511B">
        <w:rPr>
          <w:rFonts w:hint="eastAsia"/>
        </w:rPr>
        <w:t>，成為新的組合樣本點</w:t>
      </w:r>
      <w:r w:rsidR="00913E00">
        <w:rPr>
          <w:rFonts w:hint="eastAsia"/>
        </w:rPr>
        <w:t>。</w:t>
      </w:r>
    </w:p>
    <w:p w14:paraId="630E6539" w14:textId="0D86810D" w:rsidR="00FE511B" w:rsidRDefault="00FE511B" w:rsidP="00FE511B">
      <w:pPr>
        <w:pStyle w:val="a3"/>
        <w:numPr>
          <w:ilvl w:val="0"/>
          <w:numId w:val="25"/>
        </w:numPr>
        <w:ind w:leftChars="0"/>
      </w:pPr>
      <w:r w:rsidRPr="00FE511B">
        <w:rPr>
          <w:rFonts w:hint="eastAsia"/>
        </w:rPr>
        <w:t>重複步驟</w:t>
      </w:r>
      <w:r w:rsidRPr="00FE511B">
        <w:rPr>
          <w:rFonts w:hint="eastAsia"/>
        </w:rPr>
        <w:t>1</w:t>
      </w:r>
      <w:r w:rsidRPr="00FE511B">
        <w:rPr>
          <w:rFonts w:hint="eastAsia"/>
        </w:rPr>
        <w:t>及步驟</w:t>
      </w:r>
      <w:r w:rsidRPr="00FE511B">
        <w:rPr>
          <w:rFonts w:hint="eastAsia"/>
        </w:rPr>
        <w:t>2</w:t>
      </w:r>
      <w:r w:rsidRPr="00FE511B">
        <w:rPr>
          <w:rFonts w:hint="eastAsia"/>
        </w:rPr>
        <w:t>，直到所有樣本都成為</w:t>
      </w:r>
      <w:r w:rsidR="00913E00">
        <w:rPr>
          <w:rFonts w:hint="eastAsia"/>
        </w:rPr>
        <w:t>同一</w:t>
      </w:r>
      <w:r w:rsidR="00913E00" w:rsidRPr="00FE511B">
        <w:rPr>
          <w:rFonts w:hint="eastAsia"/>
        </w:rPr>
        <w:t>群</w:t>
      </w:r>
      <w:r w:rsidR="00913E00">
        <w:rPr>
          <w:rFonts w:hint="eastAsia"/>
        </w:rPr>
        <w:t>集</w:t>
      </w:r>
      <w:r w:rsidRPr="00FE511B">
        <w:rPr>
          <w:rFonts w:hint="eastAsia"/>
        </w:rPr>
        <w:t>為止</w:t>
      </w:r>
      <w:r w:rsidR="00913E00">
        <w:rPr>
          <w:rFonts w:hint="eastAsia"/>
        </w:rPr>
        <w:t>。</w:t>
      </w:r>
    </w:p>
    <w:p w14:paraId="0228A01D" w14:textId="3E667E2D" w:rsidR="00FE511B" w:rsidRDefault="007F7301" w:rsidP="004E2A50">
      <w:r>
        <w:rPr>
          <w:rFonts w:hint="eastAsia"/>
        </w:rPr>
        <w:t>當所有樣本、以及組合的樣本點皆被劃分為同一群集時，再</w:t>
      </w:r>
      <w:r w:rsidR="00913E00" w:rsidRPr="00913E00">
        <w:rPr>
          <w:rFonts w:hint="eastAsia"/>
        </w:rPr>
        <w:t>依照</w:t>
      </w:r>
      <w:r w:rsidR="00913E00">
        <w:rPr>
          <w:rFonts w:hint="eastAsia"/>
        </w:rPr>
        <w:t>欲產生的群集個數</w:t>
      </w:r>
      <w:r w:rsidR="002778FB">
        <w:rPr>
          <w:rFonts w:hint="eastAsia"/>
        </w:rPr>
        <w:t>決定相似度</w:t>
      </w:r>
      <w:proofErr w:type="gramStart"/>
      <w:r w:rsidR="002778FB" w:rsidRPr="002778FB">
        <w:rPr>
          <w:rFonts w:hint="eastAsia"/>
        </w:rPr>
        <w:t>閾</w:t>
      </w:r>
      <w:proofErr w:type="gramEnd"/>
      <w:r w:rsidR="002778FB" w:rsidRPr="002778FB">
        <w:rPr>
          <w:rFonts w:hint="eastAsia"/>
        </w:rPr>
        <w:t>值</w:t>
      </w:r>
      <w:proofErr w:type="gramStart"/>
      <w:r w:rsidR="006C643F">
        <w:rPr>
          <w:rFonts w:hint="eastAsia"/>
        </w:rPr>
        <w:t>以</w:t>
      </w:r>
      <w:r w:rsidR="00913E00">
        <w:rPr>
          <w:rFonts w:hint="eastAsia"/>
        </w:rPr>
        <w:t>切分</w:t>
      </w:r>
      <w:r>
        <w:rPr>
          <w:rFonts w:hint="eastAsia"/>
        </w:rPr>
        <w:t>樹狀</w:t>
      </w:r>
      <w:proofErr w:type="gramEnd"/>
      <w:r>
        <w:rPr>
          <w:rFonts w:hint="eastAsia"/>
        </w:rPr>
        <w:t>模型</w:t>
      </w:r>
      <w:r w:rsidR="00913E00" w:rsidRPr="00913E00">
        <w:rPr>
          <w:rFonts w:hint="eastAsia"/>
        </w:rPr>
        <w:t>，</w:t>
      </w:r>
      <w:r>
        <w:rPr>
          <w:rFonts w:hint="eastAsia"/>
        </w:rPr>
        <w:t>以</w:t>
      </w:r>
      <w:r w:rsidR="00913E00" w:rsidRPr="00913E00">
        <w:rPr>
          <w:rFonts w:hint="eastAsia"/>
        </w:rPr>
        <w:t>決定最終</w:t>
      </w:r>
      <w:r w:rsidR="00913E00">
        <w:rPr>
          <w:rFonts w:hint="eastAsia"/>
        </w:rPr>
        <w:t>群集方式。</w:t>
      </w:r>
    </w:p>
    <w:p w14:paraId="17A8A922" w14:textId="4C5667F6" w:rsidR="00852DBF" w:rsidRDefault="006D5D74" w:rsidP="00852DBF">
      <w:pPr>
        <w:pStyle w:val="3"/>
      </w:pPr>
      <w:bookmarkStart w:id="101" w:name="_Toc123328444"/>
      <w:r>
        <w:rPr>
          <w:rFonts w:hint="eastAsia"/>
        </w:rPr>
        <w:lastRenderedPageBreak/>
        <w:t>區塊模型</w:t>
      </w:r>
      <w:bookmarkEnd w:id="101"/>
    </w:p>
    <w:p w14:paraId="25A4BCCF" w14:textId="77777777" w:rsidR="009B51D2" w:rsidRDefault="004814D1" w:rsidP="009B51D2">
      <w:pPr>
        <w:pStyle w:val="aa"/>
        <w:keepNext/>
      </w:pPr>
      <w:r>
        <w:rPr>
          <w:noProof/>
        </w:rPr>
        <w:drawing>
          <wp:inline distT="0" distB="0" distL="0" distR="0" wp14:anchorId="3B6B1EE6" wp14:editId="70DF9C86">
            <wp:extent cx="5040000" cy="2959722"/>
            <wp:effectExtent l="0" t="0" r="8255"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r="49792" b="31709"/>
                    <a:stretch/>
                  </pic:blipFill>
                  <pic:spPr bwMode="auto">
                    <a:xfrm>
                      <a:off x="0" y="0"/>
                      <a:ext cx="5040000" cy="2959722"/>
                    </a:xfrm>
                    <a:prstGeom prst="rect">
                      <a:avLst/>
                    </a:prstGeom>
                    <a:noFill/>
                    <a:ln>
                      <a:noFill/>
                    </a:ln>
                    <a:extLst>
                      <a:ext uri="{53640926-AAD7-44D8-BBD7-CCE9431645EC}">
                        <a14:shadowObscured xmlns:a14="http://schemas.microsoft.com/office/drawing/2010/main"/>
                      </a:ext>
                    </a:extLst>
                  </pic:spPr>
                </pic:pic>
              </a:graphicData>
            </a:graphic>
          </wp:inline>
        </w:drawing>
      </w:r>
    </w:p>
    <w:p w14:paraId="5C139EAF" w14:textId="7842DA5D" w:rsidR="004814D1" w:rsidRPr="004814D1" w:rsidRDefault="009B51D2" w:rsidP="009B51D2">
      <w:pPr>
        <w:pStyle w:val="af5"/>
      </w:pPr>
      <w:bookmarkStart w:id="102" w:name="_Toc12332850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20</w:t>
      </w:r>
      <w:r w:rsidR="00F85191">
        <w:fldChar w:fldCharType="end"/>
      </w:r>
      <w:r>
        <w:t xml:space="preserve"> </w:t>
      </w:r>
      <w:r>
        <w:rPr>
          <w:rFonts w:hint="eastAsia"/>
        </w:rPr>
        <w:t>依據</w:t>
      </w:r>
      <w:proofErr w:type="gramStart"/>
      <w:r>
        <w:rPr>
          <w:rFonts w:hint="eastAsia"/>
        </w:rPr>
        <w:t>區塊建模</w:t>
      </w:r>
      <w:proofErr w:type="gramEnd"/>
      <w:r>
        <w:rPr>
          <w:rFonts w:hint="eastAsia"/>
        </w:rPr>
        <w:t>排序樣本</w:t>
      </w:r>
      <w:r>
        <w:t xml:space="preserve"> </w:t>
      </w:r>
      <w:r>
        <w:fldChar w:fldCharType="begin"/>
      </w:r>
      <w:r>
        <w:instrText xml:space="preserve"> ADDIN EN.CITE &lt;EndNote&gt;&lt;Cite&gt;&lt;Author&gt;Faskowitz&lt;/Author&gt;&lt;Year&gt;2018&lt;/Year&gt;&lt;RecNum&gt;47&lt;/RecNum&gt;&lt;DisplayText&gt;(Faskowitz et al., 2018)&lt;/DisplayText&gt;&lt;record&gt;&lt;rec-number&gt;47&lt;/rec-number&gt;&lt;foreign-keys&gt;&lt;key app="EN" db-id="05ap5e5p6dtraoe5ae0x25au9rtpv00p9dev" timestamp="1672142783"&gt;47&lt;/key&gt;&lt;/foreign-keys&gt;&lt;ref-type name="Journal Article"&gt;17&lt;/ref-type&gt;&lt;contributors&gt;&lt;authors&gt;&lt;author&gt;Faskowitz, Joshua&lt;/author&gt;&lt;author&gt;Yan, Xiaoran&lt;/author&gt;&lt;author&gt;Zuo, Xi-Nian&lt;/author&gt;&lt;author&gt;Sporns, Olaf&lt;/author&gt;&lt;/authors&gt;&lt;/contributors&gt;&lt;titles&gt;&lt;title&gt;Weighted stochastic block models of the human connectome across the life span&lt;/title&gt;&lt;secondary-title&gt;Scientific reports&lt;/secondary-title&gt;&lt;/titles&gt;&lt;periodical&gt;&lt;full-title&gt;Scientific reports&lt;/full-title&gt;&lt;/periodical&gt;&lt;pages&gt;1-16&lt;/pages&gt;&lt;volume&gt;8&lt;/volume&gt;&lt;number&gt;1&lt;/number&gt;&lt;dates&gt;&lt;year&gt;2018&lt;/year&gt;&lt;/dates&gt;&lt;isbn&gt;2045-2322&lt;/isbn&gt;&lt;urls&gt;&lt;/urls&gt;&lt;/record&gt;&lt;/Cite&gt;&lt;/EndNote&gt;</w:instrText>
      </w:r>
      <w:r>
        <w:fldChar w:fldCharType="separate"/>
      </w:r>
      <w:r>
        <w:rPr>
          <w:noProof/>
        </w:rPr>
        <w:t>(Faskowitz et al., 2018)</w:t>
      </w:r>
      <w:bookmarkEnd w:id="102"/>
      <w:r>
        <w:fldChar w:fldCharType="end"/>
      </w:r>
    </w:p>
    <w:p w14:paraId="34B880D2" w14:textId="36AC5EDD" w:rsidR="007F1551" w:rsidRDefault="007F1551" w:rsidP="007F1551">
      <w:r>
        <w:rPr>
          <w:rFonts w:hint="eastAsia"/>
        </w:rPr>
        <w:t>區塊模型</w:t>
      </w:r>
      <w:r w:rsidR="00EB1B1C">
        <w:rPr>
          <w:rFonts w:hint="eastAsia"/>
        </w:rPr>
        <w:t>（</w:t>
      </w:r>
      <w:r w:rsidR="00EB1B1C">
        <w:rPr>
          <w:rFonts w:hint="eastAsia"/>
        </w:rPr>
        <w:t>B</w:t>
      </w:r>
      <w:r w:rsidR="00EB1B1C">
        <w:t>lock modeling</w:t>
      </w:r>
      <w:r w:rsidR="00EB1B1C">
        <w:rPr>
          <w:rFonts w:hint="eastAsia"/>
        </w:rPr>
        <w:t>）</w:t>
      </w:r>
      <w:r w:rsidR="00866E33">
        <w:rPr>
          <w:rFonts w:hint="eastAsia"/>
        </w:rPr>
        <w:t>由</w:t>
      </w:r>
      <w:r w:rsidR="00866E33">
        <w:fldChar w:fldCharType="begin"/>
      </w:r>
      <w:r w:rsidR="00866E33">
        <w:instrText xml:space="preserve"> ADDIN EN.CITE &lt;EndNote&gt;&lt;Cite AuthorYear="1"&gt;&lt;Author&gt;Lorrain&lt;/Author&gt;&lt;Year&gt;1971&lt;/Year&gt;&lt;RecNum&gt;48&lt;/RecNum&gt;&lt;DisplayText&gt;Lorrain and White (1971)&lt;/DisplayText&gt;&lt;record&gt;&lt;rec-number&gt;48&lt;/rec-number&gt;&lt;foreign-keys&gt;&lt;key app="EN" db-id="05ap5e5p6dtraoe5ae0x25au9rtpv00p9dev" timestamp="1672144014"&gt;48&lt;/key&gt;&lt;/foreign-keys&gt;&lt;ref-type name="Journal Article"&gt;17&lt;/ref-type&gt;&lt;contributors&gt;&lt;authors&gt;&lt;author&gt;Lorrain, Francois&lt;/author&gt;&lt;author&gt;White, Harrison C&lt;/author&gt;&lt;/authors&gt;&lt;/contributors&gt;&lt;titles&gt;&lt;title&gt;Structural equivalence of individuals in social networks&lt;/title&gt;&lt;secondary-title&gt;The Journal of mathematical sociology&lt;/secondary-title&gt;&lt;/titles&gt;&lt;periodical&gt;&lt;full-title&gt;The Journal of mathematical sociology&lt;/full-title&gt;&lt;/periodical&gt;&lt;pages&gt;49-80&lt;/pages&gt;&lt;volume&gt;1&lt;/volume&gt;&lt;number&gt;1&lt;/number&gt;&lt;dates&gt;&lt;year&gt;1971&lt;/year&gt;&lt;/dates&gt;&lt;isbn&gt;0022-250X&lt;/isbn&gt;&lt;urls&gt;&lt;/urls&gt;&lt;/record&gt;&lt;/Cite&gt;&lt;/EndNote&gt;</w:instrText>
      </w:r>
      <w:r w:rsidR="00866E33">
        <w:fldChar w:fldCharType="separate"/>
      </w:r>
      <w:r w:rsidR="00866E33">
        <w:rPr>
          <w:noProof/>
        </w:rPr>
        <w:t>Lorrain and White (1971)</w:t>
      </w:r>
      <w:r w:rsidR="00866E33">
        <w:fldChar w:fldCharType="end"/>
      </w:r>
      <w:r w:rsidR="00866E33">
        <w:rPr>
          <w:rFonts w:hint="eastAsia"/>
        </w:rPr>
        <w:t xml:space="preserve"> </w:t>
      </w:r>
      <w:r w:rsidR="00866E33">
        <w:rPr>
          <w:rFonts w:hint="eastAsia"/>
        </w:rPr>
        <w:t>引入，</w:t>
      </w:r>
      <w:r>
        <w:rPr>
          <w:rFonts w:hint="eastAsia"/>
        </w:rPr>
        <w:t>最初應用於網路科學、與社會學當中，</w:t>
      </w:r>
      <w:r w:rsidR="00FA137E">
        <w:rPr>
          <w:rFonts w:hint="eastAsia"/>
        </w:rPr>
        <w:t>主要</w:t>
      </w:r>
      <w:r>
        <w:rPr>
          <w:rFonts w:hint="eastAsia"/>
        </w:rPr>
        <w:t>用以分析網路與社會</w:t>
      </w:r>
      <w:r w:rsidR="009B13FD">
        <w:rPr>
          <w:rFonts w:hint="eastAsia"/>
        </w:rPr>
        <w:t>中</w:t>
      </w:r>
      <w:r>
        <w:rPr>
          <w:rFonts w:hint="eastAsia"/>
        </w:rPr>
        <w:t>的</w:t>
      </w:r>
      <w:r w:rsidR="00FA137E">
        <w:rPr>
          <w:rFonts w:hint="eastAsia"/>
        </w:rPr>
        <w:t>樣本</w:t>
      </w:r>
      <w:r>
        <w:rPr>
          <w:rFonts w:hint="eastAsia"/>
        </w:rPr>
        <w:t>結構。</w:t>
      </w:r>
      <w:r w:rsidR="00FA137E">
        <w:rPr>
          <w:rFonts w:hint="eastAsia"/>
        </w:rPr>
        <w:t>概念為依據</w:t>
      </w:r>
      <w:r w:rsidR="009B13FD">
        <w:rPr>
          <w:rFonts w:hint="eastAsia"/>
        </w:rPr>
        <w:t>表示樣本關聯的</w:t>
      </w:r>
      <w:r w:rsidRPr="007F1551">
        <w:rPr>
          <w:rFonts w:hint="eastAsia"/>
        </w:rPr>
        <w:t>鄰接矩陣</w:t>
      </w:r>
      <w:r w:rsidR="004814D1">
        <w:rPr>
          <w:rFonts w:hint="eastAsia"/>
        </w:rPr>
        <w:t>重新排列樣本</w:t>
      </w:r>
      <w:r w:rsidR="009B13FD">
        <w:rPr>
          <w:rFonts w:hint="eastAsia"/>
        </w:rPr>
        <w:t>順序</w:t>
      </w:r>
      <w:r w:rsidR="004814D1">
        <w:rPr>
          <w:rFonts w:hint="eastAsia"/>
        </w:rPr>
        <w:t>，將樣本歸納為不同的群集，並找出群集之間的關聯關係。</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F731D8" w14:paraId="151C22B2" w14:textId="77777777" w:rsidTr="0073779C">
        <w:tc>
          <w:tcPr>
            <w:tcW w:w="4247" w:type="dxa"/>
          </w:tcPr>
          <w:p w14:paraId="71817A6F" w14:textId="6CB7CC53" w:rsidR="00F731D8" w:rsidRDefault="00F731D8" w:rsidP="007F1551">
            <w:pPr>
              <w:ind w:firstLine="0"/>
            </w:pPr>
            <w:r>
              <w:rPr>
                <w:noProof/>
              </w:rPr>
              <w:drawing>
                <wp:inline distT="0" distB="0" distL="0" distR="0" wp14:anchorId="291B1F6B" wp14:editId="4FB7A091">
                  <wp:extent cx="2448000" cy="2281361"/>
                  <wp:effectExtent l="0" t="0" r="0" b="5080"/>
                  <wp:docPr id="85" name="圖片 85" descr="https://img-blog.csdnimg.cn/ca0ca26589f54563b771c03888cc78d3.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img.cn/ca0ca26589f54563b771c03888cc78d3.png#pic_center"/>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8073"/>
                          <a:stretch/>
                        </pic:blipFill>
                        <pic:spPr bwMode="auto">
                          <a:xfrm>
                            <a:off x="0" y="0"/>
                            <a:ext cx="2448000" cy="22813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7" w:type="dxa"/>
          </w:tcPr>
          <w:p w14:paraId="0F42EA1D" w14:textId="7B790BD0" w:rsidR="00F731D8" w:rsidRDefault="00485A47" w:rsidP="00485A47">
            <w:pPr>
              <w:keepNext/>
              <w:ind w:firstLine="0"/>
            </w:pPr>
            <w:r>
              <w:rPr>
                <w:noProof/>
              </w:rPr>
              <w:drawing>
                <wp:inline distT="0" distB="0" distL="0" distR="0" wp14:anchorId="180C31DD" wp14:editId="76CA9432">
                  <wp:extent cx="2520000" cy="2182418"/>
                  <wp:effectExtent l="0" t="0" r="0" b="8890"/>
                  <wp:docPr id="88" name="圖片 88" descr="https://img-blog.csdnimg.cn/d06d2a0ee6fd48e9b2a1eccd566c8a5c.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img.cn/d06d2a0ee6fd48e9b2a1eccd566c8a5c.png#pic_center"/>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9299"/>
                          <a:stretch/>
                        </pic:blipFill>
                        <pic:spPr bwMode="auto">
                          <a:xfrm>
                            <a:off x="0" y="0"/>
                            <a:ext cx="2520000" cy="21824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8C4F561" w14:textId="0A215237" w:rsidR="00F731D8" w:rsidRDefault="00485A47" w:rsidP="00485A47">
      <w:pPr>
        <w:pStyle w:val="af5"/>
      </w:pPr>
      <w:bookmarkStart w:id="103" w:name="_Ref123068819"/>
      <w:bookmarkStart w:id="104" w:name="_Toc12332850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21</w:t>
      </w:r>
      <w:r w:rsidR="00F85191">
        <w:fldChar w:fldCharType="end"/>
      </w:r>
      <w:bookmarkEnd w:id="103"/>
      <w:r>
        <w:t xml:space="preserve"> </w:t>
      </w:r>
      <w:proofErr w:type="gramStart"/>
      <w:r w:rsidR="0073779C">
        <w:rPr>
          <w:rFonts w:hint="eastAsia"/>
        </w:rPr>
        <w:t>區塊建模</w:t>
      </w:r>
      <w:proofErr w:type="gramEnd"/>
      <w:r w:rsidR="0073779C">
        <w:rPr>
          <w:rFonts w:hint="eastAsia"/>
        </w:rPr>
        <w:t>演算範例，以</w:t>
      </w:r>
      <w:r w:rsidR="0073779C">
        <w:rPr>
          <w:rFonts w:hint="eastAsia"/>
          <w:noProof/>
        </w:rPr>
        <w:t>罷工問題為例</w:t>
      </w:r>
      <w:r w:rsidR="0073779C">
        <w:rPr>
          <w:rFonts w:hint="eastAsia"/>
        </w:rPr>
        <w:t xml:space="preserve"> </w:t>
      </w:r>
      <w:r>
        <w:fldChar w:fldCharType="begin"/>
      </w:r>
      <w:r>
        <w:instrText xml:space="preserve"> ADDIN EN.CITE &lt;EndNote&gt;&lt;Cite&gt;&lt;Author&gt;De Nooy&lt;/Author&gt;&lt;Year&gt;2018&lt;/Year&gt;&lt;RecNum&gt;49&lt;/RecNum&gt;&lt;DisplayText&gt;(De Nooy et al., 2018)&lt;/DisplayText&gt;&lt;record&gt;&lt;rec-number&gt;49&lt;/rec-number&gt;&lt;foreign-keys&gt;&lt;key app="EN" db-id="05ap5e5p6dtraoe5ae0x25au9rtpv00p9dev" timestamp="1672146688"&gt;49&lt;/key&gt;&lt;/foreign-keys&gt;&lt;ref-type name="Book"&gt;6&lt;/ref-type&gt;&lt;contributors&gt;&lt;authors&gt;&lt;author&gt;De Nooy, Wouter&lt;/author&gt;&lt;author&gt;Mrvar, Andrej&lt;/author&gt;&lt;author&gt;Batagelj, Vladimir&lt;/author&gt;&lt;/authors&gt;&lt;/contributors&gt;&lt;titles&gt;&lt;title&gt;Exploratory social network analysis with Pajek: Revised and expanded edition for updated software&lt;/title&gt;&lt;/titles&gt;&lt;volume&gt;46&lt;/volume&gt;&lt;dates&gt;&lt;year&gt;2018&lt;/year&gt;&lt;/dates&gt;&lt;publisher&gt;Cambridge university press&lt;/publisher&gt;&lt;isbn&gt;1108662099&lt;/isbn&gt;&lt;urls&gt;&lt;/urls&gt;&lt;/record&gt;&lt;/Cite&gt;&lt;/EndNote&gt;</w:instrText>
      </w:r>
      <w:r>
        <w:fldChar w:fldCharType="separate"/>
      </w:r>
      <w:r>
        <w:rPr>
          <w:noProof/>
        </w:rPr>
        <w:t>(De Nooy et al., 2018)</w:t>
      </w:r>
      <w:r>
        <w:fldChar w:fldCharType="end"/>
      </w:r>
      <w:r w:rsidR="0073779C">
        <w:rPr>
          <w:rFonts w:hint="eastAsia"/>
        </w:rPr>
        <w:t>。</w:t>
      </w:r>
      <w:r w:rsidR="0073779C">
        <w:br/>
      </w:r>
      <w:r w:rsidR="0073779C">
        <w:rPr>
          <w:rFonts w:hint="eastAsia"/>
        </w:rPr>
        <w:t>（左）</w:t>
      </w:r>
      <w:r w:rsidR="0073779C">
        <w:rPr>
          <w:rFonts w:hint="eastAsia"/>
          <w:noProof/>
        </w:rPr>
        <w:t>溝通網路關係矩陣（右）經由區塊模型排序。</w:t>
      </w:r>
      <w:bookmarkEnd w:id="104"/>
    </w:p>
    <w:p w14:paraId="5EB6ADFB" w14:textId="028B7BC8" w:rsidR="00E72423" w:rsidRPr="007F1551" w:rsidRDefault="00614F0D" w:rsidP="007F1551">
      <w:r>
        <w:rPr>
          <w:rFonts w:hint="eastAsia"/>
        </w:rPr>
        <w:t>如</w:t>
      </w:r>
      <w:r>
        <w:fldChar w:fldCharType="begin"/>
      </w:r>
      <w:r>
        <w:instrText xml:space="preserve"> </w:instrText>
      </w:r>
      <w:r>
        <w:rPr>
          <w:rFonts w:hint="eastAsia"/>
        </w:rPr>
        <w:instrText>REF _Ref123068819 \h</w:instrText>
      </w:r>
      <w:r>
        <w:instrText xml:space="preserve"> </w:instrText>
      </w:r>
      <w:r>
        <w:fldChar w:fldCharType="separate"/>
      </w:r>
      <w:r w:rsidR="00F76BC5">
        <w:rPr>
          <w:rFonts w:hint="eastAsia"/>
        </w:rPr>
        <w:t>圖</w:t>
      </w:r>
      <w:r w:rsidR="00F76BC5">
        <w:rPr>
          <w:rFonts w:hint="eastAsia"/>
        </w:rPr>
        <w:t xml:space="preserve"> </w:t>
      </w:r>
      <w:r w:rsidR="00F76BC5">
        <w:rPr>
          <w:noProof/>
        </w:rPr>
        <w:t>2</w:t>
      </w:r>
      <w:r w:rsidR="00F76BC5">
        <w:t>.</w:t>
      </w:r>
      <w:r w:rsidR="00F76BC5">
        <w:rPr>
          <w:noProof/>
        </w:rPr>
        <w:t>21</w:t>
      </w:r>
      <w:r>
        <w:fldChar w:fldCharType="end"/>
      </w:r>
      <w:r>
        <w:rPr>
          <w:rFonts w:hint="eastAsia"/>
        </w:rPr>
        <w:t>所呈現，再經由區塊模型排序樣本之後，可明顯看出整體樣本大略被區分為三個群集，於各個群集內的樣本彼此相關性高（同質性高）、但群集跟群</w:t>
      </w:r>
      <w:r>
        <w:rPr>
          <w:rFonts w:hint="eastAsia"/>
        </w:rPr>
        <w:lastRenderedPageBreak/>
        <w:t>集之間的樣本卻鮮少相互關聯（異質性高）。</w:t>
      </w:r>
    </w:p>
    <w:p w14:paraId="2864DEA1" w14:textId="091B27A5" w:rsidR="003D7504" w:rsidRDefault="003D7504" w:rsidP="00A22D9B">
      <w:r>
        <w:br w:type="page"/>
      </w:r>
    </w:p>
    <w:p w14:paraId="010AFA0D" w14:textId="1306B798" w:rsidR="000C65B5" w:rsidRDefault="0005550D" w:rsidP="00860259">
      <w:pPr>
        <w:pStyle w:val="2"/>
      </w:pPr>
      <w:bookmarkStart w:id="105" w:name="_Toc122553140"/>
      <w:bookmarkStart w:id="106" w:name="_Toc123328445"/>
      <w:r>
        <w:rPr>
          <w:rFonts w:hint="eastAsia"/>
        </w:rPr>
        <w:lastRenderedPageBreak/>
        <w:t>決策樹</w:t>
      </w:r>
      <w:r w:rsidR="00EF7EA9">
        <w:rPr>
          <w:rFonts w:hint="eastAsia"/>
        </w:rPr>
        <w:t>相關</w:t>
      </w:r>
      <w:r w:rsidR="007A562F">
        <w:rPr>
          <w:rFonts w:hint="eastAsia"/>
        </w:rPr>
        <w:t>模型</w:t>
      </w:r>
      <w:bookmarkEnd w:id="105"/>
      <w:bookmarkEnd w:id="106"/>
    </w:p>
    <w:p w14:paraId="171B6CC9" w14:textId="373F9F99" w:rsidR="00851066" w:rsidRPr="007657CF" w:rsidRDefault="00851066" w:rsidP="00851066">
      <w:r>
        <w:rPr>
          <w:rFonts w:hint="eastAsia"/>
        </w:rPr>
        <w:t>決策樹做為有效、簡單的</w:t>
      </w:r>
      <w:r w:rsidR="009A0FAD">
        <w:rPr>
          <w:rFonts w:hint="eastAsia"/>
        </w:rPr>
        <w:t>早期</w:t>
      </w:r>
      <w:r>
        <w:rPr>
          <w:rFonts w:hint="eastAsia"/>
        </w:rPr>
        <w:t>機器學習模型，</w:t>
      </w:r>
      <w:r w:rsidR="00235229">
        <w:rPr>
          <w:rFonts w:hint="eastAsia"/>
        </w:rPr>
        <w:t>早已被</w:t>
      </w:r>
      <w:r>
        <w:rPr>
          <w:rFonts w:hint="eastAsia"/>
        </w:rPr>
        <w:t>廣泛應用於分類、甚至是回歸的任務之中；而歷經近年對於決策樹</w:t>
      </w:r>
      <w:r w:rsidR="00235229">
        <w:rPr>
          <w:rFonts w:hint="eastAsia"/>
        </w:rPr>
        <w:t>相關方法的</w:t>
      </w:r>
      <w:r>
        <w:rPr>
          <w:rFonts w:hint="eastAsia"/>
        </w:rPr>
        <w:t>發展，</w:t>
      </w:r>
      <w:r w:rsidR="00235229">
        <w:rPr>
          <w:rFonts w:hint="eastAsia"/>
        </w:rPr>
        <w:t>使愈加彈性與萬能，並且得以跟上如今資料趨向大樣本、複雜化的趨勢</w:t>
      </w:r>
      <w:r w:rsidR="00F31011">
        <w:rPr>
          <w:rFonts w:hint="eastAsia"/>
        </w:rPr>
        <w:t>；</w:t>
      </w:r>
      <w:r w:rsidR="008001CA">
        <w:rPr>
          <w:rFonts w:hint="eastAsia"/>
        </w:rPr>
        <w:t>因</w:t>
      </w:r>
      <w:proofErr w:type="gramStart"/>
      <w:r w:rsidR="00F31011">
        <w:rPr>
          <w:rFonts w:hint="eastAsia"/>
        </w:rPr>
        <w:t>決策樹能在</w:t>
      </w:r>
      <w:proofErr w:type="gramEnd"/>
      <w:r w:rsidR="00F31011">
        <w:rPr>
          <w:rFonts w:hint="eastAsia"/>
        </w:rPr>
        <w:t>短時間之內有效的分類、歸納複雜的訓練資料，適用於本研究發展方法所針對的資料特性，故在分類</w:t>
      </w:r>
      <w:r w:rsidR="008001CA">
        <w:rPr>
          <w:rFonts w:hint="eastAsia"/>
        </w:rPr>
        <w:t>的任務之中將採用決策樹相關模型</w:t>
      </w:r>
      <w:r w:rsidR="007B2C29">
        <w:rPr>
          <w:rFonts w:hint="eastAsia"/>
        </w:rPr>
        <w:t>。以下將介紹近年來對於決策樹相關機器學習模型的發展過程。</w:t>
      </w:r>
    </w:p>
    <w:p w14:paraId="32271A20" w14:textId="1110D94B" w:rsidR="00860259" w:rsidRDefault="00860259" w:rsidP="00860259">
      <w:pPr>
        <w:pStyle w:val="3"/>
      </w:pPr>
      <w:bookmarkStart w:id="107" w:name="_Toc122553141"/>
      <w:bookmarkStart w:id="108" w:name="_Toc123328446"/>
      <w:r>
        <w:rPr>
          <w:rFonts w:hint="eastAsia"/>
        </w:rPr>
        <w:t>決策樹</w:t>
      </w:r>
      <w:bookmarkEnd w:id="107"/>
      <w:bookmarkEnd w:id="108"/>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8"/>
        <w:gridCol w:w="4476"/>
      </w:tblGrid>
      <w:tr w:rsidR="000938EB" w14:paraId="118DCBAB" w14:textId="77777777" w:rsidTr="000938EB">
        <w:tc>
          <w:tcPr>
            <w:tcW w:w="4247" w:type="dxa"/>
            <w:vAlign w:val="center"/>
          </w:tcPr>
          <w:p w14:paraId="3981E089" w14:textId="30BFE22C" w:rsidR="000938EB" w:rsidRDefault="000938EB" w:rsidP="000938EB">
            <w:pPr>
              <w:ind w:firstLine="0"/>
              <w:jc w:val="center"/>
            </w:pPr>
            <w:r>
              <w:rPr>
                <w:noProof/>
              </w:rPr>
              <w:drawing>
                <wp:inline distT="0" distB="0" distL="0" distR="0" wp14:anchorId="4C548993" wp14:editId="63CB4FAE">
                  <wp:extent cx="2340000" cy="2097932"/>
                  <wp:effectExtent l="0" t="0" r="317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0000" cy="2097932"/>
                          </a:xfrm>
                          <a:prstGeom prst="rect">
                            <a:avLst/>
                          </a:prstGeom>
                          <a:noFill/>
                          <a:ln>
                            <a:noFill/>
                          </a:ln>
                        </pic:spPr>
                      </pic:pic>
                    </a:graphicData>
                  </a:graphic>
                </wp:inline>
              </w:drawing>
            </w:r>
          </w:p>
        </w:tc>
        <w:tc>
          <w:tcPr>
            <w:tcW w:w="4247" w:type="dxa"/>
            <w:vAlign w:val="center"/>
          </w:tcPr>
          <w:p w14:paraId="468FB133" w14:textId="12654BD4" w:rsidR="000938EB" w:rsidRDefault="000938EB" w:rsidP="00736249">
            <w:pPr>
              <w:keepNext/>
              <w:ind w:firstLine="0"/>
              <w:jc w:val="center"/>
            </w:pPr>
            <w:r>
              <w:rPr>
                <w:noProof/>
              </w:rPr>
              <w:drawing>
                <wp:inline distT="0" distB="0" distL="0" distR="0" wp14:anchorId="39BFA29F" wp14:editId="0AE4EC7E">
                  <wp:extent cx="2700000" cy="2059168"/>
                  <wp:effectExtent l="0" t="0" r="571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0000" cy="2059168"/>
                          </a:xfrm>
                          <a:prstGeom prst="rect">
                            <a:avLst/>
                          </a:prstGeom>
                          <a:noFill/>
                          <a:ln>
                            <a:noFill/>
                          </a:ln>
                        </pic:spPr>
                      </pic:pic>
                    </a:graphicData>
                  </a:graphic>
                </wp:inline>
              </w:drawing>
            </w:r>
          </w:p>
        </w:tc>
      </w:tr>
    </w:tbl>
    <w:p w14:paraId="412E27CE" w14:textId="0DB2A878" w:rsidR="00736249" w:rsidRDefault="00736249">
      <w:pPr>
        <w:pStyle w:val="af5"/>
      </w:pPr>
      <w:bookmarkStart w:id="109" w:name="_Ref121330155"/>
      <w:bookmarkStart w:id="110" w:name="_Ref121325036"/>
      <w:bookmarkStart w:id="111" w:name="_Toc12332850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22</w:t>
      </w:r>
      <w:r w:rsidR="00F85191">
        <w:fldChar w:fldCharType="end"/>
      </w:r>
      <w:r>
        <w:t xml:space="preserve"> </w:t>
      </w:r>
      <w:r>
        <w:rPr>
          <w:rFonts w:hint="eastAsia"/>
        </w:rPr>
        <w:t>決策樹範例，以二元分類問題為例</w:t>
      </w:r>
      <w:r>
        <w:rPr>
          <w:rFonts w:hint="eastAsia"/>
        </w:rPr>
        <w:t xml:space="preserve"> </w:t>
      </w:r>
      <w:r>
        <w:fldChar w:fldCharType="begin"/>
      </w:r>
      <w:r>
        <w:instrText xml:space="preserve"> ADDIN EN.CITE &lt;EndNote&gt;&lt;Cite&gt;&lt;Author&gt;Song&lt;/Author&gt;&lt;Year&gt;2015&lt;/Year&gt;&lt;RecNum&gt;21&lt;/RecNum&gt;&lt;DisplayText&gt;(Song &amp;amp; Ying, 2015)&lt;/DisplayText&gt;&lt;record&gt;&lt;rec-number&gt;21&lt;/rec-number&gt;&lt;foreign-keys&gt;&lt;key app="EN" db-id="05ap5e5p6dtraoe5ae0x25au9rtpv00p9dev" timestamp="1670402537"&gt;21&lt;/key&gt;&lt;/foreign-keys&gt;&lt;ref-type name="Journal Article"&gt;17&lt;/ref-type&gt;&lt;contributors&gt;&lt;authors&gt;&lt;author&gt;Song, Yan-Yan&lt;/author&gt;&lt;author&gt;Ying, LU&lt;/author&gt;&lt;/authors&gt;&lt;/contributors&gt;&lt;titles&gt;&lt;title&gt;Decision tree methods: applications for classification and prediction&lt;/title&gt;&lt;secondary-title&gt;Shanghai archives of psychiatry&lt;/secondary-title&gt;&lt;/titles&gt;&lt;periodical&gt;&lt;full-title&gt;Shanghai archives of psychiatry&lt;/full-title&gt;&lt;/periodical&gt;&lt;pages&gt;130&lt;/pages&gt;&lt;volume&gt;27&lt;/volume&gt;&lt;number&gt;2&lt;/number&gt;&lt;dates&gt;&lt;year&gt;2015&lt;/year&gt;&lt;/dates&gt;&lt;urls&gt;&lt;/urls&gt;&lt;/record&gt;&lt;/Cite&gt;&lt;/EndNote&gt;</w:instrText>
      </w:r>
      <w:r>
        <w:fldChar w:fldCharType="separate"/>
      </w:r>
      <w:r>
        <w:rPr>
          <w:noProof/>
        </w:rPr>
        <w:t>(Song &amp; Ying, 2015)</w:t>
      </w:r>
      <w:r>
        <w:fldChar w:fldCharType="end"/>
      </w:r>
      <w:r>
        <w:rPr>
          <w:rFonts w:hint="eastAsia"/>
        </w:rPr>
        <w:t>。</w:t>
      </w:r>
      <w:bookmarkEnd w:id="109"/>
      <w:bookmarkEnd w:id="111"/>
    </w:p>
    <w:bookmarkEnd w:id="110"/>
    <w:p w14:paraId="0A7729A2" w14:textId="70D309BF" w:rsidR="00172B30" w:rsidRDefault="005F4883" w:rsidP="00172B30">
      <w:r>
        <w:rPr>
          <w:rFonts w:hint="eastAsia"/>
        </w:rPr>
        <w:t>決策樹</w:t>
      </w:r>
      <w:r w:rsidR="00844300">
        <w:rPr>
          <w:rFonts w:hint="eastAsia"/>
        </w:rPr>
        <w:t>最早由</w:t>
      </w:r>
      <w:r w:rsidR="00844300">
        <w:t xml:space="preserve">Morgan </w:t>
      </w:r>
      <w:r w:rsidR="00DD68BA">
        <w:t>and</w:t>
      </w:r>
      <w:r w:rsidR="00844300">
        <w:t xml:space="preserve"> </w:t>
      </w:r>
      <w:proofErr w:type="spellStart"/>
      <w:r w:rsidR="00844300">
        <w:t>Sonquist</w:t>
      </w:r>
      <w:proofErr w:type="spellEnd"/>
      <w:r w:rsidR="00844300">
        <w:t xml:space="preserve"> (1963)</w:t>
      </w:r>
      <w:r w:rsidR="004F5634">
        <w:t xml:space="preserve"> </w:t>
      </w:r>
      <w:r w:rsidR="00844300">
        <w:rPr>
          <w:rFonts w:hint="eastAsia"/>
        </w:rPr>
        <w:t>提出，</w:t>
      </w:r>
      <w:r w:rsidR="00574CC7">
        <w:rPr>
          <w:rFonts w:hint="eastAsia"/>
        </w:rPr>
        <w:t>透過建立各節點、與</w:t>
      </w:r>
      <w:proofErr w:type="gramStart"/>
      <w:r w:rsidR="00574CC7">
        <w:rPr>
          <w:rFonts w:hint="eastAsia"/>
        </w:rPr>
        <w:t>節點間的連線</w:t>
      </w:r>
      <w:proofErr w:type="gramEnd"/>
      <w:r w:rsidR="00574CC7">
        <w:rPr>
          <w:rFonts w:hint="eastAsia"/>
        </w:rPr>
        <w:t>來</w:t>
      </w:r>
      <w:r w:rsidR="006D3F1F">
        <w:rPr>
          <w:rFonts w:hint="eastAsia"/>
        </w:rPr>
        <w:t>產生樹狀結構，以做</w:t>
      </w:r>
      <w:r w:rsidR="00574CC7">
        <w:rPr>
          <w:rFonts w:hint="eastAsia"/>
        </w:rPr>
        <w:t>為區分資料的</w:t>
      </w:r>
      <w:r w:rsidR="006D3F1F">
        <w:rPr>
          <w:rFonts w:hint="eastAsia"/>
        </w:rPr>
        <w:t>依據；在各個節點上</w:t>
      </w:r>
      <w:r w:rsidR="00582466">
        <w:rPr>
          <w:rFonts w:hint="eastAsia"/>
        </w:rPr>
        <w:t>對樣本特徵</w:t>
      </w:r>
      <w:r w:rsidR="006D3F1F">
        <w:rPr>
          <w:rFonts w:hint="eastAsia"/>
        </w:rPr>
        <w:t>進行條件運算式判斷樣本</w:t>
      </w:r>
      <w:r w:rsidR="00286B88">
        <w:rPr>
          <w:rFonts w:hint="eastAsia"/>
        </w:rPr>
        <w:t>走向</w:t>
      </w:r>
      <w:r w:rsidR="006D3F1F">
        <w:rPr>
          <w:rFonts w:hint="eastAsia"/>
        </w:rPr>
        <w:t>，</w:t>
      </w:r>
      <w:r w:rsidR="00286B88">
        <w:rPr>
          <w:rFonts w:hint="eastAsia"/>
        </w:rPr>
        <w:t>於最後一層</w:t>
      </w:r>
      <w:r w:rsidR="006D3F1F">
        <w:rPr>
          <w:rFonts w:hint="eastAsia"/>
        </w:rPr>
        <w:t>來決定最終樣本歸屬類別。</w:t>
      </w:r>
      <w:r w:rsidR="00736249">
        <w:fldChar w:fldCharType="begin"/>
      </w:r>
      <w:r w:rsidR="00736249">
        <w:instrText xml:space="preserve"> </w:instrText>
      </w:r>
      <w:r w:rsidR="00736249">
        <w:rPr>
          <w:rFonts w:hint="eastAsia"/>
        </w:rPr>
        <w:instrText>REF _Ref121330155 \p \h</w:instrText>
      </w:r>
      <w:r w:rsidR="00736249">
        <w:instrText xml:space="preserve"> </w:instrText>
      </w:r>
      <w:r w:rsidR="00736249">
        <w:fldChar w:fldCharType="separate"/>
      </w:r>
      <w:r w:rsidR="00F76BC5">
        <w:rPr>
          <w:rFonts w:hint="eastAsia"/>
        </w:rPr>
        <w:t>如上</w:t>
      </w:r>
      <w:r w:rsidR="00736249">
        <w:fldChar w:fldCharType="end"/>
      </w:r>
      <w:r w:rsidR="00736249">
        <w:rPr>
          <w:rFonts w:hint="eastAsia"/>
        </w:rPr>
        <w:t>左</w:t>
      </w:r>
      <w:r w:rsidR="00582466">
        <w:rPr>
          <w:rFonts w:hint="eastAsia"/>
        </w:rPr>
        <w:t>圖，樣本具有</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16C5F">
        <w:rPr>
          <w:rFonts w:hint="eastAsia"/>
        </w:rPr>
        <w:t>、</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582466">
        <w:rPr>
          <w:rFonts w:hint="eastAsia"/>
        </w:rPr>
        <w:t>二特徵、且整體資料具有兩種類別</w:t>
      </w:r>
      <m:oMath>
        <m:r>
          <w:rPr>
            <w:rFonts w:ascii="Cambria Math" w:hAnsi="Cambria Math"/>
          </w:rPr>
          <m:t>Y</m:t>
        </m:r>
      </m:oMath>
      <w:r w:rsidR="00582466">
        <w:rPr>
          <w:rFonts w:hint="eastAsia"/>
        </w:rPr>
        <w:t>；</w:t>
      </w:r>
      <w:r w:rsidR="00A133D4">
        <w:rPr>
          <w:rFonts w:hint="eastAsia"/>
        </w:rPr>
        <w:t>第一步</w:t>
      </w:r>
      <w:r w:rsidR="00582466">
        <w:rPr>
          <w:rFonts w:hint="eastAsia"/>
        </w:rPr>
        <w:t>先由</w:t>
      </w:r>
      <w:r w:rsidR="00A133D4">
        <w:rPr>
          <w:rFonts w:hint="eastAsia"/>
        </w:rPr>
        <w:t>頂點，也稱為根節點的位置出發，以</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582466">
        <w:rPr>
          <w:rFonts w:hint="eastAsia"/>
        </w:rPr>
        <w:t>是否小於</w:t>
      </w:r>
      <w:r w:rsidR="00582466">
        <w:rPr>
          <w:rFonts w:hint="eastAsia"/>
        </w:rPr>
        <w:t>0.5</w:t>
      </w:r>
      <w:r w:rsidR="00582466">
        <w:rPr>
          <w:rFonts w:hint="eastAsia"/>
        </w:rPr>
        <w:t>作為評判</w:t>
      </w:r>
      <w:r w:rsidR="00BC0462">
        <w:rPr>
          <w:rFonts w:hint="eastAsia"/>
        </w:rPr>
        <w:t>，若</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BC0462">
        <w:rPr>
          <w:rFonts w:hint="eastAsia"/>
        </w:rPr>
        <w:t>小於</w:t>
      </w:r>
      <w:r w:rsidR="00BC0462">
        <w:rPr>
          <w:rFonts w:hint="eastAsia"/>
        </w:rPr>
        <w:t>0.5</w:t>
      </w:r>
      <w:r w:rsidR="00BC0462">
        <w:rPr>
          <w:rFonts w:hint="eastAsia"/>
        </w:rPr>
        <w:t>則將樣本歸屬為左方節點</w:t>
      </w:r>
      <w:r w:rsidR="00A133D4">
        <w:rPr>
          <w:rFonts w:hint="eastAsia"/>
        </w:rPr>
        <w:t>；</w:t>
      </w:r>
      <w:r w:rsidR="00BC0462">
        <w:rPr>
          <w:rFonts w:hint="eastAsia"/>
        </w:rPr>
        <w:t>接著確認</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BC0462">
        <w:rPr>
          <w:rFonts w:hint="eastAsia"/>
        </w:rPr>
        <w:t>是否小於</w:t>
      </w:r>
      <w:r w:rsidR="00BC0462">
        <w:rPr>
          <w:rFonts w:hint="eastAsia"/>
        </w:rPr>
        <w:t>0.3</w:t>
      </w:r>
      <w:r w:rsidR="00BC0462">
        <w:rPr>
          <w:rFonts w:hint="eastAsia"/>
        </w:rPr>
        <w:t>；若</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BC0462">
        <w:rPr>
          <w:rFonts w:hint="eastAsia"/>
        </w:rPr>
        <w:t>小於</w:t>
      </w:r>
      <w:r w:rsidR="00BC0462">
        <w:rPr>
          <w:rFonts w:hint="eastAsia"/>
        </w:rPr>
        <w:t>0.3</w:t>
      </w:r>
      <w:r w:rsidR="00BC0462">
        <w:rPr>
          <w:rFonts w:hint="eastAsia"/>
        </w:rPr>
        <w:t>，則將樣本歸屬於</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BC0462">
        <w:rPr>
          <w:rFonts w:hint="eastAsia"/>
        </w:rPr>
        <w:t>類別</w:t>
      </w:r>
      <w:r w:rsidR="00A133D4">
        <w:rPr>
          <w:rFonts w:hint="eastAsia"/>
        </w:rPr>
        <w:t>，此代表分類結果的最終節點則稱之為葉節點</w:t>
      </w:r>
      <w:r w:rsidR="00BC0462">
        <w:rPr>
          <w:rFonts w:hint="eastAsia"/>
        </w:rPr>
        <w:t>。</w:t>
      </w:r>
      <w:r w:rsidR="00784097">
        <w:rPr>
          <w:rFonts w:hint="eastAsia"/>
        </w:rPr>
        <w:t>根據</w:t>
      </w:r>
      <w:r w:rsidR="00172B30">
        <w:rPr>
          <w:rFonts w:hint="eastAsia"/>
        </w:rPr>
        <w:t>該</w:t>
      </w:r>
      <w:r w:rsidR="00784097">
        <w:rPr>
          <w:rFonts w:hint="eastAsia"/>
        </w:rPr>
        <w:t>決策樹，將</w:t>
      </w:r>
      <w:r w:rsidR="00172B30">
        <w:rPr>
          <w:rFonts w:hint="eastAsia"/>
        </w:rPr>
        <w:t>全部</w:t>
      </w:r>
      <w:r w:rsidR="00784097">
        <w:rPr>
          <w:rFonts w:hint="eastAsia"/>
        </w:rPr>
        <w:t>樣本歸類於</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172B30">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172B30">
        <w:rPr>
          <w:rFonts w:hint="eastAsia"/>
        </w:rPr>
        <w:t>類別</w:t>
      </w:r>
      <w:r w:rsidR="00A133D4">
        <w:rPr>
          <w:rFonts w:hint="eastAsia"/>
        </w:rPr>
        <w:t>，</w:t>
      </w:r>
      <w:r w:rsidR="00172B30">
        <w:rPr>
          <w:rFonts w:hint="eastAsia"/>
        </w:rPr>
        <w:t>而</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172B30">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172B30">
        <w:rPr>
          <w:rFonts w:hint="eastAsia"/>
        </w:rPr>
        <w:t>則擇</w:t>
      </w:r>
      <w:proofErr w:type="gramStart"/>
      <w:r w:rsidR="00172B30">
        <w:rPr>
          <w:rFonts w:hint="eastAsia"/>
        </w:rPr>
        <w:t>一</w:t>
      </w:r>
      <w:proofErr w:type="gramEnd"/>
      <w:r w:rsidR="00172B30">
        <w:rPr>
          <w:rFonts w:hint="eastAsia"/>
        </w:rPr>
        <w:t>代表著</w:t>
      </w:r>
      <m:oMath>
        <m:r>
          <w:rPr>
            <w:rFonts w:ascii="Cambria Math" w:hAnsi="Cambria Math"/>
          </w:rPr>
          <m:t>Y=0</m:t>
        </m:r>
      </m:oMath>
      <w:r w:rsidR="00172B30">
        <w:rPr>
          <w:rFonts w:hint="eastAsia"/>
        </w:rPr>
        <w:t>與</w:t>
      </w:r>
      <m:oMath>
        <m:r>
          <w:rPr>
            <w:rFonts w:ascii="Cambria Math" w:hAnsi="Cambria Math"/>
          </w:rPr>
          <m:t>Y=1</m:t>
        </m:r>
      </m:oMath>
      <w:r w:rsidR="00172B30">
        <w:rPr>
          <w:rFonts w:hint="eastAsia"/>
        </w:rPr>
        <w:t>某類特定類別</w:t>
      </w:r>
      <w:r w:rsidR="00736249">
        <w:rPr>
          <w:rFonts w:hint="eastAsia"/>
        </w:rPr>
        <w:t>；</w:t>
      </w:r>
      <w:r w:rsidR="00736249">
        <w:fldChar w:fldCharType="begin"/>
      </w:r>
      <w:r w:rsidR="00736249">
        <w:instrText xml:space="preserve"> </w:instrText>
      </w:r>
      <w:r w:rsidR="00736249">
        <w:rPr>
          <w:rFonts w:hint="eastAsia"/>
        </w:rPr>
        <w:instrText>REF _Ref121330155 \p \h</w:instrText>
      </w:r>
      <w:r w:rsidR="00736249">
        <w:instrText xml:space="preserve"> </w:instrText>
      </w:r>
      <w:r w:rsidR="00736249">
        <w:fldChar w:fldCharType="separate"/>
      </w:r>
      <w:r w:rsidR="00F76BC5">
        <w:rPr>
          <w:rFonts w:hint="eastAsia"/>
        </w:rPr>
        <w:t>如上</w:t>
      </w:r>
      <w:r w:rsidR="00736249">
        <w:fldChar w:fldCharType="end"/>
      </w:r>
      <w:r w:rsidR="00736249">
        <w:rPr>
          <w:rFonts w:hint="eastAsia"/>
        </w:rPr>
        <w:t>右圖，則將決策樹的</w:t>
      </w:r>
      <w:r w:rsidR="009B4B25">
        <w:rPr>
          <w:rFonts w:hint="eastAsia"/>
        </w:rPr>
        <w:t>決策</w:t>
      </w:r>
      <w:r w:rsidR="005E5CB2">
        <w:rPr>
          <w:rFonts w:hint="eastAsia"/>
        </w:rPr>
        <w:t>方式</w:t>
      </w:r>
      <w:r w:rsidR="009B4B25">
        <w:rPr>
          <w:rFonts w:hint="eastAsia"/>
        </w:rPr>
        <w:t>改</w:t>
      </w:r>
      <w:r w:rsidR="008001CA">
        <w:rPr>
          <w:rFonts w:hint="eastAsia"/>
        </w:rPr>
        <w:t>以</w:t>
      </w:r>
      <w:r w:rsidR="009B4B25">
        <w:rPr>
          <w:rFonts w:hint="eastAsia"/>
        </w:rPr>
        <w:t>樣本空間呈現</w:t>
      </w:r>
      <w:r w:rsidR="00172B30">
        <w:rPr>
          <w:rFonts w:hint="eastAsia"/>
        </w:rPr>
        <w:t>。</w:t>
      </w:r>
    </w:p>
    <w:p w14:paraId="168EB2AB" w14:textId="3878127B" w:rsidR="00C671AF" w:rsidRDefault="00172B30" w:rsidP="00C671AF">
      <w:r>
        <w:rPr>
          <w:rFonts w:hint="eastAsia"/>
        </w:rPr>
        <w:lastRenderedPageBreak/>
        <w:t>決策樹通常依據</w:t>
      </w:r>
      <w:proofErr w:type="gramStart"/>
      <w:r>
        <w:rPr>
          <w:rFonts w:hint="eastAsia"/>
        </w:rPr>
        <w:t>最終切分後</w:t>
      </w:r>
      <w:proofErr w:type="gramEnd"/>
      <w:r>
        <w:rPr>
          <w:rFonts w:hint="eastAsia"/>
        </w:rPr>
        <w:t>各節點</w:t>
      </w:r>
      <w:r w:rsidR="003D17BC">
        <w:rPr>
          <w:rFonts w:hint="eastAsia"/>
        </w:rPr>
        <w:t>中</w:t>
      </w:r>
      <w:r>
        <w:rPr>
          <w:rFonts w:hint="eastAsia"/>
        </w:rPr>
        <w:t>的資料純粹度</w:t>
      </w:r>
      <w:r w:rsidR="003D17BC">
        <w:rPr>
          <w:rFonts w:hint="eastAsia"/>
        </w:rPr>
        <w:t>來評判該決策樹的好壞，</w:t>
      </w:r>
      <w:r w:rsidR="009C4E5D">
        <w:rPr>
          <w:rFonts w:hint="eastAsia"/>
        </w:rPr>
        <w:t>而常見於計算資料純粹度的方法有</w:t>
      </w:r>
      <w:r w:rsidR="009C4E5D" w:rsidRPr="009C4E5D">
        <w:rPr>
          <w:rFonts w:hint="eastAsia"/>
        </w:rPr>
        <w:t>資訊增益</w:t>
      </w:r>
      <w:r w:rsidR="009C4E5D">
        <w:rPr>
          <w:rFonts w:hint="eastAsia"/>
        </w:rPr>
        <w:t>（</w:t>
      </w:r>
      <w:r w:rsidR="009C4E5D">
        <w:rPr>
          <w:rFonts w:hint="eastAsia"/>
        </w:rPr>
        <w:t>In</w:t>
      </w:r>
      <w:r w:rsidR="009C4E5D">
        <w:t>formation gain</w:t>
      </w:r>
      <w:r w:rsidR="009C4E5D">
        <w:rPr>
          <w:rFonts w:hint="eastAsia"/>
        </w:rPr>
        <w:t>）、</w:t>
      </w:r>
      <w:proofErr w:type="gramStart"/>
      <w:r w:rsidR="009C4E5D" w:rsidRPr="009C4E5D">
        <w:rPr>
          <w:rFonts w:hint="eastAsia"/>
        </w:rPr>
        <w:t>基尼係數</w:t>
      </w:r>
      <w:proofErr w:type="gramEnd"/>
      <w:r w:rsidR="009C4E5D">
        <w:rPr>
          <w:rFonts w:hint="eastAsia"/>
        </w:rPr>
        <w:t>（</w:t>
      </w:r>
      <w:r w:rsidR="009C4E5D">
        <w:rPr>
          <w:rFonts w:hint="eastAsia"/>
        </w:rPr>
        <w:t>Gini index</w:t>
      </w:r>
      <w:r w:rsidR="009C4E5D">
        <w:rPr>
          <w:rFonts w:hint="eastAsia"/>
        </w:rPr>
        <w:t>）</w:t>
      </w:r>
      <w:r w:rsidR="00423328">
        <w:rPr>
          <w:rFonts w:hint="eastAsia"/>
        </w:rPr>
        <w:t>；然而為了避免決策樹分支過於細碎，造成分類結果過於</w:t>
      </w:r>
      <w:r w:rsidR="00FE33A0">
        <w:rPr>
          <w:rFonts w:hint="eastAsia"/>
        </w:rPr>
        <w:t>擬合</w:t>
      </w:r>
      <w:r w:rsidR="00423328">
        <w:rPr>
          <w:rFonts w:hint="eastAsia"/>
        </w:rPr>
        <w:t>分類資料，</w:t>
      </w:r>
      <w:r w:rsidR="00DC2C8E">
        <w:rPr>
          <w:rFonts w:hint="eastAsia"/>
        </w:rPr>
        <w:t>則以</w:t>
      </w:r>
      <w:r w:rsidR="00615784">
        <w:rPr>
          <w:rFonts w:hint="eastAsia"/>
        </w:rPr>
        <w:t>比例增益（</w:t>
      </w:r>
      <w:r w:rsidR="00615784">
        <w:rPr>
          <w:rFonts w:hint="eastAsia"/>
        </w:rPr>
        <w:t>R</w:t>
      </w:r>
      <w:r w:rsidR="00615784">
        <w:t>atio gain</w:t>
      </w:r>
      <w:r w:rsidR="00615784">
        <w:rPr>
          <w:rFonts w:hint="eastAsia"/>
        </w:rPr>
        <w:t>）</w:t>
      </w:r>
      <w:r w:rsidR="00273457">
        <w:rPr>
          <w:rFonts w:hint="eastAsia"/>
        </w:rPr>
        <w:t>來規範整體</w:t>
      </w:r>
      <w:r w:rsidR="006612FB">
        <w:rPr>
          <w:rFonts w:hint="eastAsia"/>
        </w:rPr>
        <w:t>決策</w:t>
      </w:r>
      <w:r w:rsidR="00273457">
        <w:rPr>
          <w:rFonts w:hint="eastAsia"/>
        </w:rPr>
        <w:t>樹</w:t>
      </w:r>
      <w:r w:rsidR="006612FB">
        <w:rPr>
          <w:rFonts w:hint="eastAsia"/>
        </w:rPr>
        <w:t>的</w:t>
      </w:r>
      <w:r w:rsidR="00273457">
        <w:rPr>
          <w:rFonts w:hint="eastAsia"/>
        </w:rPr>
        <w:t>分</w:t>
      </w:r>
      <w:r w:rsidR="008001CA">
        <w:rPr>
          <w:rFonts w:hint="eastAsia"/>
        </w:rPr>
        <w:t>支</w:t>
      </w:r>
      <w:r w:rsidR="006612FB">
        <w:rPr>
          <w:rFonts w:hint="eastAsia"/>
        </w:rPr>
        <w:t>個數。</w:t>
      </w:r>
    </w:p>
    <w:p w14:paraId="3B1AC05B" w14:textId="400F0E6D" w:rsidR="00A133D4" w:rsidRPr="009C4E5D" w:rsidRDefault="00A133D4" w:rsidP="00C671AF">
      <w:r>
        <w:rPr>
          <w:rFonts w:hint="eastAsia"/>
        </w:rPr>
        <w:t>決策樹作為分類模型具有簡單、且高度可解釋性與便於視覺化的優點；同時得益於本身為條件</w:t>
      </w:r>
      <w:proofErr w:type="gramStart"/>
      <w:r>
        <w:rPr>
          <w:rFonts w:hint="eastAsia"/>
        </w:rPr>
        <w:t>判別式的特性</w:t>
      </w:r>
      <w:proofErr w:type="gramEnd"/>
      <w:r>
        <w:rPr>
          <w:rFonts w:hint="eastAsia"/>
        </w:rPr>
        <w:t>，相較於其他種</w:t>
      </w:r>
      <w:r w:rsidR="008001CA">
        <w:rPr>
          <w:rFonts w:hint="eastAsia"/>
        </w:rPr>
        <w:t>分類</w:t>
      </w:r>
      <w:r>
        <w:rPr>
          <w:rFonts w:hint="eastAsia"/>
        </w:rPr>
        <w:t>模型，決策樹所使用的運算資源與花費時間也相對微</w:t>
      </w:r>
      <w:r w:rsidR="008001CA">
        <w:rPr>
          <w:rFonts w:hint="eastAsia"/>
        </w:rPr>
        <w:t>小</w:t>
      </w:r>
      <w:r>
        <w:rPr>
          <w:rFonts w:hint="eastAsia"/>
        </w:rPr>
        <w:t>許多</w:t>
      </w:r>
      <w:r w:rsidR="004C7B0A">
        <w:rPr>
          <w:rFonts w:hint="eastAsia"/>
        </w:rPr>
        <w:t>。</w:t>
      </w:r>
      <w:r w:rsidR="00C671AF">
        <w:rPr>
          <w:rFonts w:hint="eastAsia"/>
        </w:rPr>
        <w:t>然而</w:t>
      </w:r>
      <w:r w:rsidR="006B7478">
        <w:rPr>
          <w:rFonts w:hint="eastAsia"/>
        </w:rPr>
        <w:t>缺點在於</w:t>
      </w:r>
      <w:r w:rsidR="00C671AF">
        <w:rPr>
          <w:rFonts w:hint="eastAsia"/>
        </w:rPr>
        <w:t>當資料類別過於複雜、難以區分時將大幅增加決策樹的深度，</w:t>
      </w:r>
      <w:proofErr w:type="gramStart"/>
      <w:r w:rsidR="00C671AF">
        <w:rPr>
          <w:rFonts w:hint="eastAsia"/>
        </w:rPr>
        <w:t>導致過</w:t>
      </w:r>
      <w:r w:rsidR="00FE33A0">
        <w:rPr>
          <w:rFonts w:hint="eastAsia"/>
        </w:rPr>
        <w:t>擬合</w:t>
      </w:r>
      <w:proofErr w:type="gramEnd"/>
      <w:r w:rsidR="00C671AF">
        <w:rPr>
          <w:rFonts w:hint="eastAsia"/>
        </w:rPr>
        <w:t>的情</w:t>
      </w:r>
      <w:r w:rsidR="008001CA">
        <w:rPr>
          <w:rFonts w:hint="eastAsia"/>
        </w:rPr>
        <w:t>形產生</w:t>
      </w:r>
      <w:r w:rsidR="006B7478">
        <w:rPr>
          <w:rFonts w:hint="eastAsia"/>
        </w:rPr>
        <w:t>。</w:t>
      </w:r>
    </w:p>
    <w:p w14:paraId="000196BF" w14:textId="4242802E" w:rsidR="003F008A" w:rsidRDefault="00860259" w:rsidP="003F008A">
      <w:pPr>
        <w:pStyle w:val="3"/>
      </w:pPr>
      <w:bookmarkStart w:id="112" w:name="_Toc122553142"/>
      <w:bookmarkStart w:id="113" w:name="_Toc123328447"/>
      <w:r>
        <w:rPr>
          <w:rFonts w:hint="eastAsia"/>
        </w:rPr>
        <w:t>隨機森林</w:t>
      </w:r>
      <w:bookmarkEnd w:id="112"/>
      <w:bookmarkEnd w:id="113"/>
    </w:p>
    <w:p w14:paraId="4641FF2F" w14:textId="7C2DCC61" w:rsidR="00DD68BA" w:rsidRDefault="000938EB" w:rsidP="000F1E21">
      <w:r>
        <w:rPr>
          <w:rFonts w:hint="eastAsia"/>
        </w:rPr>
        <w:t>隨機森林由</w:t>
      </w:r>
      <w:r>
        <w:fldChar w:fldCharType="begin"/>
      </w:r>
      <w:r>
        <w:instrText xml:space="preserve"> ADDIN EN.CITE &lt;EndNote&gt;&lt;Cite AuthorYear="1"&gt;&lt;Author&gt;Breiman&lt;/Author&gt;&lt;Year&gt;2001&lt;/Year&gt;&lt;RecNum&gt;22&lt;/RecNum&gt;&lt;DisplayText&gt;Breiman (2001)&lt;/DisplayText&gt;&lt;record&gt;&lt;rec-number&gt;22&lt;/rec-number&gt;&lt;foreign-keys&gt;&lt;key app="EN" db-id="05ap5e5p6dtraoe5ae0x25au9rtpv00p9dev" timestamp="1670408671"&gt;22&lt;/key&gt;&lt;/foreign-keys&gt;&lt;ref-type name="Journal Article"&gt;17&lt;/ref-type&gt;&lt;contributors&gt;&lt;authors&gt;&lt;author&gt;Breiman, Leo&lt;/author&gt;&lt;/authors&gt;&lt;/contributors&gt;&lt;titles&gt;&lt;title&gt;Random forests&lt;/title&gt;&lt;secondary-title&gt;Machine learning&lt;/secondary-title&gt;&lt;/titles&gt;&lt;periodical&gt;&lt;full-title&gt;Machine learning&lt;/full-title&gt;&lt;/periodical&gt;&lt;pages&gt;5-32&lt;/pages&gt;&lt;volume&gt;45&lt;/volume&gt;&lt;number&gt;1&lt;/number&gt;&lt;dates&gt;&lt;year&gt;2001&lt;/year&gt;&lt;/dates&gt;&lt;isbn&gt;1573-0565&lt;/isbn&gt;&lt;urls&gt;&lt;/urls&gt;&lt;/record&gt;&lt;/Cite&gt;&lt;/EndNote&gt;</w:instrText>
      </w:r>
      <w:r>
        <w:fldChar w:fldCharType="separate"/>
      </w:r>
      <w:r>
        <w:rPr>
          <w:noProof/>
        </w:rPr>
        <w:t>Breiman (2001)</w:t>
      </w:r>
      <w:r>
        <w:fldChar w:fldCharType="end"/>
      </w:r>
      <w:r w:rsidR="004F5634">
        <w:t xml:space="preserve"> </w:t>
      </w:r>
      <w:r>
        <w:rPr>
          <w:rFonts w:hint="eastAsia"/>
        </w:rPr>
        <w:t>提出，</w:t>
      </w:r>
      <w:r w:rsidR="00814F6F">
        <w:rPr>
          <w:rFonts w:hint="eastAsia"/>
        </w:rPr>
        <w:t>主要概念是以多棵</w:t>
      </w:r>
      <w:r w:rsidR="009C3292">
        <w:rPr>
          <w:rFonts w:hint="eastAsia"/>
        </w:rPr>
        <w:t>較為低矮的</w:t>
      </w:r>
      <w:r w:rsidR="00814F6F">
        <w:rPr>
          <w:rFonts w:hint="eastAsia"/>
        </w:rPr>
        <w:t>決策樹</w:t>
      </w:r>
      <w:r w:rsidR="0019638A">
        <w:rPr>
          <w:rFonts w:hint="eastAsia"/>
        </w:rPr>
        <w:t>作為</w:t>
      </w:r>
      <w:r w:rsidR="00C671AF">
        <w:rPr>
          <w:rFonts w:hint="eastAsia"/>
        </w:rPr>
        <w:t>分類模型</w:t>
      </w:r>
      <w:r w:rsidR="006B7478">
        <w:rPr>
          <w:rFonts w:hint="eastAsia"/>
        </w:rPr>
        <w:t>。</w:t>
      </w:r>
      <w:r w:rsidR="0019638A">
        <w:rPr>
          <w:rFonts w:hint="eastAsia"/>
        </w:rPr>
        <w:t>如上文所提及，當資料趨向多</w:t>
      </w:r>
      <w:r w:rsidR="00884C51">
        <w:rPr>
          <w:rFonts w:hint="eastAsia"/>
        </w:rPr>
        <w:t>維</w:t>
      </w:r>
      <w:r w:rsidR="0019638A">
        <w:rPr>
          <w:rFonts w:hint="eastAsia"/>
        </w:rPr>
        <w:t>度、複雜且難以簡單</w:t>
      </w:r>
      <w:r w:rsidR="00DD68BA">
        <w:rPr>
          <w:rFonts w:hint="eastAsia"/>
        </w:rPr>
        <w:t>方式</w:t>
      </w:r>
      <w:r w:rsidR="0019638A">
        <w:rPr>
          <w:rFonts w:hint="eastAsia"/>
        </w:rPr>
        <w:t>區分時，建構出的決策樹時常過度的複雜與</w:t>
      </w:r>
      <w:proofErr w:type="gramStart"/>
      <w:r w:rsidR="0019638A">
        <w:rPr>
          <w:rFonts w:hint="eastAsia"/>
        </w:rPr>
        <w:t>深入，</w:t>
      </w:r>
      <w:proofErr w:type="gramEnd"/>
      <w:r w:rsidR="0019638A">
        <w:rPr>
          <w:rFonts w:hint="eastAsia"/>
        </w:rPr>
        <w:t>導致冗長的運算時間</w:t>
      </w:r>
      <w:proofErr w:type="gramStart"/>
      <w:r w:rsidR="00DD68BA">
        <w:rPr>
          <w:rFonts w:hint="eastAsia"/>
        </w:rPr>
        <w:t>及</w:t>
      </w:r>
      <w:r w:rsidR="0019638A">
        <w:rPr>
          <w:rFonts w:hint="eastAsia"/>
        </w:rPr>
        <w:t>過</w:t>
      </w:r>
      <w:r w:rsidR="00FE33A0">
        <w:rPr>
          <w:rFonts w:hint="eastAsia"/>
        </w:rPr>
        <w:t>擬合</w:t>
      </w:r>
      <w:proofErr w:type="gramEnd"/>
      <w:r w:rsidR="0019638A">
        <w:rPr>
          <w:rFonts w:hint="eastAsia"/>
        </w:rPr>
        <w:t>的可能性。</w:t>
      </w:r>
      <w:r w:rsidR="00884C51">
        <w:rPr>
          <w:rFonts w:hint="eastAsia"/>
        </w:rPr>
        <w:t>隨機森林則透過結合決策樹與</w:t>
      </w:r>
      <w:r w:rsidR="00884C51" w:rsidRPr="00312000">
        <w:rPr>
          <w:rFonts w:hint="eastAsia"/>
        </w:rPr>
        <w:t>引導聚集算法</w:t>
      </w:r>
      <w:r w:rsidR="00884C51">
        <w:rPr>
          <w:rFonts w:hint="eastAsia"/>
        </w:rPr>
        <w:t>（</w:t>
      </w:r>
      <w:r w:rsidR="00884C51" w:rsidRPr="00312000">
        <w:t>Bootstrap aggregating</w:t>
      </w:r>
      <w:r w:rsidR="00884C51">
        <w:rPr>
          <w:rFonts w:hint="eastAsia"/>
        </w:rPr>
        <w:t>，又</w:t>
      </w:r>
      <w:r w:rsidR="00EF4C8F">
        <w:rPr>
          <w:rFonts w:hint="eastAsia"/>
        </w:rPr>
        <w:t>可</w:t>
      </w:r>
      <w:r w:rsidR="00884C51">
        <w:rPr>
          <w:rFonts w:hint="eastAsia"/>
        </w:rPr>
        <w:t>簡稱為</w:t>
      </w:r>
      <w:r w:rsidR="00884C51">
        <w:rPr>
          <w:rFonts w:hint="eastAsia"/>
        </w:rPr>
        <w:t>B</w:t>
      </w:r>
      <w:r w:rsidR="00884C51">
        <w:t>agging</w:t>
      </w:r>
      <w:r w:rsidR="00884C51">
        <w:rPr>
          <w:rFonts w:hint="eastAsia"/>
        </w:rPr>
        <w:t>）</w:t>
      </w:r>
      <w:r w:rsidR="00113F13">
        <w:rPr>
          <w:rFonts w:hint="eastAsia"/>
        </w:rPr>
        <w:t>，嘗試</w:t>
      </w:r>
      <w:r w:rsidR="0019638A">
        <w:rPr>
          <w:rFonts w:hint="eastAsia"/>
        </w:rPr>
        <w:t>解決</w:t>
      </w:r>
      <w:r w:rsidR="006B7478">
        <w:rPr>
          <w:rFonts w:hint="eastAsia"/>
        </w:rPr>
        <w:t>結合</w:t>
      </w:r>
      <w:r w:rsidR="00884C51">
        <w:rPr>
          <w:rFonts w:hint="eastAsia"/>
        </w:rPr>
        <w:t>此問題</w:t>
      </w:r>
      <w:r w:rsidR="00DD68BA">
        <w:rPr>
          <w:rFonts w:hint="eastAsia"/>
        </w:rPr>
        <w:t>。</w:t>
      </w:r>
      <w:r w:rsidR="00DD68BA">
        <w:fldChar w:fldCharType="begin"/>
      </w:r>
      <w:r w:rsidR="00DD68BA">
        <w:instrText xml:space="preserve"> ADDIN EN.CITE &lt;EndNote&gt;&lt;Cite AuthorYear="1"&gt;&lt;Author&gt;Efron&lt;/Author&gt;&lt;Year&gt;1994&lt;/Year&gt;&lt;RecNum&gt;23&lt;/RecNum&gt;&lt;DisplayText&gt;Efron and Tibshirani (1994)&lt;/DisplayText&gt;&lt;record&gt;&lt;rec-number&gt;23&lt;/rec-number&gt;&lt;foreign-keys&gt;&lt;key app="EN" db-id="05ap5e5p6dtraoe5ae0x25au9rtpv00p9dev" timestamp="1670410053"&gt;23&lt;/key&gt;&lt;/foreign-keys&gt;&lt;ref-type name="Book"&gt;6&lt;/ref-type&gt;&lt;contributors&gt;&lt;authors&gt;&lt;author&gt;Efron, Bradley&lt;/author&gt;&lt;author&gt;Tibshirani, Robert J&lt;/author&gt;&lt;/authors&gt;&lt;/contributors&gt;&lt;titles&gt;&lt;title&gt;An introduction to the bootstrap&lt;/title&gt;&lt;/titles&gt;&lt;dates&gt;&lt;year&gt;1994&lt;/year&gt;&lt;/dates&gt;&lt;publisher&gt;CRC press&lt;/publisher&gt;&lt;isbn&gt;0412042312&lt;/isbn&gt;&lt;urls&gt;&lt;/urls&gt;&lt;/record&gt;&lt;/Cite&gt;&lt;/EndNote&gt;</w:instrText>
      </w:r>
      <w:r w:rsidR="00DD68BA">
        <w:fldChar w:fldCharType="separate"/>
      </w:r>
      <w:r w:rsidR="00DD68BA">
        <w:rPr>
          <w:noProof/>
        </w:rPr>
        <w:t>Efron and Tibshirani (1994)</w:t>
      </w:r>
      <w:r w:rsidR="00DD68BA">
        <w:fldChar w:fldCharType="end"/>
      </w:r>
      <w:r w:rsidR="004F5634">
        <w:t xml:space="preserve"> </w:t>
      </w:r>
      <w:r w:rsidR="00113F13">
        <w:rPr>
          <w:rFonts w:hint="eastAsia"/>
        </w:rPr>
        <w:t>所發展的</w:t>
      </w:r>
      <w:r w:rsidR="00DD68BA" w:rsidRPr="00312000">
        <w:rPr>
          <w:rFonts w:hint="eastAsia"/>
        </w:rPr>
        <w:t>引導聚集算法</w:t>
      </w:r>
      <w:r w:rsidR="00113F13">
        <w:rPr>
          <w:rFonts w:hint="eastAsia"/>
        </w:rPr>
        <w:t>，乃透過將整體</w:t>
      </w:r>
      <w:proofErr w:type="gramStart"/>
      <w:r w:rsidR="00113F13">
        <w:rPr>
          <w:rFonts w:hint="eastAsia"/>
        </w:rPr>
        <w:t>資料切分出</w:t>
      </w:r>
      <w:proofErr w:type="gramEnd"/>
      <w:r w:rsidR="00113F13">
        <w:rPr>
          <w:rFonts w:hint="eastAsia"/>
        </w:rPr>
        <w:t>若干個小型子資料集，並分別依據</w:t>
      </w:r>
      <w:r w:rsidR="00EF4C8F">
        <w:rPr>
          <w:rFonts w:hint="eastAsia"/>
        </w:rPr>
        <w:t>此些小型子資料訓練若干</w:t>
      </w:r>
      <w:r w:rsidR="00CA2007">
        <w:rPr>
          <w:rFonts w:hint="eastAsia"/>
        </w:rPr>
        <w:t>回歸／分類</w:t>
      </w:r>
      <w:r w:rsidR="00EF4C8F">
        <w:rPr>
          <w:rFonts w:hint="eastAsia"/>
        </w:rPr>
        <w:t>模型，而後</w:t>
      </w:r>
      <w:r w:rsidR="00B23386">
        <w:rPr>
          <w:rFonts w:hint="eastAsia"/>
        </w:rPr>
        <w:t>根據</w:t>
      </w:r>
      <w:r w:rsidR="00CA2007">
        <w:rPr>
          <w:rFonts w:hint="eastAsia"/>
        </w:rPr>
        <w:t>此些</w:t>
      </w:r>
      <w:r w:rsidR="00EF4C8F">
        <w:rPr>
          <w:rFonts w:hint="eastAsia"/>
        </w:rPr>
        <w:t>訓練出的眾多</w:t>
      </w:r>
      <w:r w:rsidR="00CA2007">
        <w:rPr>
          <w:rFonts w:hint="eastAsia"/>
        </w:rPr>
        <w:t>模型以</w:t>
      </w:r>
      <w:r w:rsidR="00EF4C8F">
        <w:rPr>
          <w:rFonts w:hint="eastAsia"/>
        </w:rPr>
        <w:t>取平均值</w:t>
      </w:r>
      <w:r w:rsidR="00CA2007">
        <w:rPr>
          <w:rFonts w:hint="eastAsia"/>
        </w:rPr>
        <w:t>／多數票的方式，來</w:t>
      </w:r>
      <w:r w:rsidR="00D77007">
        <w:rPr>
          <w:rFonts w:hint="eastAsia"/>
        </w:rPr>
        <w:t>進行資料的評判。其概念類似</w:t>
      </w:r>
      <w:r w:rsidR="00393575">
        <w:rPr>
          <w:rFonts w:hint="eastAsia"/>
        </w:rPr>
        <w:t>比起</w:t>
      </w:r>
      <w:r w:rsidR="000F1E21">
        <w:rPr>
          <w:rFonts w:hint="eastAsia"/>
        </w:rPr>
        <w:t>傳統由單一領導者進行決策，改為由</w:t>
      </w:r>
      <w:r w:rsidR="00393575">
        <w:rPr>
          <w:rFonts w:hint="eastAsia"/>
        </w:rPr>
        <w:t>各</w:t>
      </w:r>
      <w:r w:rsidR="000F1E21">
        <w:rPr>
          <w:rFonts w:hint="eastAsia"/>
        </w:rPr>
        <w:t>個不相同</w:t>
      </w:r>
      <w:r w:rsidR="00393575">
        <w:rPr>
          <w:rFonts w:hint="eastAsia"/>
        </w:rPr>
        <w:t>領域</w:t>
      </w:r>
      <w:r w:rsidR="000F1E21">
        <w:rPr>
          <w:rFonts w:hint="eastAsia"/>
        </w:rPr>
        <w:t>的</w:t>
      </w:r>
      <w:r w:rsidR="00393575">
        <w:rPr>
          <w:rFonts w:hint="eastAsia"/>
        </w:rPr>
        <w:t>專家</w:t>
      </w:r>
      <w:r w:rsidR="000F1E21">
        <w:rPr>
          <w:rFonts w:hint="eastAsia"/>
        </w:rPr>
        <w:t>討論、表決的方式進行</w:t>
      </w:r>
      <w:r w:rsidR="005E6878">
        <w:rPr>
          <w:rFonts w:hint="eastAsia"/>
        </w:rPr>
        <w:t>，有更高機率產出</w:t>
      </w:r>
      <w:r w:rsidR="00A55F5D">
        <w:rPr>
          <w:rFonts w:hint="eastAsia"/>
        </w:rPr>
        <w:t>較為</w:t>
      </w:r>
      <w:r w:rsidR="005E6878">
        <w:rPr>
          <w:rFonts w:hint="eastAsia"/>
        </w:rPr>
        <w:t>適當的</w:t>
      </w:r>
      <w:r w:rsidR="007414DA">
        <w:rPr>
          <w:rFonts w:hint="eastAsia"/>
        </w:rPr>
        <w:t>決策</w:t>
      </w:r>
      <w:r w:rsidR="000F1E21">
        <w:rPr>
          <w:rFonts w:hint="eastAsia"/>
        </w:rPr>
        <w:t>。</w:t>
      </w:r>
    </w:p>
    <w:p w14:paraId="049A2752" w14:textId="77777777" w:rsidR="00170A7C" w:rsidRDefault="00170A7C" w:rsidP="00170A7C">
      <w:pPr>
        <w:pStyle w:val="aa"/>
        <w:keepNext/>
      </w:pPr>
      <w:r w:rsidRPr="00170A7C">
        <w:rPr>
          <w:noProof/>
        </w:rPr>
        <w:lastRenderedPageBreak/>
        <w:drawing>
          <wp:inline distT="0" distB="0" distL="0" distR="0" wp14:anchorId="526C70F7" wp14:editId="011C3BA9">
            <wp:extent cx="3600000" cy="2816839"/>
            <wp:effectExtent l="0" t="0" r="635" b="317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000" cy="2816839"/>
                    </a:xfrm>
                    <a:prstGeom prst="rect">
                      <a:avLst/>
                    </a:prstGeom>
                  </pic:spPr>
                </pic:pic>
              </a:graphicData>
            </a:graphic>
          </wp:inline>
        </w:drawing>
      </w:r>
    </w:p>
    <w:p w14:paraId="59AB2B41" w14:textId="1DDF1ADD" w:rsidR="00170A7C" w:rsidRDefault="00170A7C" w:rsidP="00170A7C">
      <w:pPr>
        <w:pStyle w:val="af5"/>
      </w:pPr>
      <w:bookmarkStart w:id="114" w:name="_Toc12332850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23</w:t>
      </w:r>
      <w:r w:rsidR="00F85191">
        <w:fldChar w:fldCharType="end"/>
      </w:r>
      <w:r>
        <w:t xml:space="preserve"> </w:t>
      </w:r>
      <w:r w:rsidRPr="00170A7C">
        <w:rPr>
          <w:rFonts w:hint="eastAsia"/>
        </w:rPr>
        <w:t>引導聚集算法</w:t>
      </w:r>
      <w:r>
        <w:rPr>
          <w:rFonts w:hint="eastAsia"/>
        </w:rPr>
        <w:t>示意圖</w:t>
      </w:r>
      <w:r>
        <w:rPr>
          <w:rFonts w:hint="eastAsia"/>
        </w:rPr>
        <w:t xml:space="preserve"> </w:t>
      </w:r>
      <w:r>
        <w:fldChar w:fldCharType="begin"/>
      </w:r>
      <w:r>
        <w:instrText xml:space="preserve"> ADDIN EN.CITE &lt;EndNote&gt;&lt;Cite&gt;&lt;Author&gt;Efron&lt;/Author&gt;&lt;Year&gt;1994&lt;/Year&gt;&lt;RecNum&gt;23&lt;/RecNum&gt;&lt;DisplayText&gt;(Efron &amp;amp; Tibshirani, 1994)&lt;/DisplayText&gt;&lt;record&gt;&lt;rec-number&gt;23&lt;/rec-number&gt;&lt;foreign-keys&gt;&lt;key app="EN" db-id="05ap5e5p6dtraoe5ae0x25au9rtpv00p9dev" timestamp="1670410053"&gt;23&lt;/key&gt;&lt;/foreign-keys&gt;&lt;ref-type name="Book"&gt;6&lt;/ref-type&gt;&lt;contributors&gt;&lt;authors&gt;&lt;author&gt;Efron, Bradley&lt;/author&gt;&lt;author&gt;Tibshirani, Robert J&lt;/author&gt;&lt;/authors&gt;&lt;/contributors&gt;&lt;titles&gt;&lt;title&gt;An introduction to the bootstrap&lt;/title&gt;&lt;/titles&gt;&lt;dates&gt;&lt;year&gt;1994&lt;/year&gt;&lt;/dates&gt;&lt;publisher&gt;CRC press&lt;/publisher&gt;&lt;isbn&gt;0412042312&lt;/isbn&gt;&lt;urls&gt;&lt;/urls&gt;&lt;/record&gt;&lt;/Cite&gt;&lt;/EndNote&gt;</w:instrText>
      </w:r>
      <w:r>
        <w:fldChar w:fldCharType="separate"/>
      </w:r>
      <w:r>
        <w:rPr>
          <w:noProof/>
        </w:rPr>
        <w:t>(Efron &amp; Tibshirani, 1994)</w:t>
      </w:r>
      <w:r>
        <w:fldChar w:fldCharType="end"/>
      </w:r>
      <w:r>
        <w:rPr>
          <w:rFonts w:hint="eastAsia"/>
        </w:rPr>
        <w:t>。</w:t>
      </w:r>
      <w:bookmarkEnd w:id="114"/>
    </w:p>
    <w:p w14:paraId="645A1B42" w14:textId="11B020AF" w:rsidR="000F1E21" w:rsidRPr="00E937DB" w:rsidRDefault="000F1E21" w:rsidP="00E937DB">
      <w:r>
        <w:rPr>
          <w:rFonts w:hint="eastAsia"/>
        </w:rPr>
        <w:t>隨機森林</w:t>
      </w:r>
      <w:r w:rsidR="009C3292">
        <w:rPr>
          <w:rFonts w:hint="eastAsia"/>
        </w:rPr>
        <w:t>即</w:t>
      </w:r>
      <w:r>
        <w:rPr>
          <w:rFonts w:hint="eastAsia"/>
        </w:rPr>
        <w:t>是</w:t>
      </w:r>
      <w:r w:rsidR="00170A7C">
        <w:rPr>
          <w:rFonts w:hint="eastAsia"/>
        </w:rPr>
        <w:t>改用眾多</w:t>
      </w:r>
      <w:r w:rsidR="009C3292">
        <w:rPr>
          <w:rFonts w:hint="eastAsia"/>
        </w:rPr>
        <w:t>較為</w:t>
      </w:r>
      <w:r w:rsidR="00170A7C">
        <w:rPr>
          <w:rFonts w:hint="eastAsia"/>
        </w:rPr>
        <w:t>簡單、低矮的決策</w:t>
      </w:r>
      <w:r w:rsidR="008343F8">
        <w:rPr>
          <w:rFonts w:hint="eastAsia"/>
        </w:rPr>
        <w:t>樹</w:t>
      </w:r>
      <w:r w:rsidR="001A2BF5">
        <w:rPr>
          <w:rFonts w:hint="eastAsia"/>
        </w:rPr>
        <w:t>做為分類模型。</w:t>
      </w:r>
      <w:r w:rsidR="009C3292">
        <w:rPr>
          <w:rFonts w:hint="eastAsia"/>
        </w:rPr>
        <w:t>隨機森林內的</w:t>
      </w:r>
      <w:r w:rsidR="001A2BF5">
        <w:rPr>
          <w:rFonts w:hint="eastAsia"/>
        </w:rPr>
        <w:t>決策樹之間相互獨立，且會使用到何種資料、何種特徵皆是隨機給定，如此的設計可以同時建構並</w:t>
      </w:r>
      <w:r w:rsidR="00FE33A0">
        <w:rPr>
          <w:rFonts w:hint="eastAsia"/>
        </w:rPr>
        <w:t>平行</w:t>
      </w:r>
      <w:r w:rsidR="001A2BF5">
        <w:rPr>
          <w:rFonts w:hint="eastAsia"/>
        </w:rPr>
        <w:t>訓練多棵決策樹</w:t>
      </w:r>
      <w:r w:rsidR="00FE33A0">
        <w:rPr>
          <w:rFonts w:hint="eastAsia"/>
        </w:rPr>
        <w:t>，同時解決單一決策樹容易過度擬合的問題。</w:t>
      </w:r>
    </w:p>
    <w:p w14:paraId="69D33111" w14:textId="020072C3" w:rsidR="007A562F" w:rsidRDefault="00860259" w:rsidP="000C65B5">
      <w:pPr>
        <w:pStyle w:val="3"/>
      </w:pPr>
      <w:bookmarkStart w:id="115" w:name="_Toc122553143"/>
      <w:bookmarkStart w:id="116" w:name="_Toc123328448"/>
      <w:r>
        <w:rPr>
          <w:rFonts w:hint="eastAsia"/>
        </w:rPr>
        <w:t>梯度提升決策樹</w:t>
      </w:r>
      <w:bookmarkEnd w:id="115"/>
      <w:bookmarkEnd w:id="116"/>
    </w:p>
    <w:p w14:paraId="748FCC0B" w14:textId="77777777" w:rsidR="00776DE8" w:rsidRDefault="0070395E" w:rsidP="00776DE8">
      <w:pPr>
        <w:pStyle w:val="aa"/>
        <w:keepNext/>
      </w:pPr>
      <w:r>
        <w:rPr>
          <w:noProof/>
        </w:rPr>
        <w:drawing>
          <wp:inline distT="0" distB="0" distL="0" distR="0" wp14:anchorId="2ADD1178" wp14:editId="05B49229">
            <wp:extent cx="4320000" cy="3147799"/>
            <wp:effectExtent l="0" t="0" r="4445" b="0"/>
            <wp:docPr id="57" name="圖片 57" descr="http://tvas.me/assets/gb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vas.me/assets/gbt-exampl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0000" cy="3147799"/>
                    </a:xfrm>
                    <a:prstGeom prst="rect">
                      <a:avLst/>
                    </a:prstGeom>
                    <a:noFill/>
                    <a:ln>
                      <a:noFill/>
                    </a:ln>
                  </pic:spPr>
                </pic:pic>
              </a:graphicData>
            </a:graphic>
          </wp:inline>
        </w:drawing>
      </w:r>
    </w:p>
    <w:p w14:paraId="4F11B5AE" w14:textId="09325DC6" w:rsidR="0070395E" w:rsidRPr="0070395E" w:rsidRDefault="00776DE8" w:rsidP="00776DE8">
      <w:pPr>
        <w:pStyle w:val="af5"/>
      </w:pPr>
      <w:bookmarkStart w:id="117" w:name="_Toc12332851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24</w:t>
      </w:r>
      <w:r w:rsidR="00F85191">
        <w:fldChar w:fldCharType="end"/>
      </w:r>
      <w:r>
        <w:rPr>
          <w:rFonts w:hint="eastAsia"/>
        </w:rPr>
        <w:t xml:space="preserve"> </w:t>
      </w:r>
      <w:r w:rsidRPr="001129FB">
        <w:rPr>
          <w:rFonts w:hint="eastAsia"/>
        </w:rPr>
        <w:t>梯度提升決策樹</w:t>
      </w:r>
      <w:r>
        <w:rPr>
          <w:rFonts w:hint="eastAsia"/>
        </w:rPr>
        <w:t>示意圖。</w:t>
      </w:r>
      <w:bookmarkEnd w:id="117"/>
    </w:p>
    <w:p w14:paraId="61411BD9" w14:textId="51A43AC5" w:rsidR="001129FB" w:rsidRPr="001129FB" w:rsidRDefault="001129FB" w:rsidP="00776DE8">
      <w:r w:rsidRPr="001129FB">
        <w:rPr>
          <w:rFonts w:hint="eastAsia"/>
        </w:rPr>
        <w:t>梯度提升決策樹</w:t>
      </w:r>
      <w:r w:rsidR="00F4591D">
        <w:rPr>
          <w:rFonts w:hint="eastAsia"/>
        </w:rPr>
        <w:t>（</w:t>
      </w:r>
      <w:r w:rsidR="00F4591D">
        <w:rPr>
          <w:rFonts w:hint="eastAsia"/>
        </w:rPr>
        <w:t>GBDT,</w:t>
      </w:r>
      <w:r w:rsidR="00F4591D">
        <w:t xml:space="preserve"> </w:t>
      </w:r>
      <w:r w:rsidR="00F4591D" w:rsidRPr="002C48E8">
        <w:t>Gradient Boosting Decision Tree</w:t>
      </w:r>
      <w:r w:rsidR="00F4591D">
        <w:rPr>
          <w:rFonts w:hint="eastAsia"/>
        </w:rPr>
        <w:t>）</w:t>
      </w:r>
      <w:r w:rsidR="003C1BEC">
        <w:rPr>
          <w:rFonts w:hint="eastAsia"/>
        </w:rPr>
        <w:t>意指</w:t>
      </w:r>
      <w:r w:rsidR="00F4591D">
        <w:rPr>
          <w:rFonts w:hint="eastAsia"/>
        </w:rPr>
        <w:t>採用</w:t>
      </w:r>
      <w:proofErr w:type="gramStart"/>
      <w:r w:rsidR="00F4591D">
        <w:rPr>
          <w:rFonts w:hint="eastAsia"/>
        </w:rPr>
        <w:t>了</w:t>
      </w:r>
      <w:r w:rsidR="003C1BEC">
        <w:rPr>
          <w:rFonts w:hint="eastAsia"/>
        </w:rPr>
        <w:t>以</w:t>
      </w:r>
      <w:r w:rsidR="00F4591D">
        <w:rPr>
          <w:rFonts w:hint="eastAsia"/>
        </w:rPr>
        <w:t>梯度</w:t>
      </w:r>
      <w:proofErr w:type="gramEnd"/>
      <w:r w:rsidR="00F4591D">
        <w:rPr>
          <w:rFonts w:hint="eastAsia"/>
        </w:rPr>
        <w:lastRenderedPageBreak/>
        <w:t>提升方法（</w:t>
      </w:r>
      <w:r w:rsidR="00F4591D">
        <w:rPr>
          <w:rFonts w:hint="eastAsia"/>
        </w:rPr>
        <w:t>Gr</w:t>
      </w:r>
      <w:r w:rsidR="00F4591D">
        <w:t>adient Boosting</w:t>
      </w:r>
      <w:r w:rsidR="00F4591D">
        <w:rPr>
          <w:rFonts w:hint="eastAsia"/>
        </w:rPr>
        <w:t>）</w:t>
      </w:r>
      <w:r w:rsidR="000C15EC">
        <w:rPr>
          <w:rFonts w:hint="eastAsia"/>
        </w:rPr>
        <w:t>迭代</w:t>
      </w:r>
      <w:r w:rsidR="00F4591D">
        <w:rPr>
          <w:rFonts w:hint="eastAsia"/>
        </w:rPr>
        <w:t>訓練</w:t>
      </w:r>
      <w:r w:rsidR="003C1BEC">
        <w:rPr>
          <w:rFonts w:hint="eastAsia"/>
        </w:rPr>
        <w:t>出</w:t>
      </w:r>
      <w:r w:rsidR="0070395E">
        <w:rPr>
          <w:rFonts w:hint="eastAsia"/>
        </w:rPr>
        <w:t>新</w:t>
      </w:r>
      <w:r w:rsidR="003C1BEC">
        <w:rPr>
          <w:rFonts w:hint="eastAsia"/>
        </w:rPr>
        <w:t>的</w:t>
      </w:r>
      <w:r w:rsidR="00F4591D">
        <w:rPr>
          <w:rFonts w:hint="eastAsia"/>
        </w:rPr>
        <w:t>決策樹</w:t>
      </w:r>
      <w:r w:rsidR="0070395E">
        <w:rPr>
          <w:rFonts w:hint="eastAsia"/>
        </w:rPr>
        <w:t>，</w:t>
      </w:r>
      <w:r w:rsidR="00776DE8">
        <w:rPr>
          <w:rFonts w:hint="eastAsia"/>
        </w:rPr>
        <w:t>以彌補先前決策樹群</w:t>
      </w:r>
      <w:proofErr w:type="gramStart"/>
      <w:r w:rsidR="001E17F4">
        <w:rPr>
          <w:rFonts w:hint="eastAsia"/>
        </w:rPr>
        <w:t>的</w:t>
      </w:r>
      <w:r w:rsidR="00776DE8">
        <w:rPr>
          <w:rFonts w:hint="eastAsia"/>
        </w:rPr>
        <w:t>殘差</w:t>
      </w:r>
      <w:proofErr w:type="gramEnd"/>
      <w:r w:rsidR="00776DE8">
        <w:rPr>
          <w:rFonts w:hint="eastAsia"/>
        </w:rPr>
        <w:t>，並以最終決策樹群</w:t>
      </w:r>
      <w:r w:rsidR="003C1BEC">
        <w:rPr>
          <w:rFonts w:hint="eastAsia"/>
        </w:rPr>
        <w:t>做為目標模型的</w:t>
      </w:r>
      <w:r w:rsidR="00776DE8">
        <w:rPr>
          <w:rFonts w:hint="eastAsia"/>
        </w:rPr>
        <w:t>模型建構流程</w:t>
      </w:r>
      <w:r w:rsidR="003C1BEC">
        <w:rPr>
          <w:rFonts w:hint="eastAsia"/>
        </w:rPr>
        <w:t>。</w:t>
      </w:r>
    </w:p>
    <w:p w14:paraId="50771DAC" w14:textId="132B0649" w:rsidR="00776DE8" w:rsidRDefault="001129FB" w:rsidP="00776DE8">
      <w:r>
        <w:rPr>
          <w:rFonts w:hint="eastAsia"/>
        </w:rPr>
        <w:t>提升方法（</w:t>
      </w:r>
      <w:r>
        <w:rPr>
          <w:rFonts w:hint="eastAsia"/>
        </w:rPr>
        <w:t>Bo</w:t>
      </w:r>
      <w:r>
        <w:t>osting</w:t>
      </w:r>
      <w:r>
        <w:rPr>
          <w:rFonts w:hint="eastAsia"/>
        </w:rPr>
        <w:t>）屬於一種集成學習演算法。主要</w:t>
      </w:r>
      <w:r w:rsidR="009A1A31">
        <w:rPr>
          <w:rFonts w:hint="eastAsia"/>
        </w:rPr>
        <w:t>概念為</w:t>
      </w:r>
      <w:r>
        <w:rPr>
          <w:rFonts w:hint="eastAsia"/>
        </w:rPr>
        <w:t>透過</w:t>
      </w:r>
      <w:r w:rsidR="009A1A31">
        <w:rPr>
          <w:rFonts w:hint="eastAsia"/>
        </w:rPr>
        <w:t>訓練眾多的弱學習器（</w:t>
      </w:r>
      <w:r w:rsidR="009A1A31">
        <w:t>weak learner</w:t>
      </w:r>
      <w:r w:rsidR="009A1A31">
        <w:rPr>
          <w:rFonts w:hint="eastAsia"/>
        </w:rPr>
        <w:t>）的組合來達到單一</w:t>
      </w:r>
      <w:proofErr w:type="gramStart"/>
      <w:r w:rsidR="009A1A31">
        <w:rPr>
          <w:rFonts w:hint="eastAsia"/>
        </w:rPr>
        <w:t>強</w:t>
      </w:r>
      <w:proofErr w:type="gramEnd"/>
      <w:r w:rsidR="009A1A31">
        <w:rPr>
          <w:rFonts w:hint="eastAsia"/>
        </w:rPr>
        <w:t>學習器（</w:t>
      </w:r>
      <w:r w:rsidR="009A1A31">
        <w:rPr>
          <w:rFonts w:hint="eastAsia"/>
        </w:rPr>
        <w:t>s</w:t>
      </w:r>
      <w:r w:rsidR="009A1A31">
        <w:t>trong learner</w:t>
      </w:r>
      <w:r w:rsidR="009A1A31">
        <w:rPr>
          <w:rFonts w:hint="eastAsia"/>
        </w:rPr>
        <w:t>）</w:t>
      </w:r>
      <w:r w:rsidR="0043736D">
        <w:rPr>
          <w:rFonts w:hint="eastAsia"/>
        </w:rPr>
        <w:t>所具有</w:t>
      </w:r>
      <w:r w:rsidR="009A1A31">
        <w:rPr>
          <w:rFonts w:hint="eastAsia"/>
        </w:rPr>
        <w:t>的學習效果</w:t>
      </w:r>
      <w:r w:rsidR="00BD1C1E">
        <w:rPr>
          <w:rFonts w:hint="eastAsia"/>
        </w:rPr>
        <w:t>；</w:t>
      </w:r>
      <w:r w:rsidR="002D4A97">
        <w:rPr>
          <w:rFonts w:hint="eastAsia"/>
        </w:rPr>
        <w:t>其中</w:t>
      </w:r>
      <w:r w:rsidR="00BD1C1E">
        <w:rPr>
          <w:rFonts w:ascii="Arial" w:hAnsi="Arial" w:cs="Arial"/>
          <w:color w:val="202122"/>
          <w:sz w:val="25"/>
          <w:szCs w:val="25"/>
          <w:shd w:val="clear" w:color="auto" w:fill="FFFFFF"/>
        </w:rPr>
        <w:t>弱</w:t>
      </w:r>
      <w:proofErr w:type="gramStart"/>
      <w:r w:rsidR="00BD1C1E">
        <w:rPr>
          <w:rFonts w:ascii="Arial" w:hAnsi="Arial" w:cs="Arial"/>
          <w:color w:val="202122"/>
          <w:sz w:val="25"/>
          <w:szCs w:val="25"/>
          <w:shd w:val="clear" w:color="auto" w:fill="FFFFFF"/>
        </w:rPr>
        <w:t>學習</w:t>
      </w:r>
      <w:r w:rsidR="00BD1C1E">
        <w:rPr>
          <w:rFonts w:hint="eastAsia"/>
        </w:rPr>
        <w:t>器意</w:t>
      </w:r>
      <w:r w:rsidR="00BD1C1E">
        <w:rPr>
          <w:rFonts w:ascii="Arial" w:hAnsi="Arial" w:cs="Arial"/>
          <w:color w:val="202122"/>
          <w:sz w:val="25"/>
          <w:szCs w:val="25"/>
          <w:shd w:val="clear" w:color="auto" w:fill="FFFFFF"/>
        </w:rPr>
        <w:t>指</w:t>
      </w:r>
      <w:proofErr w:type="gramEnd"/>
      <w:r w:rsidR="00BD1C1E">
        <w:rPr>
          <w:rFonts w:ascii="Arial" w:hAnsi="Arial" w:cs="Arial"/>
          <w:color w:val="202122"/>
          <w:sz w:val="25"/>
          <w:szCs w:val="25"/>
          <w:shd w:val="clear" w:color="auto" w:fill="FFFFFF"/>
        </w:rPr>
        <w:t>一個</w:t>
      </w:r>
      <w:r w:rsidR="00BD1C1E">
        <w:rPr>
          <w:rFonts w:ascii="Arial" w:hAnsi="Arial" w:cs="Arial" w:hint="eastAsia"/>
          <w:color w:val="202122"/>
          <w:sz w:val="25"/>
          <w:szCs w:val="25"/>
          <w:shd w:val="clear" w:color="auto" w:fill="FFFFFF"/>
        </w:rPr>
        <w:t>單純模型</w:t>
      </w:r>
      <w:r w:rsidR="00BD1C1E">
        <w:rPr>
          <w:rFonts w:ascii="Arial" w:hAnsi="Arial" w:cs="Arial"/>
          <w:color w:val="202122"/>
          <w:sz w:val="25"/>
          <w:szCs w:val="25"/>
          <w:shd w:val="clear" w:color="auto" w:fill="FFFFFF"/>
        </w:rPr>
        <w:t>，</w:t>
      </w:r>
      <w:r w:rsidR="00BD1C1E">
        <w:rPr>
          <w:rFonts w:ascii="Arial" w:hAnsi="Arial" w:cs="Arial" w:hint="eastAsia"/>
          <w:color w:val="202122"/>
          <w:sz w:val="25"/>
          <w:szCs w:val="25"/>
          <w:shd w:val="clear" w:color="auto" w:fill="FFFFFF"/>
        </w:rPr>
        <w:t>其</w:t>
      </w:r>
      <w:r w:rsidR="00C934D2">
        <w:rPr>
          <w:rFonts w:ascii="Arial" w:hAnsi="Arial" w:cs="Arial" w:hint="eastAsia"/>
          <w:color w:val="202122"/>
          <w:sz w:val="25"/>
          <w:szCs w:val="25"/>
          <w:shd w:val="clear" w:color="auto" w:fill="FFFFFF"/>
        </w:rPr>
        <w:t>分類／回歸</w:t>
      </w:r>
      <w:r w:rsidR="00BD1C1E">
        <w:rPr>
          <w:rFonts w:ascii="Arial" w:hAnsi="Arial" w:cs="Arial"/>
          <w:color w:val="202122"/>
          <w:sz w:val="25"/>
          <w:szCs w:val="25"/>
          <w:shd w:val="clear" w:color="auto" w:fill="FFFFFF"/>
        </w:rPr>
        <w:t>結果</w:t>
      </w:r>
      <w:r w:rsidR="00C934D2">
        <w:rPr>
          <w:rFonts w:ascii="Arial" w:hAnsi="Arial" w:cs="Arial" w:hint="eastAsia"/>
          <w:color w:val="202122"/>
          <w:sz w:val="25"/>
          <w:szCs w:val="25"/>
          <w:shd w:val="clear" w:color="auto" w:fill="FFFFFF"/>
        </w:rPr>
        <w:t>皆不夠強勢</w:t>
      </w:r>
      <w:r w:rsidR="00BD1C1E">
        <w:rPr>
          <w:rFonts w:ascii="Arial" w:hAnsi="Arial" w:cs="Arial" w:hint="eastAsia"/>
          <w:color w:val="202122"/>
          <w:sz w:val="25"/>
          <w:szCs w:val="25"/>
          <w:shd w:val="clear" w:color="auto" w:fill="FFFFFF"/>
        </w:rPr>
        <w:t>、</w:t>
      </w:r>
      <w:r w:rsidR="00C934D2">
        <w:rPr>
          <w:rFonts w:ascii="Arial" w:hAnsi="Arial" w:cs="Arial" w:hint="eastAsia"/>
          <w:color w:val="202122"/>
          <w:sz w:val="25"/>
          <w:szCs w:val="25"/>
          <w:shd w:val="clear" w:color="auto" w:fill="FFFFFF"/>
        </w:rPr>
        <w:t>而</w:t>
      </w:r>
      <w:r w:rsidR="00BD1C1E">
        <w:rPr>
          <w:rFonts w:ascii="Arial" w:hAnsi="Arial" w:cs="Arial"/>
          <w:color w:val="202122"/>
          <w:sz w:val="25"/>
          <w:szCs w:val="25"/>
          <w:shd w:val="clear" w:color="auto" w:fill="FFFFFF"/>
        </w:rPr>
        <w:t>強學習</w:t>
      </w:r>
      <w:r w:rsidR="00C934D2">
        <w:rPr>
          <w:rFonts w:ascii="Arial" w:hAnsi="Arial" w:cs="Arial" w:hint="eastAsia"/>
          <w:color w:val="202122"/>
          <w:sz w:val="25"/>
          <w:szCs w:val="25"/>
          <w:shd w:val="clear" w:color="auto" w:fill="FFFFFF"/>
        </w:rPr>
        <w:t>器</w:t>
      </w:r>
      <w:r w:rsidR="00B317B3">
        <w:rPr>
          <w:rFonts w:ascii="Arial" w:hAnsi="Arial" w:cs="Arial" w:hint="eastAsia"/>
          <w:color w:val="202122"/>
          <w:sz w:val="25"/>
          <w:szCs w:val="25"/>
          <w:shd w:val="clear" w:color="auto" w:fill="FFFFFF"/>
        </w:rPr>
        <w:t>則意指在分類／回歸任務中有出色表現的模型</w:t>
      </w:r>
      <w:r w:rsidR="00BD1C1E">
        <w:rPr>
          <w:rFonts w:ascii="Arial" w:hAnsi="Arial" w:cs="Arial"/>
          <w:color w:val="202122"/>
          <w:sz w:val="25"/>
          <w:szCs w:val="25"/>
          <w:shd w:val="clear" w:color="auto" w:fill="FFFFFF"/>
        </w:rPr>
        <w:t>。</w:t>
      </w:r>
      <w:r w:rsidR="00B317B3">
        <w:rPr>
          <w:rFonts w:hint="eastAsia"/>
        </w:rPr>
        <w:t>提升方法</w:t>
      </w:r>
      <w:r w:rsidR="009A1A31">
        <w:rPr>
          <w:rFonts w:hint="eastAsia"/>
        </w:rPr>
        <w:t>在建構的過程之中，</w:t>
      </w:r>
      <w:r w:rsidR="00BD1C1E">
        <w:rPr>
          <w:rFonts w:hint="eastAsia"/>
        </w:rPr>
        <w:t>使用</w:t>
      </w:r>
      <w:r w:rsidR="009A1A31">
        <w:rPr>
          <w:rFonts w:hint="eastAsia"/>
        </w:rPr>
        <w:t>迭代的方式添加</w:t>
      </w:r>
      <w:r w:rsidR="00BD1C1E">
        <w:rPr>
          <w:rFonts w:hint="eastAsia"/>
        </w:rPr>
        <w:t>弱學習器以逐步</w:t>
      </w:r>
      <w:r>
        <w:rPr>
          <w:rFonts w:hint="eastAsia"/>
        </w:rPr>
        <w:t>減少</w:t>
      </w:r>
      <w:r w:rsidR="00473624">
        <w:rPr>
          <w:rFonts w:hint="eastAsia"/>
        </w:rPr>
        <w:t>誤</w:t>
      </w:r>
      <w:r>
        <w:rPr>
          <w:rFonts w:hint="eastAsia"/>
        </w:rPr>
        <w:t>差</w:t>
      </w:r>
      <w:r w:rsidR="00BD1C1E">
        <w:rPr>
          <w:rFonts w:hint="eastAsia"/>
        </w:rPr>
        <w:t>，並</w:t>
      </w:r>
      <w:r>
        <w:rPr>
          <w:rFonts w:hint="eastAsia"/>
        </w:rPr>
        <w:t>持續訓練、優化機器學習模型</w:t>
      </w:r>
      <w:r w:rsidR="00BD1C1E">
        <w:rPr>
          <w:rFonts w:hint="eastAsia"/>
        </w:rPr>
        <w:t>直到迭代次數上限</w:t>
      </w:r>
      <w:r w:rsidR="000E679D">
        <w:rPr>
          <w:rFonts w:hint="eastAsia"/>
        </w:rPr>
        <w:t>，如</w:t>
      </w:r>
      <w:r w:rsidR="000E679D">
        <w:fldChar w:fldCharType="begin"/>
      </w:r>
      <w:r w:rsidR="000E679D">
        <w:instrText xml:space="preserve"> </w:instrText>
      </w:r>
      <w:r w:rsidR="000E679D">
        <w:rPr>
          <w:rFonts w:hint="eastAsia"/>
        </w:rPr>
        <w:instrText>REF _Ref121424892 \h</w:instrText>
      </w:r>
      <w:r w:rsidR="000E679D">
        <w:instrText xml:space="preserve"> </w:instrText>
      </w:r>
      <w:r w:rsidR="000E679D">
        <w:fldChar w:fldCharType="separate"/>
      </w:r>
      <w:r w:rsidR="00F76BC5">
        <w:rPr>
          <w:rFonts w:hint="eastAsia"/>
        </w:rPr>
        <w:t>圖</w:t>
      </w:r>
      <w:r w:rsidR="00F76BC5">
        <w:rPr>
          <w:rFonts w:hint="eastAsia"/>
        </w:rPr>
        <w:t xml:space="preserve"> </w:t>
      </w:r>
      <w:r w:rsidR="00F76BC5">
        <w:rPr>
          <w:noProof/>
        </w:rPr>
        <w:t>2</w:t>
      </w:r>
      <w:r w:rsidR="00F76BC5">
        <w:t>.</w:t>
      </w:r>
      <w:r w:rsidR="00F76BC5">
        <w:rPr>
          <w:noProof/>
        </w:rPr>
        <w:t>25</w:t>
      </w:r>
      <w:r w:rsidR="000E679D">
        <w:fldChar w:fldCharType="end"/>
      </w:r>
      <w:r w:rsidR="000E679D">
        <w:rPr>
          <w:rFonts w:hint="eastAsia"/>
        </w:rPr>
        <w:t>所表示，相比於</w:t>
      </w:r>
      <w:r w:rsidR="000E679D" w:rsidRPr="00312000">
        <w:rPr>
          <w:rFonts w:hint="eastAsia"/>
        </w:rPr>
        <w:t>引導聚集算</w:t>
      </w:r>
      <w:proofErr w:type="gramStart"/>
      <w:r w:rsidR="000E679D" w:rsidRPr="00312000">
        <w:rPr>
          <w:rFonts w:hint="eastAsia"/>
        </w:rPr>
        <w:t>法</w:t>
      </w:r>
      <w:r w:rsidR="000E679D">
        <w:rPr>
          <w:rFonts w:hint="eastAsia"/>
        </w:rPr>
        <w:t>切分</w:t>
      </w:r>
      <w:proofErr w:type="gramEnd"/>
      <w:r w:rsidR="000E679D">
        <w:rPr>
          <w:rFonts w:hint="eastAsia"/>
        </w:rPr>
        <w:t>資料後平行訓練弱學習器、提升方法則是迭代添加弱學習器以優化整體模型</w:t>
      </w:r>
      <w:r w:rsidR="00473624">
        <w:rPr>
          <w:rFonts w:hint="eastAsia"/>
        </w:rPr>
        <w:t>。常見的提升方法有如</w:t>
      </w:r>
      <w:r w:rsidR="00473624">
        <w:fldChar w:fldCharType="begin"/>
      </w:r>
      <w:r w:rsidR="00473624">
        <w:instrText xml:space="preserve"> ADDIN EN.CITE &lt;EndNote&gt;&lt;Cite AuthorYear="1"&gt;&lt;Author&gt;Freund&lt;/Author&gt;&lt;Year&gt;1996&lt;/Year&gt;&lt;RecNum&gt;25&lt;/RecNum&gt;&lt;DisplayText&gt;Freund and Schapire (1996)&lt;/DisplayText&gt;&lt;record&gt;&lt;rec-number&gt;25&lt;/rec-number&gt;&lt;foreign-keys&gt;&lt;key app="EN" db-id="05ap5e5p6dtraoe5ae0x25au9rtpv00p9dev" timestamp="1670499537"&gt;25&lt;/key&gt;&lt;/foreign-keys&gt;&lt;ref-type name="Conference Proceedings"&gt;10&lt;/ref-type&gt;&lt;contributors&gt;&lt;authors&gt;&lt;author&gt;Freund, Yoav&lt;/author&gt;&lt;author&gt;Schapire, Robert E&lt;/author&gt;&lt;/authors&gt;&lt;/contributors&gt;&lt;titles&gt;&lt;title&gt;Experiments with a new boosting algorithm&lt;/title&gt;&lt;secondary-title&gt;icml&lt;/secondary-title&gt;&lt;/titles&gt;&lt;pages&gt;148-156&lt;/pages&gt;&lt;volume&gt;96&lt;/volume&gt;&lt;dates&gt;&lt;year&gt;1996&lt;/year&gt;&lt;/dates&gt;&lt;publisher&gt;Citeseer&lt;/publisher&gt;&lt;urls&gt;&lt;/urls&gt;&lt;/record&gt;&lt;/Cite&gt;&lt;/EndNote&gt;</w:instrText>
      </w:r>
      <w:r w:rsidR="00473624">
        <w:fldChar w:fldCharType="separate"/>
      </w:r>
      <w:r w:rsidR="00473624">
        <w:rPr>
          <w:noProof/>
        </w:rPr>
        <w:t>Freund and Schapire (1996)</w:t>
      </w:r>
      <w:r w:rsidR="00473624">
        <w:fldChar w:fldCharType="end"/>
      </w:r>
      <w:r w:rsidR="004F5634">
        <w:t xml:space="preserve"> </w:t>
      </w:r>
      <w:r w:rsidR="00473624">
        <w:rPr>
          <w:rFonts w:hint="eastAsia"/>
        </w:rPr>
        <w:t>提出的</w:t>
      </w:r>
      <w:r w:rsidR="00473624" w:rsidRPr="00473624">
        <w:rPr>
          <w:rFonts w:hint="eastAsia"/>
        </w:rPr>
        <w:t>自適應增強</w:t>
      </w:r>
      <w:r w:rsidR="00473624">
        <w:rPr>
          <w:rFonts w:hint="eastAsia"/>
        </w:rPr>
        <w:t>（</w:t>
      </w:r>
      <w:r w:rsidR="00473624">
        <w:rPr>
          <w:rFonts w:hint="eastAsia"/>
        </w:rPr>
        <w:t>A</w:t>
      </w:r>
      <w:r w:rsidR="00473624">
        <w:t xml:space="preserve">daBoost, </w:t>
      </w:r>
      <w:r w:rsidR="00473624" w:rsidRPr="00473624">
        <w:t>Adaptive Boosting</w:t>
      </w:r>
      <w:r w:rsidR="00473624">
        <w:rPr>
          <w:rFonts w:hint="eastAsia"/>
        </w:rPr>
        <w:t>）</w:t>
      </w:r>
      <w:r>
        <w:rPr>
          <w:rFonts w:hint="eastAsia"/>
        </w:rPr>
        <w:t>。</w:t>
      </w:r>
    </w:p>
    <w:p w14:paraId="64805304" w14:textId="77777777" w:rsidR="00776DE8" w:rsidRDefault="00776DE8" w:rsidP="00776DE8">
      <w:pPr>
        <w:pStyle w:val="aa"/>
        <w:keepNext/>
      </w:pPr>
      <w:r>
        <w:rPr>
          <w:noProof/>
        </w:rPr>
        <w:drawing>
          <wp:inline distT="0" distB="0" distL="0" distR="0" wp14:anchorId="75594B72" wp14:editId="3E1EBA63">
            <wp:extent cx="4320000" cy="2475747"/>
            <wp:effectExtent l="0" t="0" r="4445"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s.els-cdn.com/content/image/1-s2.0-S1566253520303195-gr1.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320000" cy="2475747"/>
                    </a:xfrm>
                    <a:prstGeom prst="rect">
                      <a:avLst/>
                    </a:prstGeom>
                    <a:noFill/>
                    <a:ln>
                      <a:noFill/>
                    </a:ln>
                  </pic:spPr>
                </pic:pic>
              </a:graphicData>
            </a:graphic>
          </wp:inline>
        </w:drawing>
      </w:r>
    </w:p>
    <w:p w14:paraId="4618A786" w14:textId="49507D1C" w:rsidR="001129FB" w:rsidRDefault="00776DE8" w:rsidP="00776DE8">
      <w:pPr>
        <w:pStyle w:val="af5"/>
      </w:pPr>
      <w:bookmarkStart w:id="118" w:name="_Ref121424892"/>
      <w:bookmarkStart w:id="119" w:name="_Toc12332851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25</w:t>
      </w:r>
      <w:r w:rsidR="00F85191">
        <w:fldChar w:fldCharType="end"/>
      </w:r>
      <w:bookmarkEnd w:id="118"/>
      <w:r>
        <w:t xml:space="preserve"> </w:t>
      </w:r>
      <w:r w:rsidRPr="00312000">
        <w:rPr>
          <w:rFonts w:hint="eastAsia"/>
        </w:rPr>
        <w:t>引導聚集算法</w:t>
      </w:r>
      <w:r>
        <w:rPr>
          <w:rFonts w:hint="eastAsia"/>
        </w:rPr>
        <w:t>與提升方法的比較。</w:t>
      </w:r>
      <w:r w:rsidR="00051F09">
        <w:br/>
      </w:r>
      <w:r w:rsidR="00051F09">
        <w:rPr>
          <w:rFonts w:hint="eastAsia"/>
        </w:rPr>
        <w:t>（左）</w:t>
      </w:r>
      <w:r w:rsidR="00051F09" w:rsidRPr="00312000">
        <w:rPr>
          <w:rFonts w:hint="eastAsia"/>
        </w:rPr>
        <w:t>引導聚集算法</w:t>
      </w:r>
      <w:r w:rsidR="00051F09">
        <w:rPr>
          <w:rFonts w:hint="eastAsia"/>
        </w:rPr>
        <w:t>（右）提升方法。</w:t>
      </w:r>
      <w:bookmarkEnd w:id="119"/>
    </w:p>
    <w:p w14:paraId="27A0F976" w14:textId="7E43F1E2" w:rsidR="00E62940" w:rsidRDefault="001129FB" w:rsidP="00E62940">
      <w:r>
        <w:rPr>
          <w:rFonts w:hint="eastAsia"/>
        </w:rPr>
        <w:t>梯度提升</w:t>
      </w:r>
      <w:r w:rsidR="002D4A97">
        <w:rPr>
          <w:rFonts w:hint="eastAsia"/>
        </w:rPr>
        <w:t>方法</w:t>
      </w:r>
      <w:r w:rsidR="00921A16">
        <w:rPr>
          <w:rFonts w:hint="eastAsia"/>
        </w:rPr>
        <w:t>則</w:t>
      </w:r>
      <w:r>
        <w:rPr>
          <w:rFonts w:hint="eastAsia"/>
        </w:rPr>
        <w:t>為提升方法的一種分支，由</w:t>
      </w:r>
      <w:r w:rsidRPr="001129FB">
        <w:t xml:space="preserve">Leo </w:t>
      </w:r>
      <w:proofErr w:type="spellStart"/>
      <w:r w:rsidRPr="001129FB">
        <w:t>Breiman</w:t>
      </w:r>
      <w:proofErr w:type="spellEnd"/>
      <w:r>
        <w:rPr>
          <w:rFonts w:hint="eastAsia"/>
        </w:rPr>
        <w:t>(1997)</w:t>
      </w:r>
      <w:r w:rsidR="004F5634">
        <w:t xml:space="preserve"> </w:t>
      </w:r>
      <w:r>
        <w:rPr>
          <w:rFonts w:hint="eastAsia"/>
        </w:rPr>
        <w:t>提出</w:t>
      </w:r>
      <w:r w:rsidR="0097020C">
        <w:rPr>
          <w:rFonts w:hint="eastAsia"/>
        </w:rPr>
        <w:t>以觀測目標函數梯度優化模型的概念後</w:t>
      </w:r>
      <w:r w:rsidR="002D4A97">
        <w:rPr>
          <w:rFonts w:hint="eastAsia"/>
        </w:rPr>
        <w:t>，而後</w:t>
      </w:r>
      <w:r w:rsidR="002D4A97">
        <w:fldChar w:fldCharType="begin"/>
      </w:r>
      <w:r w:rsidR="002D4A97">
        <w:instrText xml:space="preserve"> ADDIN EN.CITE &lt;EndNote&gt;&lt;Cite AuthorYear="1"&gt;&lt;Author&gt;Friedman&lt;/Author&gt;&lt;Year&gt;2001&lt;/Year&gt;&lt;RecNum&gt;24&lt;/RecNum&gt;&lt;DisplayText&gt;Friedman (2001)&lt;/DisplayText&gt;&lt;record&gt;&lt;rec-number&gt;24&lt;/rec-number&gt;&lt;foreign-keys&gt;&lt;key app="EN" db-id="05ap5e5p6dtraoe5ae0x25au9rtpv00p9dev" timestamp="1670490035"&gt;24&lt;/key&gt;&lt;/foreign-keys&gt;&lt;ref-type name="Journal Article"&gt;17&lt;/ref-type&gt;&lt;contributors&gt;&lt;authors&gt;&lt;author&gt;Friedman, Jerome H&lt;/author&gt;&lt;/authors&gt;&lt;/contributors&gt;&lt;titles&gt;&lt;title&gt;Greedy function approximation: a gradient boosting machine&lt;/title&gt;&lt;secondary-title&gt;Annals of statistics&lt;/secondary-title&gt;&lt;/titles&gt;&lt;periodical&gt;&lt;full-title&gt;Annals of statistics&lt;/full-title&gt;&lt;/periodical&gt;&lt;pages&gt;1189-1232&lt;/pages&gt;&lt;dates&gt;&lt;year&gt;2001&lt;/year&gt;&lt;/dates&gt;&lt;isbn&gt;0090-5364&lt;/isbn&gt;&lt;urls&gt;&lt;/urls&gt;&lt;/record&gt;&lt;/Cite&gt;&lt;/EndNote&gt;</w:instrText>
      </w:r>
      <w:r w:rsidR="002D4A97">
        <w:fldChar w:fldCharType="separate"/>
      </w:r>
      <w:r w:rsidR="002D4A97">
        <w:rPr>
          <w:noProof/>
        </w:rPr>
        <w:t>Friedman (2001)</w:t>
      </w:r>
      <w:r w:rsidR="002D4A97">
        <w:fldChar w:fldCharType="end"/>
      </w:r>
      <w:r w:rsidR="004F5634">
        <w:t xml:space="preserve"> </w:t>
      </w:r>
      <w:r w:rsidR="002D4A97">
        <w:rPr>
          <w:rFonts w:hint="eastAsia"/>
        </w:rPr>
        <w:t>便提出梯度提升機（</w:t>
      </w:r>
      <w:r w:rsidR="002D4A97">
        <w:rPr>
          <w:rFonts w:hint="eastAsia"/>
        </w:rPr>
        <w:t>GBM,</w:t>
      </w:r>
      <w:r w:rsidR="002D4A97">
        <w:t xml:space="preserve"> </w:t>
      </w:r>
      <w:r w:rsidR="002D4A97">
        <w:rPr>
          <w:rFonts w:hint="eastAsia"/>
        </w:rPr>
        <w:t>Gr</w:t>
      </w:r>
      <w:r w:rsidR="002D4A97">
        <w:t>adient Boosting Machine</w:t>
      </w:r>
      <w:r w:rsidR="002D4A97">
        <w:rPr>
          <w:rFonts w:hint="eastAsia"/>
        </w:rPr>
        <w:t>）</w:t>
      </w:r>
      <w:proofErr w:type="gramStart"/>
      <w:r w:rsidR="002D4A97">
        <w:rPr>
          <w:rFonts w:hint="eastAsia"/>
        </w:rPr>
        <w:t>作為梯</w:t>
      </w:r>
      <w:proofErr w:type="gramEnd"/>
      <w:r w:rsidR="002D4A97">
        <w:rPr>
          <w:rFonts w:hint="eastAsia"/>
        </w:rPr>
        <w:t>度提升方法的實際應用。</w:t>
      </w:r>
      <w:r w:rsidR="00843093">
        <w:rPr>
          <w:rFonts w:hint="eastAsia"/>
        </w:rPr>
        <w:t>其方法</w:t>
      </w:r>
      <w:proofErr w:type="gramStart"/>
      <w:r w:rsidR="00843093">
        <w:rPr>
          <w:rFonts w:hint="eastAsia"/>
        </w:rPr>
        <w:t>應用了梯度</w:t>
      </w:r>
      <w:proofErr w:type="gramEnd"/>
      <w:r w:rsidR="00843093">
        <w:rPr>
          <w:rFonts w:hint="eastAsia"/>
        </w:rPr>
        <w:t>計算於函數空間中，並</w:t>
      </w:r>
      <w:proofErr w:type="gramStart"/>
      <w:r w:rsidR="00843093">
        <w:rPr>
          <w:rFonts w:hint="eastAsia"/>
        </w:rPr>
        <w:t>根據負梯度</w:t>
      </w:r>
      <w:proofErr w:type="gramEnd"/>
      <w:r w:rsidR="00843093">
        <w:rPr>
          <w:rFonts w:hint="eastAsia"/>
        </w:rPr>
        <w:t>作為整體模型的建構方向，</w:t>
      </w:r>
      <w:r w:rsidR="007D27FF">
        <w:rPr>
          <w:rFonts w:hint="eastAsia"/>
        </w:rPr>
        <w:t>在補足前</w:t>
      </w:r>
      <w:proofErr w:type="gramStart"/>
      <w:r w:rsidR="00921A16">
        <w:rPr>
          <w:rFonts w:hint="eastAsia"/>
        </w:rPr>
        <w:t>一</w:t>
      </w:r>
      <w:r w:rsidR="007D27FF">
        <w:rPr>
          <w:rFonts w:hint="eastAsia"/>
        </w:rPr>
        <w:t>代次弱</w:t>
      </w:r>
      <w:r w:rsidR="00921A16">
        <w:rPr>
          <w:rFonts w:hint="eastAsia"/>
        </w:rPr>
        <w:t>學習</w:t>
      </w:r>
      <w:proofErr w:type="gramEnd"/>
      <w:r w:rsidR="007D27FF">
        <w:rPr>
          <w:rFonts w:hint="eastAsia"/>
        </w:rPr>
        <w:t>器</w:t>
      </w:r>
      <w:proofErr w:type="gramStart"/>
      <w:r w:rsidR="007D27FF">
        <w:rPr>
          <w:rFonts w:hint="eastAsia"/>
        </w:rPr>
        <w:t>的殘差同時</w:t>
      </w:r>
      <w:proofErr w:type="gramEnd"/>
      <w:r w:rsidR="007D27FF">
        <w:rPr>
          <w:rFonts w:hint="eastAsia"/>
        </w:rPr>
        <w:t>，嘗試</w:t>
      </w:r>
      <w:r w:rsidR="00843093">
        <w:rPr>
          <w:rFonts w:hint="eastAsia"/>
        </w:rPr>
        <w:t>最佳化函數空間中的目標函數</w:t>
      </w:r>
      <w:r>
        <w:rPr>
          <w:rFonts w:hint="eastAsia"/>
        </w:rPr>
        <w:t>。</w:t>
      </w:r>
      <w:r w:rsidR="00876746">
        <w:rPr>
          <w:rFonts w:hint="eastAsia"/>
        </w:rPr>
        <w:t>代表性</w:t>
      </w:r>
      <w:r w:rsidR="0097020C">
        <w:rPr>
          <w:rFonts w:hint="eastAsia"/>
        </w:rPr>
        <w:t>的梯度提升方式有</w:t>
      </w:r>
      <w:r w:rsidR="00876746">
        <w:rPr>
          <w:rFonts w:hint="eastAsia"/>
        </w:rPr>
        <w:t>如</w:t>
      </w:r>
      <w:r w:rsidR="00876746">
        <w:fldChar w:fldCharType="begin"/>
      </w:r>
      <w:r w:rsidR="00876746">
        <w:instrText xml:space="preserve"> ADDIN EN.CITE &lt;EndNote&gt;&lt;Cite AuthorYear="1"&gt;&lt;Author&gt;Chen&lt;/Author&gt;&lt;Year&gt;2016&lt;/Year&gt;&lt;RecNum&gt;19&lt;/RecNum&gt;&lt;DisplayText&gt;Chen and Guestrin (2016)&lt;/DisplayText&gt;&lt;record&gt;&lt;rec-number&gt;19&lt;/rec-number&gt;&lt;foreign-keys&gt;&lt;key app="EN" db-id="05ap5e5p6dtraoe5ae0x25au9rtpv00p9dev" timestamp="1669782273"&gt;19&lt;/key&gt;&lt;/foreign-keys&gt;&lt;ref-type name="Conference Proceedings"&gt;10&lt;/ref-type&gt;&lt;contributors&gt;&lt;authors&gt;&lt;author&gt;Chen, Tianqi&lt;/author&gt;&lt;author&gt;Guestrin, Carlos&lt;/author&gt;&lt;/authors&gt;&lt;/contributors&gt;&lt;titles&gt;&lt;title&gt;Xgboost: A scalable tree boosting system&lt;/title&gt;&lt;secondary-title&gt;Proceedings of the 22nd acm sigkdd international conference on knowledge discovery and data mining&lt;/secondary-title&gt;&lt;/titles&gt;&lt;pages&gt;785-794&lt;/pages&gt;&lt;dates&gt;&lt;year&gt;2016&lt;/year&gt;&lt;/dates&gt;&lt;urls&gt;&lt;/urls&gt;&lt;/record&gt;&lt;/Cite&gt;&lt;/EndNote&gt;</w:instrText>
      </w:r>
      <w:r w:rsidR="00876746">
        <w:fldChar w:fldCharType="separate"/>
      </w:r>
      <w:r w:rsidR="00876746">
        <w:rPr>
          <w:noProof/>
        </w:rPr>
        <w:t>Chen and Guestrin (2016)</w:t>
      </w:r>
      <w:r w:rsidR="00876746">
        <w:fldChar w:fldCharType="end"/>
      </w:r>
      <w:r w:rsidR="004F5634">
        <w:t xml:space="preserve"> </w:t>
      </w:r>
      <w:r w:rsidR="00876746">
        <w:rPr>
          <w:rFonts w:hint="eastAsia"/>
        </w:rPr>
        <w:t>提出的</w:t>
      </w:r>
      <w:r w:rsidR="00876746" w:rsidRPr="00876746">
        <w:rPr>
          <w:rFonts w:hint="eastAsia"/>
        </w:rPr>
        <w:t>極限梯度提升</w:t>
      </w:r>
      <w:r w:rsidR="00876746">
        <w:rPr>
          <w:rFonts w:hint="eastAsia"/>
        </w:rPr>
        <w:t>（</w:t>
      </w:r>
      <w:proofErr w:type="spellStart"/>
      <w:r w:rsidR="00876746" w:rsidRPr="00BE3DF1">
        <w:t>XGBoost</w:t>
      </w:r>
      <w:proofErr w:type="spellEnd"/>
      <w:r w:rsidR="00876746">
        <w:rPr>
          <w:rFonts w:hint="eastAsia"/>
        </w:rPr>
        <w:t xml:space="preserve">, </w:t>
      </w:r>
      <w:proofErr w:type="spellStart"/>
      <w:r w:rsidR="00876746" w:rsidRPr="00876746">
        <w:t>eXtreme</w:t>
      </w:r>
      <w:proofErr w:type="spellEnd"/>
      <w:r w:rsidR="00876746" w:rsidRPr="00876746">
        <w:t xml:space="preserve"> Gradient </w:t>
      </w:r>
      <w:r w:rsidR="00876746" w:rsidRPr="00876746">
        <w:lastRenderedPageBreak/>
        <w:t>Boosting</w:t>
      </w:r>
      <w:r w:rsidR="00876746">
        <w:rPr>
          <w:rFonts w:hint="eastAsia"/>
        </w:rPr>
        <w:t>）、</w:t>
      </w:r>
      <w:r w:rsidR="00876746">
        <w:fldChar w:fldCharType="begin"/>
      </w:r>
      <w:r w:rsidR="00876746">
        <w:instrText xml:space="preserve"> ADDIN EN.CITE &lt;EndNote&gt;&lt;Cite AuthorYear="1"&gt;&lt;Author&gt;Dorogush&lt;/Author&gt;&lt;Year&gt;2018&lt;/Year&gt;&lt;RecNum&gt;20&lt;/RecNum&gt;&lt;DisplayText&gt;Dorogush et al. (2018)&lt;/DisplayText&gt;&lt;record&gt;&lt;rec-number&gt;20&lt;/rec-number&gt;&lt;foreign-keys&gt;&lt;key app="EN" db-id="05ap5e5p6dtraoe5ae0x25au9rtpv00p9dev" timestamp="1669782419"&gt;20&lt;/key&gt;&lt;/foreign-keys&gt;&lt;ref-type name="Journal Article"&gt;17&lt;/ref-type&gt;&lt;contributors&gt;&lt;authors&gt;&lt;author&gt;Dorogush, Anna Veronika&lt;/author&gt;&lt;author&gt;Ershov, Vasily&lt;/author&gt;&lt;author&gt;Gulin, Andrey&lt;/author&gt;&lt;/authors&gt;&lt;/contributors&gt;&lt;titles&gt;&lt;title&gt;CatBoost: gradient boosting with categorical features support&lt;/title&gt;&lt;secondary-title&gt;arXiv preprint arXiv:1810.11363&lt;/secondary-title&gt;&lt;/titles&gt;&lt;periodical&gt;&lt;full-title&gt;arXiv preprint arXiv:1810.11363&lt;/full-title&gt;&lt;/periodical&gt;&lt;dates&gt;&lt;year&gt;2018&lt;/year&gt;&lt;/dates&gt;&lt;urls&gt;&lt;/urls&gt;&lt;/record&gt;&lt;/Cite&gt;&lt;/EndNote&gt;</w:instrText>
      </w:r>
      <w:r w:rsidR="00876746">
        <w:fldChar w:fldCharType="separate"/>
      </w:r>
      <w:r w:rsidR="00876746">
        <w:rPr>
          <w:noProof/>
        </w:rPr>
        <w:t>Dorogush et al. (2018)</w:t>
      </w:r>
      <w:r w:rsidR="00876746">
        <w:fldChar w:fldCharType="end"/>
      </w:r>
      <w:r w:rsidR="00876746" w:rsidRPr="00876746">
        <w:rPr>
          <w:rFonts w:hint="eastAsia"/>
        </w:rPr>
        <w:t xml:space="preserve"> </w:t>
      </w:r>
      <w:r w:rsidR="00876746">
        <w:rPr>
          <w:rFonts w:hint="eastAsia"/>
        </w:rPr>
        <w:t>提出的種類梯度提升（</w:t>
      </w:r>
      <w:proofErr w:type="spellStart"/>
      <w:r w:rsidR="00876746">
        <w:rPr>
          <w:rFonts w:hint="eastAsia"/>
        </w:rPr>
        <w:t>Ca</w:t>
      </w:r>
      <w:r w:rsidR="00876746">
        <w:t>tBoost</w:t>
      </w:r>
      <w:proofErr w:type="spellEnd"/>
      <w:r w:rsidR="00876746">
        <w:t xml:space="preserve">, </w:t>
      </w:r>
      <w:r w:rsidR="00876746" w:rsidRPr="00876746">
        <w:t>Categorical Boosting</w:t>
      </w:r>
      <w:r w:rsidR="00876746">
        <w:rPr>
          <w:rFonts w:hint="eastAsia"/>
        </w:rPr>
        <w:t>）</w:t>
      </w:r>
      <w:r w:rsidR="00004AB0">
        <w:rPr>
          <w:rFonts w:hint="eastAsia"/>
        </w:rPr>
        <w:t>、與</w:t>
      </w:r>
      <w:r w:rsidR="00004AB0">
        <w:fldChar w:fldCharType="begin"/>
      </w:r>
      <w:r w:rsidR="00004AB0">
        <w:instrText xml:space="preserve"> ADDIN EN.CITE &lt;EndNote&gt;&lt;Cite AuthorYear="1"&gt;&lt;Author&gt;Ke&lt;/Author&gt;&lt;Year&gt;2017&lt;/Year&gt;&lt;RecNum&gt;18&lt;/RecNum&gt;&lt;DisplayText&gt;Ke et al. (2017)&lt;/DisplayText&gt;&lt;record&gt;&lt;rec-number&gt;18&lt;/rec-number&gt;&lt;foreign-keys&gt;&lt;key app="EN" db-id="05ap5e5p6dtraoe5ae0x25au9rtpv00p9dev" timestamp="1669780246"&gt;18&lt;/key&gt;&lt;/foreign-keys&gt;&lt;ref-type name="Journal Article"&gt;17&lt;/ref-type&gt;&lt;contributors&gt;&lt;authors&gt;&lt;author&gt;Ke, Guolin&lt;/author&gt;&lt;author&gt;Meng, Qi&lt;/author&gt;&lt;author&gt;Finley, Thomas&lt;/author&gt;&lt;author&gt;Wang, Taifeng&lt;/author&gt;&lt;author&gt;Chen, Wei&lt;/author&gt;&lt;author&gt;Ma, Weidong&lt;/author&gt;&lt;author&gt;Ye, Qiwei&lt;/author&gt;&lt;author&gt;Liu, Tie-Yan&lt;/author&gt;&lt;/authors&gt;&lt;/contributors&gt;&lt;titles&gt;&lt;title&gt;Lightgbm: A highly efficient gradient boosting decision tree&lt;/title&gt;&lt;secondary-title&gt;Advances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00004AB0">
        <w:fldChar w:fldCharType="separate"/>
      </w:r>
      <w:r w:rsidR="00004AB0">
        <w:rPr>
          <w:noProof/>
        </w:rPr>
        <w:t>Ke et al. (2017)</w:t>
      </w:r>
      <w:r w:rsidR="00004AB0">
        <w:fldChar w:fldCharType="end"/>
      </w:r>
      <w:r w:rsidR="00004AB0" w:rsidRPr="00004AB0">
        <w:rPr>
          <w:rFonts w:hint="eastAsia"/>
        </w:rPr>
        <w:t xml:space="preserve"> </w:t>
      </w:r>
      <w:r w:rsidR="00004AB0">
        <w:rPr>
          <w:rFonts w:hint="eastAsia"/>
        </w:rPr>
        <w:t>提出的輕量化梯度提升機（</w:t>
      </w:r>
      <w:r w:rsidR="00004AB0">
        <w:rPr>
          <w:rFonts w:hint="eastAsia"/>
        </w:rPr>
        <w:t>Li</w:t>
      </w:r>
      <w:r w:rsidR="00004AB0">
        <w:t>ghtGBM</w:t>
      </w:r>
      <w:r w:rsidR="00004AB0">
        <w:rPr>
          <w:rFonts w:hint="eastAsia"/>
        </w:rPr>
        <w:t>）</w:t>
      </w:r>
      <w:r w:rsidR="001E17F4">
        <w:rPr>
          <w:rFonts w:hint="eastAsia"/>
        </w:rPr>
        <w:t>。</w:t>
      </w:r>
      <w:r w:rsidR="00004AB0">
        <w:rPr>
          <w:rFonts w:hint="eastAsia"/>
        </w:rPr>
        <w:t>目前各式梯度提升機皆已被普遍使用</w:t>
      </w:r>
      <w:r w:rsidR="008D716C">
        <w:rPr>
          <w:rFonts w:hint="eastAsia"/>
        </w:rPr>
        <w:t>以支援、</w:t>
      </w:r>
      <w:proofErr w:type="gramStart"/>
      <w:r w:rsidR="008D716C">
        <w:rPr>
          <w:rFonts w:hint="eastAsia"/>
        </w:rPr>
        <w:t>訓練</w:t>
      </w:r>
      <w:r w:rsidR="008D716C" w:rsidRPr="001129FB">
        <w:rPr>
          <w:rFonts w:hint="eastAsia"/>
        </w:rPr>
        <w:t>梯</w:t>
      </w:r>
      <w:proofErr w:type="gramEnd"/>
      <w:r w:rsidR="008D716C" w:rsidRPr="001129FB">
        <w:rPr>
          <w:rFonts w:hint="eastAsia"/>
        </w:rPr>
        <w:t>度提升決策樹</w:t>
      </w:r>
      <w:r w:rsidR="008D716C">
        <w:rPr>
          <w:rFonts w:hint="eastAsia"/>
        </w:rPr>
        <w:t>模型，並應用於</w:t>
      </w:r>
      <w:r w:rsidR="00004AB0">
        <w:rPr>
          <w:rFonts w:hint="eastAsia"/>
        </w:rPr>
        <w:t>各式分類／回歸任務之中。</w:t>
      </w:r>
    </w:p>
    <w:p w14:paraId="519177D4" w14:textId="77777777" w:rsidR="00E92998" w:rsidRDefault="00E92998" w:rsidP="00E92998">
      <w:pPr>
        <w:pStyle w:val="aa"/>
        <w:keepNext/>
      </w:pPr>
      <w:r w:rsidRPr="007615D7">
        <w:rPr>
          <w:noProof/>
        </w:rPr>
        <w:drawing>
          <wp:inline distT="0" distB="0" distL="0" distR="0" wp14:anchorId="176C1755" wp14:editId="28C7D625">
            <wp:extent cx="5400040" cy="198183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981835"/>
                    </a:xfrm>
                    <a:prstGeom prst="rect">
                      <a:avLst/>
                    </a:prstGeom>
                  </pic:spPr>
                </pic:pic>
              </a:graphicData>
            </a:graphic>
          </wp:inline>
        </w:drawing>
      </w:r>
    </w:p>
    <w:p w14:paraId="54AEE0AC" w14:textId="0257D17A" w:rsidR="00E92998" w:rsidRPr="002C018C" w:rsidRDefault="00E92998" w:rsidP="00E92998">
      <w:pPr>
        <w:pStyle w:val="af5"/>
      </w:pPr>
      <w:bookmarkStart w:id="120" w:name="_Ref121425198"/>
      <w:bookmarkStart w:id="121" w:name="_Ref120730247"/>
      <w:bookmarkStart w:id="122" w:name="_Toc12332851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26</w:t>
      </w:r>
      <w:r w:rsidR="00F85191">
        <w:fldChar w:fldCharType="end"/>
      </w:r>
      <w:bookmarkEnd w:id="120"/>
      <w:r>
        <w:rPr>
          <w:rFonts w:hint="eastAsia"/>
        </w:rPr>
        <w:t xml:space="preserve"> Li</w:t>
      </w:r>
      <w:r>
        <w:t>ghtGBM</w:t>
      </w:r>
      <w:r>
        <w:rPr>
          <w:rFonts w:hint="eastAsia"/>
        </w:rPr>
        <w:t>於</w:t>
      </w:r>
      <w:r>
        <w:rPr>
          <w:rFonts w:hint="eastAsia"/>
        </w:rPr>
        <w:t>F</w:t>
      </w:r>
      <w:r>
        <w:t>light Delay</w:t>
      </w:r>
      <w:r>
        <w:rPr>
          <w:rFonts w:hint="eastAsia"/>
        </w:rPr>
        <w:t>（左）與</w:t>
      </w:r>
      <w:r>
        <w:rPr>
          <w:rFonts w:hint="eastAsia"/>
        </w:rPr>
        <w:t>L</w:t>
      </w:r>
      <w:r>
        <w:t>ETOR</w:t>
      </w:r>
      <w:r>
        <w:rPr>
          <w:rFonts w:hint="eastAsia"/>
        </w:rPr>
        <w:t>（右）兩資料集中的收斂表現</w:t>
      </w:r>
      <w:bookmarkEnd w:id="121"/>
      <w:r>
        <w:rPr>
          <w:rFonts w:hint="eastAsia"/>
        </w:rPr>
        <w:t>。</w:t>
      </w:r>
      <w:bookmarkEnd w:id="122"/>
    </w:p>
    <w:p w14:paraId="53EE0C76" w14:textId="3A9EA89C" w:rsidR="00E92998" w:rsidRDefault="00E92998" w:rsidP="00E92998">
      <w:r>
        <w:rPr>
          <w:rFonts w:hint="eastAsia"/>
        </w:rPr>
        <w:t>相較於採用原始版本的演算方式，</w:t>
      </w:r>
      <w:r>
        <w:rPr>
          <w:rFonts w:hint="eastAsia"/>
        </w:rPr>
        <w:t>Li</w:t>
      </w:r>
      <w:r>
        <w:t>ghtGBM</w:t>
      </w:r>
      <w:r>
        <w:rPr>
          <w:rFonts w:hint="eastAsia"/>
        </w:rPr>
        <w:t>整體而言具有更多的廣泛優點，如快速的訓練速度與模型收斂、支援類別變數作為輸入、較低的記憶體用量與運算資源、較快速的訓練效率、產出更佳的分類準確度、支援平行運算，得以處理大規模數據等等；</w:t>
      </w:r>
      <w:r w:rsidR="0005550D">
        <w:rPr>
          <w:rFonts w:hint="eastAsia"/>
        </w:rPr>
        <w:t>如</w:t>
      </w:r>
      <w:r w:rsidR="0005550D">
        <w:fldChar w:fldCharType="begin"/>
      </w:r>
      <w:r w:rsidR="0005550D">
        <w:instrText xml:space="preserve"> </w:instrText>
      </w:r>
      <w:r w:rsidR="0005550D">
        <w:rPr>
          <w:rFonts w:hint="eastAsia"/>
        </w:rPr>
        <w:instrText>REF _Ref121425198 \h</w:instrText>
      </w:r>
      <w:r w:rsidR="0005550D">
        <w:instrText xml:space="preserve"> </w:instrText>
      </w:r>
      <w:r w:rsidR="0005550D">
        <w:fldChar w:fldCharType="separate"/>
      </w:r>
      <w:r w:rsidR="00F76BC5">
        <w:rPr>
          <w:rFonts w:hint="eastAsia"/>
        </w:rPr>
        <w:t>圖</w:t>
      </w:r>
      <w:r w:rsidR="00F76BC5">
        <w:rPr>
          <w:rFonts w:hint="eastAsia"/>
        </w:rPr>
        <w:t xml:space="preserve"> </w:t>
      </w:r>
      <w:r w:rsidR="00F76BC5">
        <w:rPr>
          <w:noProof/>
        </w:rPr>
        <w:t>2</w:t>
      </w:r>
      <w:r w:rsidR="00F76BC5">
        <w:t>.</w:t>
      </w:r>
      <w:r w:rsidR="00F76BC5">
        <w:rPr>
          <w:noProof/>
        </w:rPr>
        <w:t>26</w:t>
      </w:r>
      <w:r w:rsidR="0005550D">
        <w:fldChar w:fldCharType="end"/>
      </w:r>
      <w:r>
        <w:rPr>
          <w:rFonts w:hint="eastAsia"/>
        </w:rPr>
        <w:t>，展示了相比於傳統梯度提升機，</w:t>
      </w:r>
      <w:r>
        <w:rPr>
          <w:rFonts w:hint="eastAsia"/>
        </w:rPr>
        <w:t>Li</w:t>
      </w:r>
      <w:r>
        <w:t>ghtGBM</w:t>
      </w:r>
      <w:r>
        <w:rPr>
          <w:rFonts w:hint="eastAsia"/>
        </w:rPr>
        <w:t>有著更快速的收斂速度，可以在相同的迭代次數之中找出更具優勢的解。</w:t>
      </w:r>
    </w:p>
    <w:p w14:paraId="6E60ECDF" w14:textId="77777777" w:rsidR="00E92998" w:rsidRDefault="00E92998" w:rsidP="00E92998">
      <w:pPr>
        <w:spacing w:line="240" w:lineRule="auto"/>
        <w:ind w:firstLine="0"/>
        <w:jc w:val="left"/>
      </w:pPr>
      <w:r>
        <w:br w:type="page"/>
      </w:r>
    </w:p>
    <w:p w14:paraId="100A7981" w14:textId="57610555" w:rsidR="00EA71AB" w:rsidRDefault="00740B9A" w:rsidP="00EA71AB">
      <w:pPr>
        <w:pStyle w:val="2"/>
      </w:pPr>
      <w:bookmarkStart w:id="123" w:name="_Toc122553144"/>
      <w:bookmarkStart w:id="124" w:name="_Toc123328449"/>
      <w:r w:rsidRPr="00740B9A">
        <w:rPr>
          <w:rFonts w:hint="eastAsia"/>
        </w:rPr>
        <w:lastRenderedPageBreak/>
        <w:t>驗證指標</w:t>
      </w:r>
      <w:bookmarkEnd w:id="123"/>
      <w:bookmarkEnd w:id="124"/>
    </w:p>
    <w:p w14:paraId="76307BFF" w14:textId="4720A288" w:rsidR="00F36D50" w:rsidRDefault="00740B9A" w:rsidP="00EE3780">
      <w:r w:rsidRPr="00740B9A">
        <w:rPr>
          <w:rFonts w:hint="eastAsia"/>
        </w:rPr>
        <w:t>驗證指標</w:t>
      </w:r>
      <w:r w:rsidR="00F9256D">
        <w:rPr>
          <w:rFonts w:hint="eastAsia"/>
        </w:rPr>
        <w:t>（</w:t>
      </w:r>
      <w:r w:rsidRPr="00740B9A">
        <w:t>validation index</w:t>
      </w:r>
      <w:r w:rsidR="00F9256D">
        <w:rPr>
          <w:rFonts w:hint="eastAsia"/>
        </w:rPr>
        <w:t>）</w:t>
      </w:r>
      <w:r w:rsidR="00433A2C">
        <w:rPr>
          <w:rFonts w:hint="eastAsia"/>
        </w:rPr>
        <w:t>協助</w:t>
      </w:r>
      <w:r w:rsidR="00F545A3">
        <w:rPr>
          <w:rFonts w:hint="eastAsia"/>
        </w:rPr>
        <w:t>針對不同資料集、分類模型之間進行</w:t>
      </w:r>
      <w:r w:rsidR="00433A2C">
        <w:rPr>
          <w:rFonts w:hint="eastAsia"/>
        </w:rPr>
        <w:t>統一、有基準性的</w:t>
      </w:r>
      <w:r w:rsidR="00F545A3">
        <w:rPr>
          <w:rFonts w:hint="eastAsia"/>
        </w:rPr>
        <w:t>評估</w:t>
      </w:r>
      <w:r w:rsidR="00831246">
        <w:rPr>
          <w:rFonts w:hint="eastAsia"/>
        </w:rPr>
        <w:t>。</w:t>
      </w:r>
      <w:r w:rsidR="00B81209">
        <w:rPr>
          <w:rFonts w:hint="eastAsia"/>
        </w:rPr>
        <w:t>針對處理問題的不同，可以將指標進行細分為針對回歸問題的回歸指標、與針對分類問題的分類指標。</w:t>
      </w:r>
    </w:p>
    <w:p w14:paraId="00103C89" w14:textId="56482FB3" w:rsidR="00B81209" w:rsidRDefault="00B81209" w:rsidP="00B81209">
      <w:pPr>
        <w:pStyle w:val="3"/>
      </w:pPr>
      <w:bookmarkStart w:id="125" w:name="_Toc122553145"/>
      <w:bookmarkStart w:id="126" w:name="_Toc123328450"/>
      <w:r>
        <w:rPr>
          <w:rFonts w:hint="eastAsia"/>
        </w:rPr>
        <w:t>回歸指標</w:t>
      </w:r>
      <w:bookmarkEnd w:id="125"/>
      <w:bookmarkEnd w:id="126"/>
    </w:p>
    <w:p w14:paraId="2DE9AA82" w14:textId="724BB602" w:rsidR="00B81209" w:rsidRDefault="00B81209" w:rsidP="00B81209">
      <w:r>
        <w:rPr>
          <w:rFonts w:hint="eastAsia"/>
        </w:rPr>
        <w:t>在處理與數值預測相關的回歸問題時，針對預測值（</w:t>
      </w:r>
      <m:oMath>
        <m:acc>
          <m:accPr>
            <m:ctrlPr>
              <w:rPr>
                <w:rFonts w:ascii="Cambria Math" w:hAnsi="Cambria Math"/>
                <w:i/>
              </w:rPr>
            </m:ctrlPr>
          </m:accPr>
          <m:e>
            <m:r>
              <w:rPr>
                <w:rFonts w:ascii="Cambria Math" w:hAnsi="Cambria Math"/>
              </w:rPr>
              <m:t>y</m:t>
            </m:r>
          </m:e>
        </m:acc>
      </m:oMath>
      <w:r>
        <w:rPr>
          <w:rFonts w:hint="eastAsia"/>
        </w:rPr>
        <w:t>）與目標值（</w:t>
      </w:r>
      <m:oMath>
        <m:r>
          <w:rPr>
            <w:rFonts w:ascii="Cambria Math" w:hAnsi="Cambria Math"/>
          </w:rPr>
          <m:t>y</m:t>
        </m:r>
      </m:oMath>
      <w:r>
        <w:rPr>
          <w:rFonts w:hint="eastAsia"/>
        </w:rPr>
        <w:t>）之間的誤差（</w:t>
      </w:r>
      <m:oMath>
        <m:r>
          <w:rPr>
            <w:rFonts w:ascii="Cambria Math" w:hAnsi="Cambria Math"/>
          </w:rPr>
          <m:t>y-</m:t>
        </m:r>
        <m:acc>
          <m:accPr>
            <m:ctrlPr>
              <w:rPr>
                <w:rFonts w:ascii="Cambria Math" w:hAnsi="Cambria Math"/>
                <w:i/>
              </w:rPr>
            </m:ctrlPr>
          </m:accPr>
          <m:e>
            <m:r>
              <w:rPr>
                <w:rFonts w:ascii="Cambria Math" w:hAnsi="Cambria Math"/>
              </w:rPr>
              <m:t>y</m:t>
            </m:r>
          </m:e>
        </m:acc>
      </m:oMath>
      <w:r>
        <w:rPr>
          <w:rFonts w:hint="eastAsia"/>
        </w:rPr>
        <w:t>）便時常做為評判回歸模型與公式的一大方式。</w:t>
      </w:r>
      <w:r w:rsidR="001F61BF">
        <w:rPr>
          <w:rFonts w:hint="eastAsia"/>
        </w:rPr>
        <w:t>常見的回歸指標包括但不限於以下誤差計算方式</w:t>
      </w:r>
      <w:r w:rsidR="00417C71">
        <w:rPr>
          <w:rFonts w:hint="eastAsia"/>
        </w:rPr>
        <w:t>：</w:t>
      </w:r>
    </w:p>
    <w:p w14:paraId="37F898B0" w14:textId="1B7F3065" w:rsidR="001F61BF" w:rsidRDefault="001F61BF" w:rsidP="001F61BF">
      <w:pPr>
        <w:pStyle w:val="a3"/>
        <w:numPr>
          <w:ilvl w:val="0"/>
          <w:numId w:val="18"/>
        </w:numPr>
        <w:ind w:leftChars="0"/>
      </w:pPr>
      <w:r w:rsidRPr="001F61BF">
        <w:rPr>
          <w:rFonts w:hint="eastAsia"/>
        </w:rPr>
        <w:t>平均</w:t>
      </w:r>
      <w:proofErr w:type="gramStart"/>
      <w:r w:rsidRPr="001F61BF">
        <w:rPr>
          <w:rFonts w:hint="eastAsia"/>
        </w:rPr>
        <w:t>均</w:t>
      </w:r>
      <w:proofErr w:type="gramEnd"/>
      <w:r w:rsidRPr="001F61BF">
        <w:rPr>
          <w:rFonts w:hint="eastAsia"/>
        </w:rPr>
        <w:t>方誤差</w:t>
      </w:r>
      <w:r>
        <w:rPr>
          <w:rFonts w:hint="eastAsia"/>
        </w:rPr>
        <w:t>（</w:t>
      </w:r>
      <w:r w:rsidRPr="001F61BF">
        <w:rPr>
          <w:rFonts w:hint="eastAsia"/>
        </w:rPr>
        <w:t>MSE</w:t>
      </w:r>
      <w:r>
        <w:t xml:space="preserve">, </w:t>
      </w:r>
      <w:r w:rsidRPr="001F61BF">
        <w:rPr>
          <w:rFonts w:hint="eastAsia"/>
        </w:rPr>
        <w:t>Mean Squared Error</w:t>
      </w:r>
      <w:r>
        <w:rPr>
          <w:rFonts w:hint="eastAsia"/>
        </w:rPr>
        <w:t>）</w:t>
      </w:r>
    </w:p>
    <w:p w14:paraId="0CB2F74F" w14:textId="791A9B8A" w:rsidR="00C531F0" w:rsidRDefault="00C531F0" w:rsidP="00C531F0">
      <w:pPr>
        <w:pStyle w:val="af7"/>
        <w:keepNext/>
      </w:pPr>
      <w:r>
        <w:rPr>
          <w:iCs/>
        </w:rPr>
        <w:tab/>
      </w:r>
      <m:oMath>
        <m:r>
          <w:rPr>
            <w:rFonts w:ascii="Cambria Math" w:hAnsi="Cambria Math"/>
          </w:rPr>
          <m:t>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rPr>
            </m:ctrlPr>
          </m:accPr>
          <m:e>
            <m:r>
              <w:rPr>
                <w:rFonts w:ascii="Cambria Math" w:hAnsi="Cambria Math"/>
              </w:rPr>
              <m:t>y</m:t>
            </m:r>
          </m:e>
        </m:ac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oMath>
      <w:r>
        <w:tab/>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F76BC5">
        <w:rPr>
          <w:noProof/>
        </w:rPr>
        <w:t>22</w:t>
      </w:r>
      <w:r w:rsidR="00B17852">
        <w:rPr>
          <w:noProof/>
        </w:rPr>
        <w:fldChar w:fldCharType="end"/>
      </w:r>
      <w:r>
        <w:rPr>
          <w:rFonts w:hint="eastAsia"/>
        </w:rPr>
        <w:t xml:space="preserve"> )</w:t>
      </w:r>
    </w:p>
    <w:p w14:paraId="5EE4F989" w14:textId="268B608F" w:rsidR="001F61BF" w:rsidRDefault="001F61BF" w:rsidP="001F61BF">
      <w:pPr>
        <w:pStyle w:val="a3"/>
        <w:numPr>
          <w:ilvl w:val="0"/>
          <w:numId w:val="18"/>
        </w:numPr>
        <w:ind w:leftChars="0"/>
      </w:pPr>
      <w:r w:rsidRPr="001F61BF">
        <w:rPr>
          <w:rFonts w:hint="eastAsia"/>
        </w:rPr>
        <w:t>平均絕對誤差</w:t>
      </w:r>
      <w:r>
        <w:rPr>
          <w:rFonts w:hint="eastAsia"/>
        </w:rPr>
        <w:t>（</w:t>
      </w:r>
      <w:r w:rsidRPr="001F61BF">
        <w:rPr>
          <w:rFonts w:hint="eastAsia"/>
        </w:rPr>
        <w:t>MAE</w:t>
      </w:r>
      <w:r>
        <w:t xml:space="preserve">, </w:t>
      </w:r>
      <w:r w:rsidRPr="001F61BF">
        <w:rPr>
          <w:rFonts w:hint="eastAsia"/>
        </w:rPr>
        <w:t>Mean Absolute Error</w:t>
      </w:r>
      <w:r>
        <w:rPr>
          <w:rFonts w:hint="eastAsia"/>
        </w:rPr>
        <w:t>）</w:t>
      </w:r>
    </w:p>
    <w:p w14:paraId="396EE954" w14:textId="7749EEC3" w:rsidR="00986696" w:rsidRDefault="00986696" w:rsidP="00986696">
      <w:pPr>
        <w:pStyle w:val="af7"/>
        <w:keepNext/>
      </w:pPr>
      <w:r>
        <w:rPr>
          <w:iCs/>
        </w:rPr>
        <w:tab/>
      </w:r>
      <m:oMath>
        <m:r>
          <w:rPr>
            <w:rFonts w:ascii="Cambria Math" w:hAnsi="Cambria Math"/>
          </w:rPr>
          <m:t>MAE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e>
            </m:d>
          </m:e>
        </m:nary>
      </m:oMath>
      <w:r>
        <w:rPr>
          <w:szCs w:val="22"/>
        </w:rPr>
        <w:tab/>
      </w:r>
      <w:r>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F76BC5">
        <w:rPr>
          <w:noProof/>
        </w:rPr>
        <w:t>23</w:t>
      </w:r>
      <w:r w:rsidR="00B17852">
        <w:rPr>
          <w:noProof/>
        </w:rPr>
        <w:fldChar w:fldCharType="end"/>
      </w:r>
      <w:r>
        <w:rPr>
          <w:rFonts w:hint="eastAsia"/>
        </w:rPr>
        <w:t xml:space="preserve"> )</w:t>
      </w:r>
    </w:p>
    <w:p w14:paraId="2D3AC59A" w14:textId="0CE8FE1C" w:rsidR="001F61BF" w:rsidRDefault="00986696" w:rsidP="001F61BF">
      <w:pPr>
        <w:pStyle w:val="a3"/>
        <w:numPr>
          <w:ilvl w:val="0"/>
          <w:numId w:val="18"/>
        </w:numPr>
        <w:ind w:leftChars="0"/>
      </w:pPr>
      <w:r>
        <w:rPr>
          <w:rFonts w:hint="eastAsia"/>
        </w:rPr>
        <w:t>均方根誤差</w:t>
      </w:r>
      <w:r w:rsidR="001F61BF" w:rsidRPr="001F61BF">
        <w:rPr>
          <w:rFonts w:hint="eastAsia"/>
        </w:rPr>
        <w:t>（</w:t>
      </w:r>
      <w:r w:rsidRPr="001F61BF">
        <w:rPr>
          <w:rFonts w:hint="eastAsia"/>
        </w:rPr>
        <w:t>RMSE</w:t>
      </w:r>
      <w:r>
        <w:rPr>
          <w:rFonts w:hint="eastAsia"/>
        </w:rPr>
        <w:t>,</w:t>
      </w:r>
      <w:r>
        <w:t xml:space="preserve"> </w:t>
      </w:r>
      <w:r w:rsidR="001F61BF" w:rsidRPr="001F61BF">
        <w:rPr>
          <w:rFonts w:hint="eastAsia"/>
        </w:rPr>
        <w:t>Root Mean Square Error</w:t>
      </w:r>
      <w:r w:rsidR="001F61BF" w:rsidRPr="001F61BF">
        <w:rPr>
          <w:rFonts w:hint="eastAsia"/>
        </w:rPr>
        <w:t>）</w:t>
      </w:r>
    </w:p>
    <w:p w14:paraId="31D28818" w14:textId="0B9255F6" w:rsidR="00986696" w:rsidRDefault="00986696" w:rsidP="00986696">
      <w:pPr>
        <w:pStyle w:val="af7"/>
        <w:keepNext/>
      </w:pPr>
      <w:r>
        <w:rPr>
          <w:iCs/>
        </w:rPr>
        <w:tab/>
      </w:r>
      <m:oMath>
        <m:r>
          <w:rPr>
            <w:rFonts w:ascii="Cambria Math" w:hAnsi="Cambria Math"/>
          </w:rPr>
          <m:t>RMSE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rad>
          <m:radPr>
            <m:degHide m:val="1"/>
            <m:ctrlPr>
              <w:rPr>
                <w:rFonts w:ascii="Cambria Math" w:hAnsi="Cambria Math"/>
                <w:szCs w:val="22"/>
              </w:rPr>
            </m:ctrlPr>
          </m:radPr>
          <m:deg/>
          <m:e>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szCs w:val="22"/>
                      </w:rPr>
                    </m:ctrlPr>
                  </m:sSupPr>
                  <m:e>
                    <m:r>
                      <m:rPr>
                        <m:sty m:val="p"/>
                      </m:rPr>
                      <w:rPr>
                        <w:rFonts w:ascii="Cambria Math" w:hAnsi="Cambria Math"/>
                      </w:rPr>
                      <m:t>(</m:t>
                    </m:r>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e>
        </m:rad>
      </m:oMath>
      <w:r>
        <w:rPr>
          <w:szCs w:val="22"/>
        </w:rPr>
        <w:tab/>
      </w:r>
      <w:r>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F76BC5">
        <w:rPr>
          <w:noProof/>
        </w:rPr>
        <w:t>24</w:t>
      </w:r>
      <w:r w:rsidR="00B17852">
        <w:rPr>
          <w:noProof/>
        </w:rPr>
        <w:fldChar w:fldCharType="end"/>
      </w:r>
      <w:r>
        <w:rPr>
          <w:rFonts w:hint="eastAsia"/>
        </w:rPr>
        <w:t xml:space="preserve"> )</w:t>
      </w:r>
    </w:p>
    <w:p w14:paraId="447029A4" w14:textId="3814A176" w:rsidR="001F61BF" w:rsidRDefault="00986696" w:rsidP="001F61BF">
      <w:pPr>
        <w:pStyle w:val="a3"/>
        <w:numPr>
          <w:ilvl w:val="0"/>
          <w:numId w:val="18"/>
        </w:numPr>
        <w:ind w:leftChars="0"/>
      </w:pPr>
      <w:r>
        <w:rPr>
          <w:rFonts w:hint="eastAsia"/>
        </w:rPr>
        <w:t>平均絕對百分差</w:t>
      </w:r>
      <w:r w:rsidR="001F61BF" w:rsidRPr="001F61BF">
        <w:rPr>
          <w:rFonts w:hint="eastAsia"/>
        </w:rPr>
        <w:t>（</w:t>
      </w:r>
      <w:r w:rsidRPr="001F61BF">
        <w:rPr>
          <w:rFonts w:hint="eastAsia"/>
        </w:rPr>
        <w:t>MAPE</w:t>
      </w:r>
      <w:r>
        <w:t xml:space="preserve">, </w:t>
      </w:r>
      <w:r w:rsidR="001F61BF" w:rsidRPr="001F61BF">
        <w:rPr>
          <w:rFonts w:hint="eastAsia"/>
        </w:rPr>
        <w:t>Mean Absolute Percentage Error</w:t>
      </w:r>
      <w:r w:rsidR="001F61BF" w:rsidRPr="001F61BF">
        <w:rPr>
          <w:rFonts w:hint="eastAsia"/>
        </w:rPr>
        <w:t>）</w:t>
      </w:r>
    </w:p>
    <w:p w14:paraId="75E44768" w14:textId="25A9FD4A" w:rsidR="00986696" w:rsidRDefault="00986696" w:rsidP="00986696">
      <w:pPr>
        <w:pStyle w:val="af7"/>
        <w:keepNext/>
      </w:pPr>
      <w:r>
        <w:rPr>
          <w:iCs/>
        </w:rPr>
        <w:tab/>
      </w:r>
      <m:oMath>
        <m:r>
          <w:rPr>
            <w:rFonts w:ascii="Cambria Math" w:hAnsi="Cambria Math"/>
          </w:rPr>
          <m:t>MAPE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100%</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f>
                  <m:fPr>
                    <m:ctrlPr>
                      <w:rPr>
                        <w:rFonts w:ascii="Cambria Math" w:hAnsi="Cambria Math"/>
                        <w:szCs w:val="22"/>
                      </w:rPr>
                    </m:ctrlPr>
                  </m:fPr>
                  <m:num>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num>
                  <m:den>
                    <m:sSub>
                      <m:sSubPr>
                        <m:ctrlPr>
                          <w:rPr>
                            <w:rFonts w:ascii="Cambria Math" w:hAnsi="Cambria Math"/>
                            <w:szCs w:val="22"/>
                          </w:rPr>
                        </m:ctrlPr>
                      </m:sSubPr>
                      <m:e>
                        <m:r>
                          <w:rPr>
                            <w:rFonts w:ascii="Cambria Math" w:hAnsi="Cambria Math"/>
                          </w:rPr>
                          <m:t>y</m:t>
                        </m:r>
                      </m:e>
                      <m:sub>
                        <m:r>
                          <w:rPr>
                            <w:rFonts w:ascii="Cambria Math" w:hAnsi="Cambria Math"/>
                          </w:rPr>
                          <m:t>i</m:t>
                        </m:r>
                      </m:sub>
                    </m:sSub>
                  </m:den>
                </m:f>
              </m:e>
            </m:d>
          </m:e>
        </m:nary>
      </m:oMath>
      <w:r>
        <w:rPr>
          <w:szCs w:val="22"/>
        </w:rPr>
        <w:tab/>
      </w:r>
      <w:r>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F76BC5">
        <w:rPr>
          <w:noProof/>
        </w:rPr>
        <w:t>25</w:t>
      </w:r>
      <w:r w:rsidR="00B17852">
        <w:rPr>
          <w:noProof/>
        </w:rPr>
        <w:fldChar w:fldCharType="end"/>
      </w:r>
      <w:r>
        <w:rPr>
          <w:rFonts w:hint="eastAsia"/>
        </w:rPr>
        <w:t xml:space="preserve"> )</w:t>
      </w:r>
    </w:p>
    <w:p w14:paraId="718F4887" w14:textId="622C52D9" w:rsidR="00B81209" w:rsidRDefault="00B81209" w:rsidP="00B81209">
      <w:pPr>
        <w:pStyle w:val="3"/>
      </w:pPr>
      <w:bookmarkStart w:id="127" w:name="_Toc122553146"/>
      <w:bookmarkStart w:id="128" w:name="_Toc123328451"/>
      <w:r>
        <w:rPr>
          <w:rFonts w:hint="eastAsia"/>
        </w:rPr>
        <w:t>分類指標</w:t>
      </w:r>
      <w:bookmarkEnd w:id="127"/>
      <w:bookmarkEnd w:id="128"/>
    </w:p>
    <w:p w14:paraId="0AED93A7" w14:textId="0B820E38" w:rsidR="00816F24" w:rsidRDefault="00C531F0" w:rsidP="00816F24">
      <w:r>
        <w:rPr>
          <w:rFonts w:hint="eastAsia"/>
        </w:rPr>
        <w:t>然而，當面對分類問題時</w:t>
      </w:r>
      <w:r w:rsidR="006A636F">
        <w:rPr>
          <w:rFonts w:hint="eastAsia"/>
        </w:rPr>
        <w:t>缺乏數值運算，便無法</w:t>
      </w:r>
      <w:r w:rsidR="00C626EE">
        <w:rPr>
          <w:rFonts w:hint="eastAsia"/>
        </w:rPr>
        <w:t>再根據誤差進行評判。如此便需要以</w:t>
      </w:r>
      <w:r w:rsidR="007847C0">
        <w:rPr>
          <w:rFonts w:hint="eastAsia"/>
        </w:rPr>
        <w:t>混淆矩陣（</w:t>
      </w:r>
      <w:r w:rsidR="007847C0">
        <w:t>C</w:t>
      </w:r>
      <w:r w:rsidR="007847C0" w:rsidRPr="007847C0">
        <w:t>onfusion</w:t>
      </w:r>
      <w:r w:rsidR="007847C0">
        <w:t xml:space="preserve"> matrix</w:t>
      </w:r>
      <w:r w:rsidR="007847C0">
        <w:rPr>
          <w:rFonts w:hint="eastAsia"/>
        </w:rPr>
        <w:t>）來總結整體的分類成果</w:t>
      </w:r>
      <w:r w:rsidR="00234039">
        <w:rPr>
          <w:rFonts w:hint="eastAsia"/>
        </w:rPr>
        <w:t>，歸納各個樣本的判斷</w:t>
      </w:r>
      <w:r w:rsidR="00743B47">
        <w:rPr>
          <w:rFonts w:hint="eastAsia"/>
        </w:rPr>
        <w:t>、與其真實類別</w:t>
      </w:r>
      <w:r w:rsidR="00234039">
        <w:rPr>
          <w:rFonts w:hint="eastAsia"/>
        </w:rPr>
        <w:t>結果於矩陣當中</w:t>
      </w:r>
      <w:r w:rsidR="007847C0">
        <w:rPr>
          <w:rFonts w:hint="eastAsia"/>
        </w:rPr>
        <w:t>，</w:t>
      </w:r>
      <w:r w:rsidR="00234039">
        <w:rPr>
          <w:rFonts w:hint="eastAsia"/>
        </w:rPr>
        <w:t>再依此矩陣計算衡量指標</w:t>
      </w:r>
      <w:r w:rsidR="00743B47">
        <w:rPr>
          <w:rFonts w:hint="eastAsia"/>
        </w:rPr>
        <w:t>。</w:t>
      </w:r>
      <w:r w:rsidR="00816F24">
        <w:rPr>
          <w:rFonts w:hint="eastAsia"/>
        </w:rPr>
        <w:t>如</w:t>
      </w:r>
      <w:r w:rsidR="00743B47">
        <w:fldChar w:fldCharType="begin"/>
      </w:r>
      <w:r w:rsidR="00743B47">
        <w:instrText xml:space="preserve"> </w:instrText>
      </w:r>
      <w:r w:rsidR="00743B47">
        <w:rPr>
          <w:rFonts w:hint="eastAsia"/>
        </w:rPr>
        <w:instrText>REF _Ref120910033 \h</w:instrText>
      </w:r>
      <w:r w:rsidR="00743B47">
        <w:instrText xml:space="preserve"> </w:instrText>
      </w:r>
      <w:r w:rsidR="00743B47">
        <w:fldChar w:fldCharType="separate"/>
      </w:r>
      <w:r w:rsidR="00F76BC5">
        <w:rPr>
          <w:rFonts w:hint="eastAsia"/>
        </w:rPr>
        <w:t>圖</w:t>
      </w:r>
      <w:r w:rsidR="00F76BC5">
        <w:rPr>
          <w:rFonts w:hint="eastAsia"/>
        </w:rPr>
        <w:t xml:space="preserve"> </w:t>
      </w:r>
      <w:r w:rsidR="00F76BC5">
        <w:rPr>
          <w:noProof/>
        </w:rPr>
        <w:t>2</w:t>
      </w:r>
      <w:r w:rsidR="00F76BC5">
        <w:t>.</w:t>
      </w:r>
      <w:r w:rsidR="00F76BC5">
        <w:rPr>
          <w:noProof/>
        </w:rPr>
        <w:t>27</w:t>
      </w:r>
      <w:r w:rsidR="00743B47">
        <w:fldChar w:fldCharType="end"/>
      </w:r>
      <w:r w:rsidR="00743B47">
        <w:rPr>
          <w:rFonts w:hint="eastAsia"/>
        </w:rPr>
        <w:t>所呈現，當</w:t>
      </w:r>
      <w:r w:rsidR="00743B47">
        <w:rPr>
          <w:rFonts w:hint="eastAsia"/>
        </w:rPr>
        <w:t>TP</w:t>
      </w:r>
      <w:r w:rsidR="00743B47">
        <w:rPr>
          <w:rFonts w:hint="eastAsia"/>
        </w:rPr>
        <w:t>、</w:t>
      </w:r>
      <w:r w:rsidR="00743B47">
        <w:rPr>
          <w:rFonts w:hint="eastAsia"/>
        </w:rPr>
        <w:t>FN</w:t>
      </w:r>
      <w:r w:rsidR="00743B47">
        <w:rPr>
          <w:rFonts w:hint="eastAsia"/>
        </w:rPr>
        <w:t>（圖中綠色區域）的數值越大，表示模型的判斷成功的將大多數樣本歸納成其的真實類別，便是個優秀的分類結果；</w:t>
      </w:r>
      <w:proofErr w:type="gramStart"/>
      <w:r w:rsidR="00743B47">
        <w:rPr>
          <w:rFonts w:hint="eastAsia"/>
        </w:rPr>
        <w:t>反之，若落</w:t>
      </w:r>
      <w:proofErr w:type="gramEnd"/>
      <w:r w:rsidR="00743B47">
        <w:rPr>
          <w:rFonts w:hint="eastAsia"/>
        </w:rPr>
        <w:t>於</w:t>
      </w:r>
      <w:r w:rsidR="00743B47">
        <w:rPr>
          <w:rFonts w:hint="eastAsia"/>
        </w:rPr>
        <w:t>FP</w:t>
      </w:r>
      <w:r w:rsidR="00743B47">
        <w:rPr>
          <w:rFonts w:hint="eastAsia"/>
        </w:rPr>
        <w:t>、</w:t>
      </w:r>
      <w:r w:rsidR="00743B47">
        <w:rPr>
          <w:rFonts w:hint="eastAsia"/>
        </w:rPr>
        <w:t>FN</w:t>
      </w:r>
      <w:r w:rsidR="00743B47">
        <w:rPr>
          <w:rFonts w:hint="eastAsia"/>
        </w:rPr>
        <w:t>（圖中紅色區域）中的樣本愈多，則表示模型無法有效的預測樣本類別。</w:t>
      </w:r>
    </w:p>
    <w:p w14:paraId="0F7E0B88" w14:textId="77777777" w:rsidR="00A50935" w:rsidRDefault="00B006FB" w:rsidP="00A50935">
      <w:pPr>
        <w:pStyle w:val="aa"/>
        <w:keepNext/>
      </w:pPr>
      <w:r>
        <w:rPr>
          <w:noProof/>
        </w:rPr>
        <w:lastRenderedPageBreak/>
        <w:drawing>
          <wp:inline distT="0" distB="0" distL="0" distR="0" wp14:anchorId="6567961B" wp14:editId="4D6D4F5F">
            <wp:extent cx="5039855" cy="3108876"/>
            <wp:effectExtent l="0" t="0" r="889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039855" cy="3108876"/>
                    </a:xfrm>
                    <a:prstGeom prst="rect">
                      <a:avLst/>
                    </a:prstGeom>
                    <a:noFill/>
                  </pic:spPr>
                </pic:pic>
              </a:graphicData>
            </a:graphic>
          </wp:inline>
        </w:drawing>
      </w:r>
    </w:p>
    <w:p w14:paraId="0CC22345" w14:textId="477CF607" w:rsidR="00B006FB" w:rsidRDefault="00A50935" w:rsidP="00A50935">
      <w:pPr>
        <w:pStyle w:val="af5"/>
      </w:pPr>
      <w:bookmarkStart w:id="129" w:name="_Ref120910033"/>
      <w:bookmarkStart w:id="130" w:name="_Toc12332851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27</w:t>
      </w:r>
      <w:r w:rsidR="00F85191">
        <w:fldChar w:fldCharType="end"/>
      </w:r>
      <w:bookmarkEnd w:id="129"/>
      <w:r>
        <w:t xml:space="preserve"> </w:t>
      </w:r>
      <w:r>
        <w:rPr>
          <w:rFonts w:hint="eastAsia"/>
        </w:rPr>
        <w:t>混淆矩陣於常見的衡量指標計算</w:t>
      </w:r>
      <w:r w:rsidR="00D376D9">
        <w:rPr>
          <w:rFonts w:hint="eastAsia"/>
        </w:rPr>
        <w:t>。</w:t>
      </w:r>
      <w:bookmarkEnd w:id="130"/>
    </w:p>
    <w:p w14:paraId="228C1512" w14:textId="6071D918" w:rsidR="00743B47" w:rsidRDefault="00743B47" w:rsidP="00743B47">
      <w:r>
        <w:rPr>
          <w:rFonts w:hint="eastAsia"/>
        </w:rPr>
        <w:t>根據混淆矩陣中的各類數值</w:t>
      </w:r>
      <w:r w:rsidR="00417C71">
        <w:rPr>
          <w:rFonts w:hint="eastAsia"/>
        </w:rPr>
        <w:t>，也得以計算出各類衡量指標：</w:t>
      </w:r>
    </w:p>
    <w:p w14:paraId="0AA25C8B" w14:textId="5A97A298" w:rsidR="00417C71" w:rsidRDefault="00417C71" w:rsidP="00417C71">
      <w:pPr>
        <w:pStyle w:val="a3"/>
        <w:numPr>
          <w:ilvl w:val="0"/>
          <w:numId w:val="19"/>
        </w:numPr>
        <w:ind w:leftChars="0"/>
      </w:pPr>
      <w:r>
        <w:rPr>
          <w:rFonts w:hint="eastAsia"/>
        </w:rPr>
        <w:t>準確度（</w:t>
      </w:r>
      <w:r>
        <w:rPr>
          <w:rFonts w:hint="eastAsia"/>
        </w:rPr>
        <w:t>Accuracy</w:t>
      </w:r>
      <w:r>
        <w:rPr>
          <w:rFonts w:hint="eastAsia"/>
        </w:rPr>
        <w:t>）</w:t>
      </w:r>
    </w:p>
    <w:p w14:paraId="4AA4EC6E" w14:textId="29EA457C" w:rsidR="002C7D19" w:rsidRPr="002C7D19" w:rsidRDefault="002C7D19" w:rsidP="002C7D19">
      <w:pPr>
        <w:pStyle w:val="af7"/>
        <w:keepNext/>
        <w:rPr>
          <w:i/>
        </w:rPr>
      </w:pPr>
      <w:r>
        <w:tab/>
      </w:r>
      <m:oMath>
        <m:r>
          <w:rPr>
            <w:rFonts w:ascii="Cambria Math" w:hAnsi="Cambria Math" w:hint="eastAsia"/>
          </w:rPr>
          <m:t>Accuracy</m:t>
        </m:r>
        <m:r>
          <w:rPr>
            <w:rFonts w:ascii="Cambria Math" w:hAnsi="Cambria Math"/>
          </w:rPr>
          <m:t xml:space="preserve"> = </m:t>
        </m:r>
        <m:f>
          <m:fPr>
            <m:ctrlPr>
              <w:rPr>
                <w:rFonts w:ascii="Cambria Math" w:hAnsi="Cambria Math"/>
                <w:i/>
              </w:rPr>
            </m:ctrlPr>
          </m:fPr>
          <m:num>
            <m:r>
              <w:rPr>
                <w:rFonts w:ascii="Cambria Math" w:hAnsi="Cambria Math"/>
              </w:rPr>
              <m:t>TP+TN</m:t>
            </m:r>
          </m:num>
          <m:den>
            <m:r>
              <w:rPr>
                <w:rFonts w:ascii="Cambria Math" w:hAnsi="Cambria Math"/>
              </w:rPr>
              <m:t>T</m:t>
            </m:r>
          </m:den>
        </m:f>
      </m:oMath>
      <w:r>
        <w:tab/>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t>.</w:t>
      </w:r>
      <w:r w:rsidR="00B17852">
        <w:fldChar w:fldCharType="begin"/>
      </w:r>
      <w:r w:rsidR="00B17852">
        <w:instrText xml:space="preserve"> SEQ ( \* ARABIC \s 1 </w:instrText>
      </w:r>
      <w:r w:rsidR="00B17852">
        <w:fldChar w:fldCharType="separate"/>
      </w:r>
      <w:r w:rsidR="00F76BC5">
        <w:rPr>
          <w:noProof/>
        </w:rPr>
        <w:t>26</w:t>
      </w:r>
      <w:r w:rsidR="00B17852">
        <w:rPr>
          <w:noProof/>
        </w:rPr>
        <w:fldChar w:fldCharType="end"/>
      </w:r>
      <w:r>
        <w:rPr>
          <w:rFonts w:hint="eastAsia"/>
        </w:rPr>
        <w:t xml:space="preserve"> )</w:t>
      </w:r>
    </w:p>
    <w:p w14:paraId="69A79484" w14:textId="542ADC82" w:rsidR="00417C71" w:rsidRDefault="008A00C9" w:rsidP="00417C71">
      <w:pPr>
        <w:pStyle w:val="a3"/>
        <w:numPr>
          <w:ilvl w:val="0"/>
          <w:numId w:val="19"/>
        </w:numPr>
        <w:ind w:leftChars="0"/>
      </w:pPr>
      <w:r>
        <w:rPr>
          <w:rFonts w:hint="eastAsia"/>
        </w:rPr>
        <w:t>召回率（</w:t>
      </w:r>
      <w:r>
        <w:rPr>
          <w:rFonts w:hint="eastAsia"/>
        </w:rPr>
        <w:t>Re</w:t>
      </w:r>
      <w:r>
        <w:t>call</w:t>
      </w:r>
      <w:r>
        <w:rPr>
          <w:rFonts w:hint="eastAsia"/>
        </w:rPr>
        <w:t>）</w:t>
      </w:r>
    </w:p>
    <w:p w14:paraId="1BC9229D" w14:textId="217BB186" w:rsidR="002C7D19" w:rsidRDefault="002C7D19" w:rsidP="002C7D19">
      <w:pPr>
        <w:pStyle w:val="af7"/>
        <w:keepNext/>
      </w:pPr>
      <w:r>
        <w:rPr>
          <w:iCs/>
        </w:rPr>
        <w:tab/>
      </w:r>
      <m:oMath>
        <m:r>
          <w:rPr>
            <w:rFonts w:ascii="Cambria Math" w:hAnsi="Cambria Math" w:hint="eastAsia"/>
          </w:rPr>
          <m:t>R</m:t>
        </m:r>
        <m:r>
          <w:rPr>
            <w:rFonts w:ascii="Cambria Math" w:hAnsi="Cambria Math"/>
          </w:rPr>
          <m:t xml:space="preserve">ecall= </m:t>
        </m:r>
        <m:f>
          <m:fPr>
            <m:ctrlPr>
              <w:rPr>
                <w:rFonts w:ascii="Cambria Math" w:hAnsi="Cambria Math"/>
                <w:i/>
              </w:rPr>
            </m:ctrlPr>
          </m:fPr>
          <m:num>
            <m:r>
              <w:rPr>
                <w:rFonts w:ascii="Cambria Math" w:hAnsi="Cambria Math"/>
              </w:rPr>
              <m:t>TP</m:t>
            </m:r>
          </m:num>
          <m:den>
            <m:r>
              <w:rPr>
                <w:rFonts w:ascii="Cambria Math" w:hAnsi="Cambria Math" w:hint="eastAsia"/>
              </w:rPr>
              <m:t>TP+FN</m:t>
            </m:r>
          </m:den>
        </m:f>
      </m:oMath>
      <w:r>
        <w:tab/>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t>.</w:t>
      </w:r>
      <w:r w:rsidR="00B17852">
        <w:fldChar w:fldCharType="begin"/>
      </w:r>
      <w:r w:rsidR="00B17852">
        <w:instrText xml:space="preserve"> SEQ ( \* ARABIC \s 1 </w:instrText>
      </w:r>
      <w:r w:rsidR="00B17852">
        <w:fldChar w:fldCharType="separate"/>
      </w:r>
      <w:r w:rsidR="00F76BC5">
        <w:rPr>
          <w:noProof/>
        </w:rPr>
        <w:t>27</w:t>
      </w:r>
      <w:r w:rsidR="00B17852">
        <w:rPr>
          <w:noProof/>
        </w:rPr>
        <w:fldChar w:fldCharType="end"/>
      </w:r>
      <w:r>
        <w:rPr>
          <w:rFonts w:hint="eastAsia"/>
        </w:rPr>
        <w:t xml:space="preserve"> )</w:t>
      </w:r>
    </w:p>
    <w:p w14:paraId="6CE6B14F" w14:textId="55A02578" w:rsidR="008A00C9" w:rsidRDefault="00EC7931" w:rsidP="00417C71">
      <w:pPr>
        <w:pStyle w:val="a3"/>
        <w:numPr>
          <w:ilvl w:val="0"/>
          <w:numId w:val="19"/>
        </w:numPr>
        <w:ind w:leftChars="0"/>
      </w:pPr>
      <w:r w:rsidRPr="00EC7931">
        <w:rPr>
          <w:rFonts w:hint="eastAsia"/>
        </w:rPr>
        <w:t>精確率</w:t>
      </w:r>
      <w:r w:rsidR="008A00C9">
        <w:rPr>
          <w:rFonts w:hint="eastAsia"/>
        </w:rPr>
        <w:t>（</w:t>
      </w:r>
      <w:r w:rsidR="008A00C9">
        <w:rPr>
          <w:rFonts w:hint="eastAsia"/>
        </w:rPr>
        <w:t>Precision</w:t>
      </w:r>
      <w:r w:rsidR="008A00C9">
        <w:rPr>
          <w:rFonts w:hint="eastAsia"/>
        </w:rPr>
        <w:t>）</w:t>
      </w:r>
    </w:p>
    <w:p w14:paraId="4A09D9B2" w14:textId="7618A47B" w:rsidR="002C7D19" w:rsidRDefault="002C7D19" w:rsidP="002C7D19">
      <w:pPr>
        <w:pStyle w:val="af7"/>
        <w:keepNext/>
      </w:pPr>
      <w:r>
        <w:rPr>
          <w:iCs/>
        </w:rPr>
        <w:tab/>
      </w:r>
      <m:oMath>
        <m:r>
          <w:rPr>
            <w:rFonts w:ascii="Cambria Math" w:hAnsi="Cambria Math" w:hint="eastAsia"/>
          </w:rPr>
          <m:t>Precision</m:t>
        </m:r>
        <m:r>
          <w:rPr>
            <w:rFonts w:ascii="Cambria Math" w:hAnsi="Cambria Math"/>
          </w:rPr>
          <m:t xml:space="preserve">= </m:t>
        </m:r>
        <m:f>
          <m:fPr>
            <m:ctrlPr>
              <w:rPr>
                <w:rFonts w:ascii="Cambria Math" w:hAnsi="Cambria Math"/>
                <w:i/>
              </w:rPr>
            </m:ctrlPr>
          </m:fPr>
          <m:num>
            <m:r>
              <w:rPr>
                <w:rFonts w:ascii="Cambria Math" w:hAnsi="Cambria Math"/>
              </w:rPr>
              <m:t>TP</m:t>
            </m:r>
          </m:num>
          <m:den>
            <m:r>
              <w:rPr>
                <w:rFonts w:ascii="Cambria Math" w:hAnsi="Cambria Math" w:hint="eastAsia"/>
              </w:rPr>
              <m:t>TP+F</m:t>
            </m:r>
            <m:r>
              <w:rPr>
                <w:rFonts w:ascii="Cambria Math" w:hAnsi="Cambria Math"/>
              </w:rPr>
              <m:t>P</m:t>
            </m:r>
          </m:den>
        </m:f>
      </m:oMath>
      <w:r>
        <w:tab/>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t>.</w:t>
      </w:r>
      <w:r w:rsidR="00B17852">
        <w:fldChar w:fldCharType="begin"/>
      </w:r>
      <w:r w:rsidR="00B17852">
        <w:instrText xml:space="preserve"> SEQ ( \* ARABIC \s 1 </w:instrText>
      </w:r>
      <w:r w:rsidR="00B17852">
        <w:fldChar w:fldCharType="separate"/>
      </w:r>
      <w:r w:rsidR="00F76BC5">
        <w:rPr>
          <w:noProof/>
        </w:rPr>
        <w:t>28</w:t>
      </w:r>
      <w:r w:rsidR="00B17852">
        <w:rPr>
          <w:noProof/>
        </w:rPr>
        <w:fldChar w:fldCharType="end"/>
      </w:r>
      <w:r>
        <w:rPr>
          <w:rFonts w:hint="eastAsia"/>
        </w:rPr>
        <w:t xml:space="preserve"> )</w:t>
      </w:r>
    </w:p>
    <w:p w14:paraId="0B3D345D" w14:textId="5DA33F28" w:rsidR="004754C9" w:rsidRDefault="004754C9" w:rsidP="004754C9">
      <w:pPr>
        <w:pStyle w:val="a3"/>
        <w:numPr>
          <w:ilvl w:val="0"/>
          <w:numId w:val="19"/>
        </w:numPr>
        <w:ind w:leftChars="0"/>
      </w:pPr>
      <w:r>
        <w:rPr>
          <w:rFonts w:hint="eastAsia"/>
        </w:rPr>
        <w:t>F1</w:t>
      </w:r>
      <w:r w:rsidR="00021DB3">
        <w:rPr>
          <w:rFonts w:hint="eastAsia"/>
        </w:rPr>
        <w:t>-</w:t>
      </w:r>
      <w:r>
        <w:t>score</w:t>
      </w:r>
    </w:p>
    <w:p w14:paraId="473714F7" w14:textId="26119B17" w:rsidR="002C7D19" w:rsidRDefault="002C7D19" w:rsidP="002C7D19">
      <w:pPr>
        <w:pStyle w:val="af7"/>
        <w:keepNext/>
      </w:pPr>
      <w:r>
        <w:tab/>
      </w:r>
      <m:oMath>
        <m:r>
          <w:rPr>
            <w:rFonts w:ascii="Cambria Math" w:hAnsi="Cambria Math"/>
          </w:rPr>
          <m:t>F1 = 2×</m:t>
        </m:r>
        <m:f>
          <m:fPr>
            <m:ctrlPr>
              <w:rPr>
                <w:rFonts w:ascii="Cambria Math" w:hAnsi="Cambria Math"/>
                <w:i/>
                <w:szCs w:val="22"/>
              </w:rPr>
            </m:ctrlPr>
          </m:fPr>
          <m:num>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num>
          <m:den>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den>
        </m:f>
      </m:oMath>
      <w:r>
        <w:rPr>
          <w:szCs w:val="22"/>
        </w:rPr>
        <w:tab/>
      </w:r>
      <w:r>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t>.</w:t>
      </w:r>
      <w:r w:rsidR="00B17852">
        <w:fldChar w:fldCharType="begin"/>
      </w:r>
      <w:r w:rsidR="00B17852">
        <w:instrText xml:space="preserve"> SEQ ( \* ARABIC \s 1 </w:instrText>
      </w:r>
      <w:r w:rsidR="00B17852">
        <w:fldChar w:fldCharType="separate"/>
      </w:r>
      <w:r w:rsidR="00F76BC5">
        <w:rPr>
          <w:noProof/>
        </w:rPr>
        <w:t>29</w:t>
      </w:r>
      <w:r w:rsidR="00B17852">
        <w:rPr>
          <w:noProof/>
        </w:rPr>
        <w:fldChar w:fldCharType="end"/>
      </w:r>
      <w:r>
        <w:rPr>
          <w:rFonts w:hint="eastAsia"/>
        </w:rPr>
        <w:t xml:space="preserve"> )</w:t>
      </w:r>
    </w:p>
    <w:p w14:paraId="033E9E64" w14:textId="4D16EA9E" w:rsidR="004754C9" w:rsidRDefault="004754C9" w:rsidP="004754C9">
      <w:pPr>
        <w:pStyle w:val="a3"/>
        <w:numPr>
          <w:ilvl w:val="0"/>
          <w:numId w:val="19"/>
        </w:numPr>
        <w:ind w:leftChars="0"/>
      </w:pPr>
      <w:r>
        <w:rPr>
          <w:rFonts w:hint="eastAsia"/>
        </w:rPr>
        <w:t>G</w:t>
      </w:r>
      <w:r w:rsidR="00021DB3">
        <w:t>-</w:t>
      </w:r>
      <w:r>
        <w:t>measure</w:t>
      </w:r>
    </w:p>
    <w:p w14:paraId="7BAA69D2" w14:textId="4FD2D843" w:rsidR="002C7D19" w:rsidRPr="002C7D19" w:rsidRDefault="002C7D19" w:rsidP="002C7D19">
      <w:pPr>
        <w:pStyle w:val="af7"/>
        <w:keepNext/>
        <w:rPr>
          <w:i/>
        </w:rPr>
      </w:pPr>
      <w:r>
        <w:tab/>
      </w:r>
      <m:oMath>
        <m:r>
          <w:rPr>
            <w:rFonts w:ascii="Cambria Math" w:hAnsi="Cambria Math" w:hint="eastAsia"/>
          </w:rPr>
          <m:t>G</m:t>
        </m:r>
        <m:r>
          <w:rPr>
            <w:rFonts w:ascii="Cambria Math" w:hAnsi="Cambria Math"/>
          </w:rPr>
          <m:t xml:space="preserve"> =</m:t>
        </m:r>
        <m:rad>
          <m:radPr>
            <m:degHide m:val="1"/>
            <m:ctrlPr>
              <w:rPr>
                <w:rFonts w:ascii="Cambria Math" w:hAnsi="Cambria Math"/>
                <w:i/>
                <w:szCs w:val="22"/>
              </w:rPr>
            </m:ctrlPr>
          </m:radPr>
          <m:deg/>
          <m:e>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e>
        </m:rad>
      </m:oMath>
      <w:r>
        <w:rPr>
          <w:szCs w:val="22"/>
        </w:rPr>
        <w:tab/>
      </w:r>
      <w:r>
        <w:t xml:space="preserve">( </w:t>
      </w:r>
      <w:r w:rsidR="00B17852">
        <w:fldChar w:fldCharType="begin"/>
      </w:r>
      <w:r w:rsidR="00B17852">
        <w:instrText xml:space="preserve"> STYLEREF 1 \s </w:instrText>
      </w:r>
      <w:r w:rsidR="00B17852">
        <w:fldChar w:fldCharType="separate"/>
      </w:r>
      <w:r w:rsidR="00F76BC5">
        <w:rPr>
          <w:noProof/>
        </w:rPr>
        <w:t>2</w:t>
      </w:r>
      <w:r w:rsidR="00B17852">
        <w:rPr>
          <w:noProof/>
        </w:rPr>
        <w:fldChar w:fldCharType="end"/>
      </w:r>
      <w:r>
        <w:t>.</w:t>
      </w:r>
      <w:r w:rsidR="00B17852">
        <w:fldChar w:fldCharType="begin"/>
      </w:r>
      <w:r w:rsidR="00B17852">
        <w:instrText xml:space="preserve"> SEQ ( \* ARABIC \s 1 </w:instrText>
      </w:r>
      <w:r w:rsidR="00B17852">
        <w:fldChar w:fldCharType="separate"/>
      </w:r>
      <w:r w:rsidR="00F76BC5">
        <w:rPr>
          <w:noProof/>
        </w:rPr>
        <w:t>30</w:t>
      </w:r>
      <w:r w:rsidR="00B17852">
        <w:rPr>
          <w:noProof/>
        </w:rPr>
        <w:fldChar w:fldCharType="end"/>
      </w:r>
      <w:r>
        <w:rPr>
          <w:rFonts w:hint="eastAsia"/>
        </w:rPr>
        <w:t xml:space="preserve"> )</w:t>
      </w:r>
    </w:p>
    <w:p w14:paraId="2157EFD0" w14:textId="72BC3290" w:rsidR="008A00C9" w:rsidRPr="00743B47" w:rsidRDefault="00C35140" w:rsidP="008A00C9">
      <w:r>
        <w:rPr>
          <w:rFonts w:hint="eastAsia"/>
        </w:rPr>
        <w:t>該使用以上的何種指標，應</w:t>
      </w:r>
      <w:r w:rsidR="00795BEC">
        <w:rPr>
          <w:rFonts w:hint="eastAsia"/>
        </w:rPr>
        <w:t>當</w:t>
      </w:r>
      <w:r w:rsidR="004754C9">
        <w:rPr>
          <w:rFonts w:hint="eastAsia"/>
        </w:rPr>
        <w:t>根據問題的</w:t>
      </w:r>
      <w:r w:rsidR="00021DB3">
        <w:rPr>
          <w:rFonts w:hint="eastAsia"/>
        </w:rPr>
        <w:t>特性</w:t>
      </w:r>
      <w:r>
        <w:rPr>
          <w:rFonts w:hint="eastAsia"/>
        </w:rPr>
        <w:t>做調整。</w:t>
      </w:r>
      <w:r w:rsidR="00E33A0B">
        <w:rPr>
          <w:rFonts w:hint="eastAsia"/>
        </w:rPr>
        <w:t>假設有個每次皆將樣本歸類於陰性的分類模型，嘗試分類</w:t>
      </w:r>
      <w:proofErr w:type="gramStart"/>
      <w:r w:rsidR="00E33A0B">
        <w:rPr>
          <w:rFonts w:hint="eastAsia"/>
        </w:rPr>
        <w:t>一</w:t>
      </w:r>
      <w:proofErr w:type="gramEnd"/>
      <w:r w:rsidR="00E33A0B">
        <w:rPr>
          <w:rFonts w:hint="eastAsia"/>
        </w:rPr>
        <w:t>不平衡的資料集，而在這資料集中，具有九十九</w:t>
      </w:r>
      <w:proofErr w:type="gramStart"/>
      <w:r w:rsidR="00E33A0B">
        <w:rPr>
          <w:rFonts w:hint="eastAsia"/>
        </w:rPr>
        <w:t>個</w:t>
      </w:r>
      <w:proofErr w:type="gramEnd"/>
      <w:r w:rsidR="00E33A0B">
        <w:rPr>
          <w:rFonts w:hint="eastAsia"/>
        </w:rPr>
        <w:t>陰性、與一個陽性樣本</w:t>
      </w:r>
      <w:r w:rsidR="006A34F1">
        <w:rPr>
          <w:rFonts w:hint="eastAsia"/>
        </w:rPr>
        <w:t>；</w:t>
      </w:r>
      <w:r w:rsidR="00E33A0B">
        <w:rPr>
          <w:rFonts w:hint="eastAsia"/>
        </w:rPr>
        <w:t>分類後，此模型將能獲得百分之九十九的準確度，雖</w:t>
      </w:r>
      <w:r w:rsidR="00E33A0B">
        <w:rPr>
          <w:rFonts w:hint="eastAsia"/>
        </w:rPr>
        <w:lastRenderedPageBreak/>
        <w:t>然其根本不具有分類價值。</w:t>
      </w:r>
      <w:r w:rsidR="009C1FE0">
        <w:rPr>
          <w:rFonts w:hint="eastAsia"/>
        </w:rPr>
        <w:t>因此在面對不平衡的資料時，</w:t>
      </w:r>
      <w:r w:rsidR="00E33A0B">
        <w:rPr>
          <w:rFonts w:hint="eastAsia"/>
        </w:rPr>
        <w:t>為</w:t>
      </w:r>
      <w:r w:rsidR="009C1FE0">
        <w:rPr>
          <w:rFonts w:hint="eastAsia"/>
        </w:rPr>
        <w:t>了關注那正確分類的稀少陽性樣本，則會</w:t>
      </w:r>
      <w:r w:rsidR="00897398">
        <w:rPr>
          <w:rFonts w:hint="eastAsia"/>
        </w:rPr>
        <w:t>依據欲確保的重點部分，</w:t>
      </w:r>
      <w:r w:rsidR="009C1FE0">
        <w:rPr>
          <w:rFonts w:hint="eastAsia"/>
        </w:rPr>
        <w:t>考慮使用召回率與</w:t>
      </w:r>
      <w:r w:rsidR="00EC7931" w:rsidRPr="00EC7931">
        <w:rPr>
          <w:rFonts w:hint="eastAsia"/>
        </w:rPr>
        <w:t>精確率</w:t>
      </w:r>
      <w:r w:rsidR="009C1FE0">
        <w:rPr>
          <w:rFonts w:hint="eastAsia"/>
        </w:rPr>
        <w:t>做為衡量標準</w:t>
      </w:r>
      <w:r w:rsidR="00897398">
        <w:rPr>
          <w:rFonts w:hint="eastAsia"/>
        </w:rPr>
        <w:t>；而</w:t>
      </w:r>
      <w:r w:rsidR="00897398">
        <w:rPr>
          <w:rFonts w:hint="eastAsia"/>
        </w:rPr>
        <w:t>F</w:t>
      </w:r>
      <w:r w:rsidR="00897398">
        <w:t>1</w:t>
      </w:r>
      <w:r w:rsidR="00897398">
        <w:rPr>
          <w:rFonts w:hint="eastAsia"/>
        </w:rPr>
        <w:t xml:space="preserve"> </w:t>
      </w:r>
      <w:r w:rsidR="00897398">
        <w:t>score</w:t>
      </w:r>
      <w:r w:rsidR="00897398">
        <w:rPr>
          <w:rFonts w:hint="eastAsia"/>
        </w:rPr>
        <w:t>與</w:t>
      </w:r>
      <w:r w:rsidR="00897398">
        <w:rPr>
          <w:rFonts w:hint="eastAsia"/>
        </w:rPr>
        <w:t>G</w:t>
      </w:r>
      <w:r w:rsidR="00897398">
        <w:t xml:space="preserve"> </w:t>
      </w:r>
      <w:r w:rsidR="00897398">
        <w:rPr>
          <w:rFonts w:hint="eastAsia"/>
        </w:rPr>
        <w:t>m</w:t>
      </w:r>
      <w:r w:rsidR="00897398">
        <w:t>easure</w:t>
      </w:r>
      <w:r w:rsidR="00897398">
        <w:rPr>
          <w:rFonts w:hint="eastAsia"/>
        </w:rPr>
        <w:t>則綜合了兩者，使其可以被同時評估。</w:t>
      </w:r>
    </w:p>
    <w:p w14:paraId="4918FEFF" w14:textId="18040F1F" w:rsidR="00EA71AB" w:rsidRDefault="00EA71AB" w:rsidP="00417C71">
      <w:r>
        <w:br w:type="page"/>
      </w:r>
    </w:p>
    <w:p w14:paraId="47880EBA" w14:textId="217F617B" w:rsidR="00486926" w:rsidRDefault="00A428D6" w:rsidP="00AF07DF">
      <w:pPr>
        <w:pStyle w:val="1"/>
      </w:pPr>
      <w:bookmarkStart w:id="131" w:name="_Toc122553147"/>
      <w:bookmarkStart w:id="132" w:name="_Toc123328452"/>
      <w:r>
        <w:rPr>
          <w:rFonts w:hint="eastAsia"/>
        </w:rPr>
        <w:lastRenderedPageBreak/>
        <w:t>第三章</w:t>
      </w:r>
      <w:r>
        <w:rPr>
          <w:rFonts w:hint="eastAsia"/>
        </w:rPr>
        <w:t xml:space="preserve"> </w:t>
      </w:r>
      <w:r w:rsidR="002E6588">
        <w:rPr>
          <w:rFonts w:hint="eastAsia"/>
        </w:rPr>
        <w:t>高</w:t>
      </w:r>
      <w:r w:rsidR="000E31B5">
        <w:rPr>
          <w:rFonts w:hint="eastAsia"/>
        </w:rPr>
        <w:t>維二元特徵</w:t>
      </w:r>
      <w:r w:rsidR="002E6588">
        <w:rPr>
          <w:rFonts w:hint="eastAsia"/>
        </w:rPr>
        <w:t>之聚合</w:t>
      </w:r>
      <w:r w:rsidR="000E31B5">
        <w:rPr>
          <w:rFonts w:hint="eastAsia"/>
        </w:rPr>
        <w:t>編碼</w:t>
      </w:r>
      <w:r w:rsidR="002E6588">
        <w:rPr>
          <w:rFonts w:hint="eastAsia"/>
        </w:rPr>
        <w:t>技術</w:t>
      </w:r>
      <w:r w:rsidR="00B70684">
        <w:rPr>
          <w:rFonts w:hint="eastAsia"/>
        </w:rPr>
        <w:t>及分析框架</w:t>
      </w:r>
      <w:bookmarkEnd w:id="131"/>
      <w:bookmarkEnd w:id="132"/>
    </w:p>
    <w:p w14:paraId="49A9E271" w14:textId="354557DF" w:rsidR="00486926" w:rsidRDefault="00A22D6F" w:rsidP="00486926">
      <w:r>
        <w:rPr>
          <w:rFonts w:hint="eastAsia"/>
        </w:rPr>
        <w:t>經由第二章文獻探討得以發現，</w:t>
      </w:r>
      <w:r w:rsidR="000E31B5">
        <w:rPr>
          <w:rFonts w:hint="eastAsia"/>
        </w:rPr>
        <w:t>以</w:t>
      </w:r>
      <w:r w:rsidR="002A7F3D">
        <w:rPr>
          <w:rFonts w:hint="eastAsia"/>
        </w:rPr>
        <w:t>多維度二元特徵資料</w:t>
      </w:r>
      <w:r w:rsidR="000E31B5">
        <w:rPr>
          <w:rFonts w:hint="eastAsia"/>
        </w:rPr>
        <w:t>作為機器學習模型的輸入時所遭遇到的難題</w:t>
      </w:r>
      <w:r w:rsidR="00CF5ABB">
        <w:rPr>
          <w:rFonts w:hint="eastAsia"/>
        </w:rPr>
        <w:t>。傳統的變數編碼方式僅針對、並轉換類別變數為數值型別；為此，此研究規劃了對於二元特徵資料的編碼方法</w:t>
      </w:r>
      <w:r w:rsidR="00AF76E8">
        <w:rPr>
          <w:rFonts w:hint="eastAsia"/>
        </w:rPr>
        <w:t>，得以透過群組、排序與二進位</w:t>
      </w:r>
      <w:r w:rsidR="002C0642">
        <w:rPr>
          <w:rFonts w:hint="eastAsia"/>
        </w:rPr>
        <w:t>十進數表示的方式，轉換二元特徵資料成數值資料</w:t>
      </w:r>
      <w:r w:rsidR="00CE4053">
        <w:rPr>
          <w:rFonts w:hint="eastAsia"/>
        </w:rPr>
        <w:t>。</w:t>
      </w:r>
    </w:p>
    <w:p w14:paraId="7BF0FA8C" w14:textId="77777777" w:rsidR="00E07F9F" w:rsidRDefault="00E07F9F" w:rsidP="00E07F9F">
      <w:pPr>
        <w:pStyle w:val="aa"/>
        <w:keepNext/>
      </w:pPr>
      <w:r>
        <w:rPr>
          <w:rFonts w:hint="eastAsia"/>
          <w:noProof/>
        </w:rPr>
        <w:drawing>
          <wp:inline distT="0" distB="0" distL="0" distR="0" wp14:anchorId="417DE467" wp14:editId="15B02008">
            <wp:extent cx="3959999" cy="5196821"/>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529E7B6.tmp"/>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959999" cy="5196821"/>
                    </a:xfrm>
                    <a:prstGeom prst="rect">
                      <a:avLst/>
                    </a:prstGeom>
                  </pic:spPr>
                </pic:pic>
              </a:graphicData>
            </a:graphic>
          </wp:inline>
        </w:drawing>
      </w:r>
    </w:p>
    <w:p w14:paraId="66C8D41A" w14:textId="75DEF38F" w:rsidR="00E07F9F" w:rsidRDefault="00E07F9F" w:rsidP="00E07F9F">
      <w:pPr>
        <w:pStyle w:val="af5"/>
        <w:rPr>
          <w:noProof/>
        </w:rPr>
      </w:pPr>
      <w:bookmarkStart w:id="133" w:name="_Ref120894001"/>
      <w:bookmarkStart w:id="134" w:name="_Toc12332851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w:t>
      </w:r>
      <w:r w:rsidR="00F85191">
        <w:fldChar w:fldCharType="end"/>
      </w:r>
      <w:bookmarkEnd w:id="133"/>
      <w:r>
        <w:rPr>
          <w:rFonts w:hint="eastAsia"/>
        </w:rPr>
        <w:t xml:space="preserve"> </w:t>
      </w:r>
      <w:r>
        <w:rPr>
          <w:rFonts w:hint="eastAsia"/>
        </w:rPr>
        <w:t>資料處理、評估流程圖。</w:t>
      </w:r>
      <w:bookmarkEnd w:id="134"/>
    </w:p>
    <w:p w14:paraId="398E44D4" w14:textId="03409E94" w:rsidR="00121DF7" w:rsidRDefault="00121DF7" w:rsidP="00121DF7">
      <w:r>
        <w:fldChar w:fldCharType="begin"/>
      </w:r>
      <w:r>
        <w:instrText xml:space="preserve"> </w:instrText>
      </w:r>
      <w:r>
        <w:rPr>
          <w:rFonts w:hint="eastAsia"/>
        </w:rPr>
        <w:instrText>REF _Ref120894001 \h</w:instrText>
      </w:r>
      <w:r>
        <w:instrText xml:space="preserve"> </w:instrText>
      </w:r>
      <w:r>
        <w:fldChar w:fldCharType="separate"/>
      </w:r>
      <w:r w:rsidR="00F76BC5">
        <w:rPr>
          <w:rFonts w:hint="eastAsia"/>
        </w:rPr>
        <w:t>圖</w:t>
      </w:r>
      <w:r w:rsidR="00F76BC5">
        <w:rPr>
          <w:rFonts w:hint="eastAsia"/>
        </w:rPr>
        <w:t xml:space="preserve"> </w:t>
      </w:r>
      <w:r w:rsidR="00F76BC5">
        <w:rPr>
          <w:noProof/>
        </w:rPr>
        <w:t>3</w:t>
      </w:r>
      <w:r w:rsidR="00F76BC5">
        <w:t>.</w:t>
      </w:r>
      <w:r w:rsidR="00F76BC5">
        <w:rPr>
          <w:noProof/>
        </w:rPr>
        <w:t>1</w:t>
      </w:r>
      <w:r>
        <w:fldChar w:fldCharType="end"/>
      </w:r>
      <w:r>
        <w:rPr>
          <w:rFonts w:hint="eastAsia"/>
        </w:rPr>
        <w:t>展示了本研究的評估流程。實驗資料將分別透過傳統的變數編碼方式、與本研究的研究方法進行編碼，產生編碼過後的新數值資料，並由</w:t>
      </w:r>
      <w:r>
        <w:rPr>
          <w:rFonts w:hint="eastAsia"/>
        </w:rPr>
        <w:t>Li</w:t>
      </w:r>
      <w:r>
        <w:t>ghtGBM</w:t>
      </w:r>
      <w:r>
        <w:rPr>
          <w:rFonts w:hint="eastAsia"/>
        </w:rPr>
        <w:t>建置分類模型，以評估各數值資料的分類成果。而於此的實驗資料採用可於類別與二元兩種形式間轉換的資料，以確保兩種資料只在形式的表現上有所不同，但在本質上</w:t>
      </w:r>
      <w:r>
        <w:rPr>
          <w:rFonts w:hint="eastAsia"/>
        </w:rPr>
        <w:lastRenderedPageBreak/>
        <w:t>具有相同的意義，如原始的類別資料</w:t>
      </w:r>
      <w:proofErr w:type="gramStart"/>
      <w:r>
        <w:rPr>
          <w:rFonts w:hint="eastAsia"/>
        </w:rPr>
        <w:t>經由</w:t>
      </w:r>
      <w:r w:rsidR="00BB4A8A">
        <w:rPr>
          <w:rFonts w:hint="eastAsia"/>
        </w:rPr>
        <w:t>獨熱</w:t>
      </w:r>
      <w:r>
        <w:rPr>
          <w:rFonts w:hint="eastAsia"/>
        </w:rPr>
        <w:t>編碼</w:t>
      </w:r>
      <w:proofErr w:type="gramEnd"/>
      <w:r>
        <w:rPr>
          <w:rFonts w:hint="eastAsia"/>
        </w:rPr>
        <w:t>，轉換出二元資料，像是</w:t>
      </w:r>
      <w:r>
        <w:fldChar w:fldCharType="begin"/>
      </w:r>
      <w:r>
        <w:instrText xml:space="preserve"> </w:instrText>
      </w:r>
      <w:r>
        <w:rPr>
          <w:rFonts w:hint="eastAsia"/>
        </w:rPr>
        <w:instrText>REF _Ref120715697 \h</w:instrText>
      </w:r>
      <w:r>
        <w:instrText xml:space="preserve"> </w:instrText>
      </w:r>
      <w:r>
        <w:fldChar w:fldCharType="separate"/>
      </w:r>
      <w:r w:rsidR="00F76BC5">
        <w:rPr>
          <w:rFonts w:hint="eastAsia"/>
        </w:rPr>
        <w:t>表</w:t>
      </w:r>
      <w:r w:rsidR="00F76BC5">
        <w:rPr>
          <w:rFonts w:hint="eastAsia"/>
        </w:rPr>
        <w:t xml:space="preserve"> </w:t>
      </w:r>
      <w:r w:rsidR="00F76BC5">
        <w:rPr>
          <w:noProof/>
        </w:rPr>
        <w:t>2</w:t>
      </w:r>
      <w:r w:rsidR="00F76BC5">
        <w:t>.</w:t>
      </w:r>
      <w:r w:rsidR="00F76BC5">
        <w:rPr>
          <w:noProof/>
        </w:rPr>
        <w:t>4</w:t>
      </w:r>
      <w:r>
        <w:fldChar w:fldCharType="end"/>
      </w:r>
      <w:r>
        <w:rPr>
          <w:rFonts w:hint="eastAsia"/>
        </w:rPr>
        <w:t>；或是第四章第一小節中的連續</w:t>
      </w:r>
      <w:proofErr w:type="gramStart"/>
      <w:r>
        <w:rPr>
          <w:rFonts w:hint="eastAsia"/>
        </w:rPr>
        <w:t>資料切分出</w:t>
      </w:r>
      <w:proofErr w:type="gramEnd"/>
      <w:r>
        <w:rPr>
          <w:rFonts w:hint="eastAsia"/>
        </w:rPr>
        <w:t>的二元資料，如</w:t>
      </w:r>
      <w:r>
        <w:fldChar w:fldCharType="begin"/>
      </w:r>
      <w:r>
        <w:instrText xml:space="preserve"> </w:instrText>
      </w:r>
      <w:r>
        <w:rPr>
          <w:rFonts w:hint="eastAsia"/>
        </w:rPr>
        <w:instrText>REF _Ref120719232 \h</w:instrText>
      </w:r>
      <w:r>
        <w:instrText xml:space="preserve"> </w:instrText>
      </w:r>
      <w:r>
        <w:fldChar w:fldCharType="separate"/>
      </w:r>
      <w:r w:rsidR="00F76BC5">
        <w:rPr>
          <w:rFonts w:hint="eastAsia"/>
        </w:rPr>
        <w:t>表</w:t>
      </w:r>
      <w:r w:rsidR="00F76BC5">
        <w:rPr>
          <w:rFonts w:hint="eastAsia"/>
        </w:rPr>
        <w:t xml:space="preserve"> </w:t>
      </w:r>
      <w:r w:rsidR="00F76BC5">
        <w:rPr>
          <w:noProof/>
        </w:rPr>
        <w:t>4</w:t>
      </w:r>
      <w:r w:rsidR="00F76BC5">
        <w:t>.</w:t>
      </w:r>
      <w:r w:rsidR="00F76BC5">
        <w:rPr>
          <w:noProof/>
        </w:rPr>
        <w:t>1</w:t>
      </w:r>
      <w:r>
        <w:fldChar w:fldCharType="end"/>
      </w:r>
      <w:r>
        <w:rPr>
          <w:rFonts w:hint="eastAsia"/>
        </w:rPr>
        <w:t>、以及由此二元資料所類別化後的類別資料，如</w:t>
      </w:r>
      <w:r>
        <w:fldChar w:fldCharType="begin"/>
      </w:r>
      <w:r>
        <w:instrText xml:space="preserve"> </w:instrText>
      </w:r>
      <w:r>
        <w:rPr>
          <w:rFonts w:hint="eastAsia"/>
        </w:rPr>
        <w:instrText>REF _Ref120719234 \h</w:instrText>
      </w:r>
      <w:r>
        <w:instrText xml:space="preserve"> </w:instrText>
      </w:r>
      <w:r>
        <w:fldChar w:fldCharType="separate"/>
      </w:r>
      <w:r w:rsidR="00F76BC5">
        <w:rPr>
          <w:rFonts w:hint="eastAsia"/>
        </w:rPr>
        <w:t>表</w:t>
      </w:r>
      <w:r w:rsidR="00F76BC5">
        <w:rPr>
          <w:rFonts w:hint="eastAsia"/>
        </w:rPr>
        <w:t xml:space="preserve"> </w:t>
      </w:r>
      <w:r w:rsidR="00F76BC5">
        <w:rPr>
          <w:noProof/>
        </w:rPr>
        <w:t>4</w:t>
      </w:r>
      <w:r w:rsidR="00F76BC5">
        <w:t>.</w:t>
      </w:r>
      <w:r w:rsidR="00F76BC5">
        <w:rPr>
          <w:noProof/>
        </w:rPr>
        <w:t>2</w:t>
      </w:r>
      <w:r>
        <w:fldChar w:fldCharType="end"/>
      </w:r>
      <w:r>
        <w:rPr>
          <w:rFonts w:hint="eastAsia"/>
        </w:rPr>
        <w:t>。</w:t>
      </w:r>
    </w:p>
    <w:p w14:paraId="3890D777" w14:textId="77777777" w:rsidR="00E07F9F" w:rsidRDefault="00E07F9F" w:rsidP="00E07F9F">
      <w:pPr>
        <w:pStyle w:val="aa"/>
        <w:keepNext/>
      </w:pPr>
      <w:r w:rsidRPr="008207FE">
        <w:rPr>
          <w:rFonts w:hint="eastAsia"/>
          <w:noProof/>
        </w:rPr>
        <w:drawing>
          <wp:inline distT="0" distB="0" distL="0" distR="0" wp14:anchorId="0B32A442" wp14:editId="30D43438">
            <wp:extent cx="2520000" cy="485470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0286CC4.tmp"/>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520000" cy="4854705"/>
                    </a:xfrm>
                    <a:prstGeom prst="rect">
                      <a:avLst/>
                    </a:prstGeom>
                  </pic:spPr>
                </pic:pic>
              </a:graphicData>
            </a:graphic>
          </wp:inline>
        </w:drawing>
      </w:r>
    </w:p>
    <w:p w14:paraId="27A6C67A" w14:textId="49BFD7A2" w:rsidR="00E07F9F" w:rsidRDefault="00E07F9F" w:rsidP="00E07F9F">
      <w:pPr>
        <w:pStyle w:val="af5"/>
      </w:pPr>
      <w:bookmarkStart w:id="135" w:name="_Ref120895630"/>
      <w:bookmarkStart w:id="136" w:name="_Ref120895792"/>
      <w:bookmarkStart w:id="137" w:name="_Toc12332851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2</w:t>
      </w:r>
      <w:r w:rsidR="00F85191">
        <w:fldChar w:fldCharType="end"/>
      </w:r>
      <w:bookmarkEnd w:id="135"/>
      <w:r>
        <w:t xml:space="preserve"> </w:t>
      </w:r>
      <w:r w:rsidRPr="009968C9">
        <w:rPr>
          <w:rFonts w:hint="eastAsia"/>
        </w:rPr>
        <w:t>研究方法流程圖。</w:t>
      </w:r>
      <w:bookmarkEnd w:id="136"/>
      <w:bookmarkEnd w:id="137"/>
    </w:p>
    <w:p w14:paraId="4418EC6B" w14:textId="4667F1D9" w:rsidR="00E07F9F" w:rsidRDefault="00E07F9F" w:rsidP="00E07F9F">
      <w:r>
        <w:rPr>
          <w:rFonts w:hint="eastAsia"/>
        </w:rPr>
        <w:t>本研究所發展針對二元特徵的編碼方式流程</w:t>
      </w:r>
      <w:r>
        <w:fldChar w:fldCharType="begin"/>
      </w:r>
      <w:r>
        <w:instrText xml:space="preserve"> </w:instrText>
      </w:r>
      <w:r>
        <w:rPr>
          <w:rFonts w:hint="eastAsia"/>
        </w:rPr>
        <w:instrText>REF _Ref120895792 \p \h</w:instrText>
      </w:r>
      <w:r>
        <w:instrText xml:space="preserve"> </w:instrText>
      </w:r>
      <w:r>
        <w:fldChar w:fldCharType="separate"/>
      </w:r>
      <w:r w:rsidR="00F76BC5">
        <w:rPr>
          <w:rFonts w:hint="eastAsia"/>
        </w:rPr>
        <w:t>如上</w:t>
      </w:r>
      <w:r>
        <w:fldChar w:fldCharType="end"/>
      </w:r>
      <w:r>
        <w:rPr>
          <w:rFonts w:hint="eastAsia"/>
        </w:rPr>
        <w:t>圖，透過群組、排序與</w:t>
      </w:r>
      <w:r>
        <w:rPr>
          <w:rFonts w:hint="eastAsia"/>
        </w:rPr>
        <w:t>BCD</w:t>
      </w:r>
      <w:r>
        <w:rPr>
          <w:rFonts w:hint="eastAsia"/>
        </w:rPr>
        <w:t>（</w:t>
      </w:r>
      <w:r>
        <w:rPr>
          <w:rFonts w:hint="eastAsia"/>
        </w:rPr>
        <w:t>Bi</w:t>
      </w:r>
      <w:r>
        <w:t>nary-Coded Decimal</w:t>
      </w:r>
      <w:r>
        <w:rPr>
          <w:rFonts w:hint="eastAsia"/>
        </w:rPr>
        <w:t>）此三</w:t>
      </w:r>
      <w:proofErr w:type="gramStart"/>
      <w:r>
        <w:rPr>
          <w:rFonts w:hint="eastAsia"/>
        </w:rPr>
        <w:t>個</w:t>
      </w:r>
      <w:proofErr w:type="gramEnd"/>
      <w:r>
        <w:rPr>
          <w:rFonts w:hint="eastAsia"/>
        </w:rPr>
        <w:t>步驟將原先的二元資料轉換為數值資料，再與傳統編碼產生的數值資料做分類成果比較，如</w:t>
      </w:r>
      <w:r>
        <w:fldChar w:fldCharType="begin"/>
      </w:r>
      <w:r>
        <w:instrText xml:space="preserve"> </w:instrText>
      </w:r>
      <w:r>
        <w:rPr>
          <w:rFonts w:hint="eastAsia"/>
        </w:rPr>
        <w:instrText>REF _Ref120894001 \h</w:instrText>
      </w:r>
      <w:r>
        <w:instrText xml:space="preserve"> </w:instrText>
      </w:r>
      <w:r>
        <w:fldChar w:fldCharType="separate"/>
      </w:r>
      <w:r w:rsidR="00F76BC5">
        <w:rPr>
          <w:rFonts w:hint="eastAsia"/>
        </w:rPr>
        <w:t>圖</w:t>
      </w:r>
      <w:r w:rsidR="00F76BC5">
        <w:rPr>
          <w:rFonts w:hint="eastAsia"/>
        </w:rPr>
        <w:t xml:space="preserve"> </w:t>
      </w:r>
      <w:r w:rsidR="00F76BC5">
        <w:rPr>
          <w:noProof/>
        </w:rPr>
        <w:t>3</w:t>
      </w:r>
      <w:r w:rsidR="00F76BC5">
        <w:t>.</w:t>
      </w:r>
      <w:r w:rsidR="00F76BC5">
        <w:rPr>
          <w:noProof/>
        </w:rPr>
        <w:t>1</w:t>
      </w:r>
      <w:r>
        <w:fldChar w:fldCharType="end"/>
      </w:r>
      <w:r>
        <w:rPr>
          <w:rFonts w:hint="eastAsia"/>
        </w:rPr>
        <w:t>。而這框架之下的三個步驟中也能透過各種不同的方式來達成，像是群組二元特徵時能依據</w:t>
      </w:r>
      <w:r>
        <w:rPr>
          <w:rFonts w:hint="eastAsia"/>
        </w:rPr>
        <w:t>PCA</w:t>
      </w:r>
      <w:r>
        <w:rPr>
          <w:rFonts w:hint="eastAsia"/>
        </w:rPr>
        <w:t>、相關係數或是原始群組資訊；而特徵純粹度、特徵重要性或是特徵和皆能作為組內的排序法則等。</w:t>
      </w:r>
    </w:p>
    <w:p w14:paraId="1BF7C9EF" w14:textId="4A1875DB" w:rsidR="00E07F9F" w:rsidRDefault="00E07F9F" w:rsidP="00E07F9F">
      <w:pPr>
        <w:pStyle w:val="af5"/>
        <w:keepNext/>
      </w:pPr>
      <w:bookmarkStart w:id="138" w:name="_Ref120716954"/>
      <w:bookmarkStart w:id="139" w:name="_Toc123328564"/>
      <w:r>
        <w:rPr>
          <w:rFonts w:hint="eastAsia"/>
        </w:rPr>
        <w:lastRenderedPageBreak/>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F76BC5">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F76BC5">
        <w:rPr>
          <w:noProof/>
        </w:rPr>
        <w:t>1</w:t>
      </w:r>
      <w:r w:rsidR="00793819">
        <w:fldChar w:fldCharType="end"/>
      </w:r>
      <w:bookmarkEnd w:id="138"/>
      <w:r>
        <w:rPr>
          <w:rFonts w:hint="eastAsia"/>
        </w:rPr>
        <w:t xml:space="preserve"> </w:t>
      </w:r>
      <w:r w:rsidRPr="008207FE">
        <w:rPr>
          <w:rFonts w:hint="eastAsia"/>
        </w:rPr>
        <w:t>變數與符號定義。</w:t>
      </w:r>
      <w:bookmarkEnd w:id="139"/>
    </w:p>
    <w:tbl>
      <w:tblPr>
        <w:tblStyle w:val="af0"/>
        <w:tblpPr w:leftFromText="180" w:rightFromText="180" w:vertAnchor="text" w:horzAnchor="margin" w:tblpXSpec="center" w:tblpY="100"/>
        <w:tblW w:w="0" w:type="auto"/>
        <w:tblLook w:val="04A0" w:firstRow="1" w:lastRow="0" w:firstColumn="1" w:lastColumn="0" w:noHBand="0" w:noVBand="1"/>
      </w:tblPr>
      <w:tblGrid>
        <w:gridCol w:w="1838"/>
        <w:gridCol w:w="6656"/>
      </w:tblGrid>
      <w:tr w:rsidR="00E07F9F" w14:paraId="22525D36" w14:textId="77777777" w:rsidTr="00AD69A8">
        <w:tc>
          <w:tcPr>
            <w:tcW w:w="1838" w:type="dxa"/>
            <w:tcBorders>
              <w:top w:val="single" w:sz="12" w:space="0" w:color="auto"/>
              <w:left w:val="nil"/>
              <w:bottom w:val="single" w:sz="12" w:space="0" w:color="auto"/>
            </w:tcBorders>
            <w:vAlign w:val="center"/>
          </w:tcPr>
          <w:p w14:paraId="0C0A8D80" w14:textId="77777777" w:rsidR="00E07F9F" w:rsidRDefault="00E07F9F" w:rsidP="00AD69A8">
            <w:pPr>
              <w:ind w:firstLine="0"/>
              <w:jc w:val="center"/>
            </w:pPr>
            <w:r>
              <w:rPr>
                <w:rFonts w:hint="eastAsia"/>
              </w:rPr>
              <w:t>符號</w:t>
            </w:r>
          </w:p>
        </w:tc>
        <w:tc>
          <w:tcPr>
            <w:tcW w:w="6656" w:type="dxa"/>
            <w:tcBorders>
              <w:top w:val="single" w:sz="12" w:space="0" w:color="auto"/>
              <w:bottom w:val="single" w:sz="12" w:space="0" w:color="auto"/>
              <w:right w:val="nil"/>
            </w:tcBorders>
            <w:vAlign w:val="center"/>
          </w:tcPr>
          <w:p w14:paraId="0BE31968" w14:textId="77777777" w:rsidR="00E07F9F" w:rsidRDefault="00E07F9F" w:rsidP="00AD69A8">
            <w:pPr>
              <w:ind w:firstLine="0"/>
              <w:jc w:val="center"/>
            </w:pPr>
            <w:r>
              <w:rPr>
                <w:rFonts w:hint="eastAsia"/>
              </w:rPr>
              <w:t>定義</w:t>
            </w:r>
          </w:p>
        </w:tc>
      </w:tr>
      <w:tr w:rsidR="00E07F9F" w14:paraId="75A6400C" w14:textId="77777777" w:rsidTr="00AD69A8">
        <w:tc>
          <w:tcPr>
            <w:tcW w:w="1838" w:type="dxa"/>
            <w:tcBorders>
              <w:top w:val="single" w:sz="12" w:space="0" w:color="auto"/>
              <w:left w:val="nil"/>
            </w:tcBorders>
            <w:vAlign w:val="center"/>
          </w:tcPr>
          <w:p w14:paraId="4CCE9D75" w14:textId="77777777" w:rsidR="00E07F9F" w:rsidRPr="00C9694B" w:rsidRDefault="0031020B" w:rsidP="00AD69A8">
            <w:pPr>
              <w:pStyle w:val="afa"/>
              <w:rPr>
                <w:i/>
              </w:rPr>
            </w:pPr>
            <m:oMathPara>
              <m:oMath>
                <m:sSub>
                  <m:sSubPr>
                    <m:ctrlPr>
                      <w:rPr>
                        <w:i/>
                      </w:rPr>
                    </m:ctrlPr>
                  </m:sSubPr>
                  <m:e>
                    <m:r>
                      <w:rPr>
                        <w:rFonts w:hint="eastAsia"/>
                      </w:rPr>
                      <m:t>X</m:t>
                    </m:r>
                  </m:e>
                  <m:sub>
                    <m:r>
                      <m:t>i</m:t>
                    </m:r>
                  </m:sub>
                </m:sSub>
              </m:oMath>
            </m:oMathPara>
          </w:p>
        </w:tc>
        <w:tc>
          <w:tcPr>
            <w:tcW w:w="6656" w:type="dxa"/>
            <w:tcBorders>
              <w:top w:val="single" w:sz="12" w:space="0" w:color="auto"/>
              <w:right w:val="nil"/>
            </w:tcBorders>
            <w:vAlign w:val="center"/>
          </w:tcPr>
          <w:p w14:paraId="2D7B7E3A" w14:textId="77777777" w:rsidR="00E07F9F" w:rsidRDefault="00E07F9F" w:rsidP="00AD69A8">
            <w:pPr>
              <w:ind w:firstLine="0"/>
              <w:jc w:val="center"/>
            </w:pPr>
            <w:r>
              <w:rPr>
                <w:rFonts w:hint="eastAsia"/>
              </w:rPr>
              <w:t>原始的二元資料，共含有</w:t>
            </w:r>
            <m:oMath>
              <m:r>
                <w:rPr>
                  <w:rStyle w:val="afb"/>
                </w:rPr>
                <m:t>n</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二元特徵</w:t>
            </w:r>
            <w:r w:rsidRPr="002B0177">
              <w:rPr>
                <w:rFonts w:hint="eastAsia"/>
              </w:rPr>
              <w:t>，</w:t>
            </w:r>
            <m:oMath>
              <m:r>
                <w:rPr>
                  <w:rStyle w:val="afb"/>
                </w:rPr>
                <m:t>0≤i≤n</m:t>
              </m:r>
            </m:oMath>
          </w:p>
        </w:tc>
      </w:tr>
      <w:tr w:rsidR="00E07F9F" w:rsidRPr="00825C98" w14:paraId="479E3A66" w14:textId="77777777" w:rsidTr="00AD69A8">
        <w:tc>
          <w:tcPr>
            <w:tcW w:w="1838" w:type="dxa"/>
            <w:tcBorders>
              <w:left w:val="nil"/>
            </w:tcBorders>
            <w:vAlign w:val="center"/>
          </w:tcPr>
          <w:p w14:paraId="05F4096B" w14:textId="77777777" w:rsidR="00E07F9F" w:rsidRPr="0017595B" w:rsidRDefault="00E07F9F" w:rsidP="00AD69A8">
            <w:pPr>
              <w:pStyle w:val="afa"/>
              <w:rPr>
                <w:rFonts w:cs="Arial"/>
              </w:rPr>
            </w:pPr>
            <m:oMathPara>
              <m:oMath>
                <m:r>
                  <w:rPr>
                    <w:rFonts w:cs="Arial"/>
                  </w:rPr>
                  <m:t>g</m:t>
                </m:r>
                <m:r>
                  <m:rPr>
                    <m:sty m:val="p"/>
                  </m:rPr>
                  <w:rPr>
                    <w:rFonts w:cs="Arial"/>
                  </w:rPr>
                  <m:t>(</m:t>
                </m:r>
                <m:r>
                  <w:rPr>
                    <w:rFonts w:hint="eastAsia"/>
                  </w:rPr>
                  <m:t>X</m:t>
                </m:r>
                <m:r>
                  <m:rPr>
                    <m:sty m:val="p"/>
                  </m:rPr>
                  <w:rPr>
                    <w:rFonts w:cs="Arial"/>
                  </w:rPr>
                  <m:t>)</m:t>
                </m:r>
              </m:oMath>
            </m:oMathPara>
          </w:p>
        </w:tc>
        <w:tc>
          <w:tcPr>
            <w:tcW w:w="6656" w:type="dxa"/>
            <w:tcBorders>
              <w:right w:val="nil"/>
            </w:tcBorders>
            <w:vAlign w:val="center"/>
          </w:tcPr>
          <w:p w14:paraId="7E1A077D" w14:textId="77777777" w:rsidR="00E07F9F" w:rsidRDefault="00E07F9F" w:rsidP="00AD69A8">
            <w:pPr>
              <w:ind w:firstLine="0"/>
              <w:jc w:val="center"/>
            </w:pPr>
            <w:r>
              <w:rPr>
                <w:rFonts w:hint="eastAsia"/>
              </w:rPr>
              <w:t>對二元特徵進行分群，產生</w:t>
            </w:r>
            <m:oMath>
              <m:r>
                <w:rPr>
                  <w:rFonts w:ascii="Cambria Math" w:hAnsi="Cambria Math" w:cs="Arial" w:hint="eastAsia"/>
                </w:rPr>
                <m:t>m</m:t>
              </m:r>
            </m:oMath>
            <w:proofErr w:type="gramStart"/>
            <w:r>
              <w:rPr>
                <w:rFonts w:hint="eastAsia"/>
              </w:rPr>
              <w:t>個</w:t>
            </w:r>
            <w:proofErr w:type="gramEnd"/>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p>
        </w:tc>
      </w:tr>
      <w:tr w:rsidR="00E07F9F" w14:paraId="593F339D" w14:textId="77777777" w:rsidTr="00AD69A8">
        <w:tc>
          <w:tcPr>
            <w:tcW w:w="1838" w:type="dxa"/>
            <w:tcBorders>
              <w:left w:val="nil"/>
            </w:tcBorders>
            <w:vAlign w:val="center"/>
          </w:tcPr>
          <w:p w14:paraId="1C333BCA" w14:textId="77777777" w:rsidR="00E07F9F" w:rsidRDefault="00E07F9F" w:rsidP="00AD69A8">
            <w:pPr>
              <w:pStyle w:val="afa"/>
              <w:rPr>
                <w:rFonts w:ascii="Times New Roman" w:hAnsi="Times New Roman" w:cs="Arial"/>
                <w:iCs/>
              </w:rPr>
            </w:pPr>
            <m:oMathPara>
              <m:oMath>
                <m:r>
                  <w:rPr>
                    <w:rFonts w:cs="Arial" w:hint="eastAsia"/>
                  </w:rPr>
                  <m:t>m</m:t>
                </m:r>
              </m:oMath>
            </m:oMathPara>
          </w:p>
        </w:tc>
        <w:tc>
          <w:tcPr>
            <w:tcW w:w="6656" w:type="dxa"/>
            <w:tcBorders>
              <w:right w:val="nil"/>
            </w:tcBorders>
            <w:vAlign w:val="center"/>
          </w:tcPr>
          <w:p w14:paraId="74897AF6" w14:textId="77777777" w:rsidR="00E07F9F" w:rsidRDefault="00E07F9F" w:rsidP="00AD69A8">
            <w:pPr>
              <w:ind w:firstLine="0"/>
              <w:jc w:val="center"/>
            </w:pPr>
            <w:r>
              <w:rPr>
                <w:rFonts w:hint="eastAsia"/>
              </w:rPr>
              <w:t>二元特徵群組個數</w:t>
            </w:r>
          </w:p>
        </w:tc>
      </w:tr>
      <w:tr w:rsidR="00E07F9F" w14:paraId="1F488E4B" w14:textId="77777777" w:rsidTr="00AD69A8">
        <w:tc>
          <w:tcPr>
            <w:tcW w:w="1838" w:type="dxa"/>
            <w:tcBorders>
              <w:left w:val="nil"/>
            </w:tcBorders>
            <w:vAlign w:val="center"/>
          </w:tcPr>
          <w:p w14:paraId="68ABFECD" w14:textId="77777777" w:rsidR="00E07F9F" w:rsidRPr="0017595B" w:rsidRDefault="0031020B" w:rsidP="00AD69A8">
            <w:pPr>
              <w:pStyle w:val="afa"/>
              <w:rPr>
                <w:rFonts w:cs="Arial"/>
              </w:rPr>
            </w:pPr>
            <m:oMathPara>
              <m:oMath>
                <m:sSub>
                  <m:sSubPr>
                    <m:ctrlPr>
                      <w:rPr>
                        <w:rFonts w:cs="Arial"/>
                      </w:rPr>
                    </m:ctrlPr>
                  </m:sSubPr>
                  <m:e>
                    <m:r>
                      <w:rPr>
                        <w:rFonts w:cs="Arial"/>
                      </w:rPr>
                      <m:t>G</m:t>
                    </m:r>
                  </m:e>
                  <m:sub>
                    <m:r>
                      <w:rPr>
                        <w:rFonts w:cs="Arial"/>
                      </w:rPr>
                      <m:t>j</m:t>
                    </m:r>
                  </m:sub>
                </m:sSub>
              </m:oMath>
            </m:oMathPara>
          </w:p>
        </w:tc>
        <w:tc>
          <w:tcPr>
            <w:tcW w:w="6656" w:type="dxa"/>
            <w:tcBorders>
              <w:right w:val="nil"/>
            </w:tcBorders>
            <w:vAlign w:val="center"/>
          </w:tcPr>
          <w:p w14:paraId="295AE67A"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w:t>
            </w:r>
            <w:r w:rsidRPr="002B0177">
              <w:rPr>
                <w:rFonts w:hint="eastAsia"/>
              </w:rPr>
              <w:t>，</w:t>
            </w:r>
            <m:oMath>
              <m:r>
                <w:rPr>
                  <w:rStyle w:val="afb"/>
                </w:rPr>
                <m:t>0≤j≤m</m:t>
              </m:r>
            </m:oMath>
          </w:p>
        </w:tc>
      </w:tr>
      <w:tr w:rsidR="00E07F9F" w14:paraId="074618C1" w14:textId="77777777" w:rsidTr="00AD69A8">
        <w:tc>
          <w:tcPr>
            <w:tcW w:w="1838" w:type="dxa"/>
            <w:tcBorders>
              <w:left w:val="nil"/>
            </w:tcBorders>
            <w:vAlign w:val="center"/>
          </w:tcPr>
          <w:p w14:paraId="3D87A106" w14:textId="77777777" w:rsidR="00E07F9F" w:rsidRDefault="00E07F9F" w:rsidP="00AD69A8">
            <w:pPr>
              <w:pStyle w:val="afa"/>
              <w:rPr>
                <w:rFonts w:cs="Arial"/>
              </w:rPr>
            </w:pPr>
            <m:oMathPara>
              <m:oMath>
                <m:r>
                  <w:rPr>
                    <w:rFonts w:cs="Arial"/>
                  </w:rPr>
                  <m:t>s</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17392B7D" w14:textId="77777777" w:rsidR="00E07F9F" w:rsidRDefault="00E07F9F" w:rsidP="00AD69A8">
            <w:pPr>
              <w:ind w:firstLine="0"/>
              <w:jc w:val="center"/>
            </w:pPr>
            <w:r>
              <w:rPr>
                <w:rFonts w:hint="eastAsia"/>
              </w:rPr>
              <w:t>群組內二元特徵的排序方式，即調整</w:t>
            </w:r>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r>
              <w:rPr>
                <w:rFonts w:hint="eastAsia"/>
              </w:rPr>
              <w:t>內部二元特徵的排列</w:t>
            </w:r>
          </w:p>
        </w:tc>
      </w:tr>
      <w:tr w:rsidR="00E07F9F" w14:paraId="29B74670" w14:textId="77777777" w:rsidTr="00AD69A8">
        <w:tc>
          <w:tcPr>
            <w:tcW w:w="1838" w:type="dxa"/>
            <w:tcBorders>
              <w:left w:val="nil"/>
            </w:tcBorders>
            <w:vAlign w:val="center"/>
          </w:tcPr>
          <w:p w14:paraId="27305C63" w14:textId="77777777" w:rsidR="00E07F9F" w:rsidRPr="0017595B" w:rsidRDefault="0031020B" w:rsidP="00AD69A8">
            <w:pPr>
              <w:pStyle w:val="afa"/>
              <w:rPr>
                <w:rFonts w:cs="Arial"/>
              </w:rPr>
            </w:pPr>
            <m:oMathPara>
              <m:oMath>
                <m:sSub>
                  <m:sSubPr>
                    <m:ctrlPr>
                      <w:rPr>
                        <w:rFonts w:cs="Arial"/>
                      </w:rPr>
                    </m:ctrlPr>
                  </m:sSubPr>
                  <m:e>
                    <m:r>
                      <w:rPr>
                        <w:rFonts w:cs="Arial"/>
                      </w:rPr>
                      <m:t>S</m:t>
                    </m:r>
                  </m:e>
                  <m:sub>
                    <m:r>
                      <w:rPr>
                        <w:rFonts w:cs="Arial"/>
                      </w:rPr>
                      <m:t>j</m:t>
                    </m:r>
                  </m:sub>
                </m:sSub>
              </m:oMath>
            </m:oMathPara>
          </w:p>
        </w:tc>
        <w:tc>
          <w:tcPr>
            <w:tcW w:w="6656" w:type="dxa"/>
            <w:tcBorders>
              <w:right w:val="nil"/>
            </w:tcBorders>
            <w:vAlign w:val="center"/>
          </w:tcPr>
          <w:p w14:paraId="05550541"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二元特徵群組中的特徵排列方式</w:t>
            </w:r>
            <w:r w:rsidRPr="002B0177">
              <w:rPr>
                <w:rFonts w:hint="eastAsia"/>
              </w:rPr>
              <w:t>，</w:t>
            </w:r>
            <m:oMath>
              <m:r>
                <w:rPr>
                  <w:rStyle w:val="afb"/>
                </w:rPr>
                <m:t>0≤j≤m</m:t>
              </m:r>
            </m:oMath>
          </w:p>
        </w:tc>
      </w:tr>
      <w:tr w:rsidR="00E07F9F" w14:paraId="1EA2A9E3" w14:textId="77777777" w:rsidTr="00AD69A8">
        <w:tc>
          <w:tcPr>
            <w:tcW w:w="1838" w:type="dxa"/>
            <w:tcBorders>
              <w:left w:val="nil"/>
            </w:tcBorders>
            <w:vAlign w:val="center"/>
          </w:tcPr>
          <w:p w14:paraId="7715F686" w14:textId="77777777" w:rsidR="00E07F9F" w:rsidRPr="0017595B" w:rsidRDefault="00E07F9F" w:rsidP="00AD69A8">
            <w:pPr>
              <w:pStyle w:val="afa"/>
              <w:rPr>
                <w:rFonts w:cs="Arial"/>
              </w:rPr>
            </w:pPr>
            <m:oMathPara>
              <m:oMath>
                <m:r>
                  <w:rPr>
                    <w:rFonts w:cs="Arial"/>
                  </w:rPr>
                  <m:t>BCD</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209F6998"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二元特徵群組的</w:t>
            </w:r>
            <w:r>
              <w:rPr>
                <w:rFonts w:hint="eastAsia"/>
              </w:rPr>
              <w:t>BCD</w:t>
            </w:r>
            <w:r>
              <w:rPr>
                <w:rFonts w:hint="eastAsia"/>
              </w:rPr>
              <w:t>數值</w:t>
            </w:r>
          </w:p>
        </w:tc>
      </w:tr>
      <w:tr w:rsidR="00E07F9F" w14:paraId="345E05A7" w14:textId="77777777" w:rsidTr="00AD69A8">
        <w:tc>
          <w:tcPr>
            <w:tcW w:w="1838" w:type="dxa"/>
            <w:tcBorders>
              <w:left w:val="nil"/>
            </w:tcBorders>
            <w:vAlign w:val="center"/>
          </w:tcPr>
          <w:p w14:paraId="615C2FBF" w14:textId="77777777" w:rsidR="00E07F9F" w:rsidRPr="00D97154" w:rsidRDefault="0031020B" w:rsidP="00AD69A8">
            <w:pPr>
              <w:pStyle w:val="afa"/>
              <w:rPr>
                <w:rFonts w:ascii="Times New Roman" w:hAnsi="Times New Roman" w:cs="Arial"/>
                <w:i/>
              </w:rPr>
            </w:pPr>
            <m:oMathPara>
              <m:oMath>
                <m:sSub>
                  <m:sSubPr>
                    <m:ctrlPr>
                      <w:rPr>
                        <w:i/>
                      </w:rPr>
                    </m:ctrlPr>
                  </m:sSubPr>
                  <m:e>
                    <m:r>
                      <w:rPr>
                        <w:rFonts w:hint="eastAsia"/>
                      </w:rPr>
                      <m:t>Y</m:t>
                    </m:r>
                  </m:e>
                  <m:sub>
                    <m:r>
                      <m:t>j</m:t>
                    </m:r>
                  </m:sub>
                </m:sSub>
              </m:oMath>
            </m:oMathPara>
          </w:p>
        </w:tc>
        <w:tc>
          <w:tcPr>
            <w:tcW w:w="6656" w:type="dxa"/>
            <w:tcBorders>
              <w:right w:val="nil"/>
            </w:tcBorders>
            <w:vAlign w:val="center"/>
          </w:tcPr>
          <w:p w14:paraId="28A09AC3" w14:textId="77777777" w:rsidR="00E07F9F" w:rsidRDefault="00E07F9F" w:rsidP="00AD69A8">
            <w:pPr>
              <w:ind w:firstLine="0"/>
              <w:jc w:val="center"/>
            </w:pPr>
            <w:r>
              <w:rPr>
                <w:rFonts w:hint="eastAsia"/>
              </w:rPr>
              <w:t>編碼後的數值資料，共含有</w:t>
            </w:r>
            <m:oMath>
              <m:r>
                <w:rPr>
                  <w:rStyle w:val="afb"/>
                </w:rPr>
                <m:t>m</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數值特徵</w:t>
            </w:r>
            <w:r w:rsidRPr="002B0177">
              <w:rPr>
                <w:rFonts w:hint="eastAsia"/>
              </w:rPr>
              <w:t>，</w:t>
            </w:r>
            <m:oMath>
              <m:r>
                <w:rPr>
                  <w:rStyle w:val="afb"/>
                </w:rPr>
                <m:t>0≤j≤m</m:t>
              </m:r>
            </m:oMath>
          </w:p>
        </w:tc>
      </w:tr>
      <w:tr w:rsidR="00E07F9F" w14:paraId="7DF555A2" w14:textId="77777777" w:rsidTr="00AD69A8">
        <w:tc>
          <w:tcPr>
            <w:tcW w:w="1838" w:type="dxa"/>
            <w:tcBorders>
              <w:left w:val="nil"/>
            </w:tcBorders>
            <w:vAlign w:val="center"/>
          </w:tcPr>
          <w:p w14:paraId="160BB734" w14:textId="77777777" w:rsidR="00E07F9F" w:rsidRPr="00D97154" w:rsidRDefault="0031020B" w:rsidP="00AD69A8">
            <w:pPr>
              <w:pStyle w:val="afa"/>
              <w:rPr>
                <w:rFonts w:ascii="Times New Roman" w:hAnsi="Times New Roman" w:cs="Arial"/>
                <w:i/>
              </w:rPr>
            </w:pPr>
            <m:oMathPara>
              <m:oMath>
                <m:sSub>
                  <m:sSubPr>
                    <m:ctrlPr>
                      <w:rPr>
                        <w:i/>
                      </w:rPr>
                    </m:ctrlPr>
                  </m:sSubPr>
                  <m:e>
                    <m:r>
                      <w:rPr>
                        <w:rFonts w:hint="eastAsia"/>
                      </w:rPr>
                      <m:t>Z</m:t>
                    </m:r>
                  </m:e>
                  <m:sub>
                    <m:r>
                      <m:t>k</m:t>
                    </m:r>
                  </m:sub>
                </m:sSub>
              </m:oMath>
            </m:oMathPara>
          </w:p>
        </w:tc>
        <w:tc>
          <w:tcPr>
            <w:tcW w:w="6656" w:type="dxa"/>
            <w:tcBorders>
              <w:right w:val="nil"/>
            </w:tcBorders>
            <w:vAlign w:val="center"/>
          </w:tcPr>
          <w:p w14:paraId="5A801011" w14:textId="77777777" w:rsidR="00E07F9F" w:rsidRPr="00D06A28" w:rsidRDefault="00E07F9F" w:rsidP="00AD69A8">
            <w:pPr>
              <w:ind w:firstLine="0"/>
              <w:jc w:val="center"/>
            </w:pPr>
            <w:r>
              <w:rPr>
                <w:rFonts w:hint="eastAsia"/>
              </w:rPr>
              <w:t>類別化後的類別資料，共含有</w:t>
            </w:r>
            <m:oMath>
              <m:r>
                <w:rPr>
                  <w:rStyle w:val="afb"/>
                </w:rPr>
                <m:t>l</m:t>
              </m:r>
            </m:oMath>
            <w:proofErr w:type="gramStart"/>
            <w:r>
              <w:rPr>
                <w:rStyle w:val="afb"/>
                <w:rFonts w:ascii="Times New Roman" w:hAnsi="Times New Roman" w:hint="eastAsia"/>
              </w:rPr>
              <w:t>個</w:t>
            </w:r>
            <w:proofErr w:type="gramEnd"/>
            <w:r>
              <w:rPr>
                <w:rStyle w:val="afb"/>
                <w:rFonts w:ascii="Times New Roman" w:hAnsi="Times New Roman" w:hint="eastAsia"/>
              </w:rPr>
              <w:t>類別特徵，</w:t>
            </w:r>
            <m:oMath>
              <m:r>
                <w:rPr>
                  <w:rStyle w:val="afb"/>
                </w:rPr>
                <m:t>0≤k≤l</m:t>
              </m:r>
            </m:oMath>
          </w:p>
        </w:tc>
      </w:tr>
    </w:tbl>
    <w:p w14:paraId="1816D4F0" w14:textId="57295EA1" w:rsidR="005B48DC" w:rsidRDefault="002C0642" w:rsidP="005B48DC">
      <w:pPr>
        <w:rPr>
          <w:noProof/>
        </w:rPr>
      </w:pPr>
      <w:r>
        <w:rPr>
          <w:rFonts w:hint="eastAsia"/>
        </w:rPr>
        <w:t>在</w:t>
      </w:r>
      <w:r w:rsidR="008207FE">
        <w:fldChar w:fldCharType="begin"/>
      </w:r>
      <w:r w:rsidR="008207FE">
        <w:instrText xml:space="preserve"> </w:instrText>
      </w:r>
      <w:r w:rsidR="008207FE">
        <w:rPr>
          <w:rFonts w:hint="eastAsia"/>
        </w:rPr>
        <w:instrText>REF _Ref120716954 \h</w:instrText>
      </w:r>
      <w:r w:rsidR="008207FE">
        <w:instrText xml:space="preserve"> </w:instrText>
      </w:r>
      <w:r w:rsidR="008207FE">
        <w:fldChar w:fldCharType="separate"/>
      </w:r>
      <w:r w:rsidR="00F76BC5">
        <w:rPr>
          <w:rFonts w:hint="eastAsia"/>
        </w:rPr>
        <w:t>表</w:t>
      </w:r>
      <w:r w:rsidR="00F76BC5">
        <w:rPr>
          <w:rFonts w:hint="eastAsia"/>
        </w:rPr>
        <w:t xml:space="preserve"> </w:t>
      </w:r>
      <w:r w:rsidR="00F76BC5">
        <w:rPr>
          <w:noProof/>
        </w:rPr>
        <w:t>3</w:t>
      </w:r>
      <w:r w:rsidR="00F76BC5">
        <w:t>.</w:t>
      </w:r>
      <w:r w:rsidR="00F76BC5">
        <w:rPr>
          <w:noProof/>
        </w:rPr>
        <w:t>1</w:t>
      </w:r>
      <w:r w:rsidR="008207FE">
        <w:fldChar w:fldCharType="end"/>
      </w:r>
      <w:r>
        <w:rPr>
          <w:rFonts w:hint="eastAsia"/>
        </w:rPr>
        <w:t>中，定義了本研究內的各個變數符號於其代表的意涵；而整體的流程如</w:t>
      </w:r>
      <w:r w:rsidR="009968C9">
        <w:fldChar w:fldCharType="begin"/>
      </w:r>
      <w:r w:rsidR="009968C9">
        <w:instrText xml:space="preserve"> </w:instrText>
      </w:r>
      <w:r w:rsidR="009968C9">
        <w:rPr>
          <w:rFonts w:hint="eastAsia"/>
        </w:rPr>
        <w:instrText>REF _Ref120895630 \h</w:instrText>
      </w:r>
      <w:r w:rsidR="009968C9">
        <w:instrText xml:space="preserve"> </w:instrText>
      </w:r>
      <w:r w:rsidR="009968C9">
        <w:fldChar w:fldCharType="separate"/>
      </w:r>
      <w:r w:rsidR="00F76BC5">
        <w:rPr>
          <w:rFonts w:hint="eastAsia"/>
        </w:rPr>
        <w:t>圖</w:t>
      </w:r>
      <w:r w:rsidR="00F76BC5">
        <w:rPr>
          <w:rFonts w:hint="eastAsia"/>
        </w:rPr>
        <w:t xml:space="preserve"> </w:t>
      </w:r>
      <w:r w:rsidR="00F76BC5">
        <w:rPr>
          <w:noProof/>
        </w:rPr>
        <w:t>3</w:t>
      </w:r>
      <w:r w:rsidR="00F76BC5">
        <w:t>.</w:t>
      </w:r>
      <w:r w:rsidR="00F76BC5">
        <w:rPr>
          <w:noProof/>
        </w:rPr>
        <w:t>2</w:t>
      </w:r>
      <w:r w:rsidR="009968C9">
        <w:fldChar w:fldCharType="end"/>
      </w:r>
      <w:r>
        <w:rPr>
          <w:rFonts w:hint="eastAsia"/>
        </w:rPr>
        <w:t>所示</w:t>
      </w:r>
      <w:r w:rsidR="000F0A5C">
        <w:rPr>
          <w:rFonts w:hint="eastAsia"/>
        </w:rPr>
        <w:t>，先是透過群組相關的二元特徵、而後進行特徵組內的特徵排序、再透過二進位十位數編碼的方式將</w:t>
      </w:r>
      <w:r w:rsidR="008E5BFE">
        <w:rPr>
          <w:rFonts w:hint="eastAsia"/>
        </w:rPr>
        <w:t>排序</w:t>
      </w:r>
      <w:r w:rsidR="000F0A5C">
        <w:rPr>
          <w:rFonts w:hint="eastAsia"/>
        </w:rPr>
        <w:t>後的特徵組轉換為數值資料。</w:t>
      </w:r>
      <w:r w:rsidR="00760373">
        <w:rPr>
          <w:rFonts w:hint="eastAsia"/>
        </w:rPr>
        <w:t>本研究著重於找尋合理、適當的二元特徵的群組方式</w:t>
      </w:r>
      <m:oMath>
        <m:r>
          <w:rPr>
            <w:rFonts w:ascii="Cambria Math" w:hAnsi="Cambria Math" w:cs="Arial"/>
          </w:rPr>
          <m:t>g</m:t>
        </m:r>
        <m:r>
          <m:rPr>
            <m:sty m:val="p"/>
          </m:rPr>
          <w:rPr>
            <w:rFonts w:ascii="Cambria Math" w:hAnsi="Cambria Math" w:cs="Arial"/>
          </w:rPr>
          <m:t>(</m:t>
        </m:r>
        <m:sSub>
          <m:sSubPr>
            <m:ctrlPr>
              <w:rPr>
                <w:rFonts w:ascii="Cambria Math" w:hAnsi="Cambria Math"/>
              </w:rPr>
            </m:ctrlPr>
          </m:sSubPr>
          <m:e>
            <m:r>
              <w:rPr>
                <w:rFonts w:ascii="Cambria Math" w:hAnsi="Cambria Math" w:hint="eastAsia"/>
              </w:rPr>
              <m:t>X</m:t>
            </m:r>
          </m:e>
          <m:sub>
            <m:r>
              <w:rPr>
                <w:rFonts w:ascii="Cambria Math" w:hAnsi="Cambria Math"/>
              </w:rPr>
              <m:t>n</m:t>
            </m:r>
          </m:sub>
        </m:sSub>
        <m:r>
          <m:rPr>
            <m:sty m:val="p"/>
          </m:rPr>
          <w:rPr>
            <w:rFonts w:ascii="Cambria Math" w:hAnsi="Cambria Math" w:cs="Arial"/>
          </w:rPr>
          <m:t>)</m:t>
        </m:r>
      </m:oMath>
      <w:r w:rsidR="00072E08">
        <w:rPr>
          <w:rFonts w:hint="eastAsia"/>
        </w:rPr>
        <w:t>、以及群組內二元特徵的排序</w:t>
      </w:r>
      <w:r w:rsidR="00760373">
        <w:rPr>
          <w:rFonts w:hint="eastAsia"/>
        </w:rPr>
        <w:t>方式</w:t>
      </w:r>
      <m:oMath>
        <m:r>
          <w:rPr>
            <w:rFonts w:ascii="Cambria Math" w:hAnsi="Cambria Math" w:cs="Arial"/>
          </w:rPr>
          <m:t>s</m:t>
        </m:r>
        <m:r>
          <m:rPr>
            <m:sty m:val="p"/>
          </m:rPr>
          <w:rPr>
            <w:rFonts w:ascii="Cambria Math" w:hAnsi="Cambria Math" w:cs="Arial"/>
          </w:rPr>
          <m:t>(</m:t>
        </m:r>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r>
          <m:rPr>
            <m:sty m:val="p"/>
          </m:rPr>
          <w:rPr>
            <w:rFonts w:ascii="Cambria Math" w:hAnsi="Cambria Math" w:cs="Arial"/>
          </w:rPr>
          <m:t>)</m:t>
        </m:r>
      </m:oMath>
      <w:r w:rsidR="00760373">
        <w:rPr>
          <w:rFonts w:hint="eastAsia"/>
        </w:rPr>
        <w:t>，來使新產生出的數值</w:t>
      </w:r>
      <w:r w:rsidR="008B6420">
        <w:rPr>
          <w:rFonts w:hint="eastAsia"/>
        </w:rPr>
        <w:t>資料</w:t>
      </w:r>
      <w:r w:rsidR="00760373">
        <w:rPr>
          <w:rFonts w:hint="eastAsia"/>
        </w:rPr>
        <w:t>有利於機器學習模型的分類任務。</w:t>
      </w:r>
      <m:oMath>
        <m:r>
          <w:rPr>
            <w:rFonts w:ascii="Cambria Math" w:hAnsi="Cambria Math" w:cs="Arial" w:hint="eastAsia"/>
          </w:rPr>
          <m:t>Z</m:t>
        </m:r>
      </m:oMath>
      <w:r w:rsidR="005B48DC">
        <w:rPr>
          <w:rFonts w:hint="eastAsia"/>
        </w:rPr>
        <w:t>則表示當原始資料</w:t>
      </w:r>
      <m:oMath>
        <m:r>
          <w:rPr>
            <w:rFonts w:ascii="Cambria Math" w:hAnsi="Cambria Math" w:cs="Arial" w:hint="eastAsia"/>
          </w:rPr>
          <m:t>X</m:t>
        </m:r>
      </m:oMath>
      <w:r w:rsidR="00B07ADA" w:rsidRPr="00B07ADA">
        <w:rPr>
          <w:rFonts w:hint="eastAsia"/>
        </w:rPr>
        <w:t>為</w:t>
      </w:r>
      <w:proofErr w:type="gramStart"/>
      <w:r w:rsidR="005B48DC">
        <w:rPr>
          <w:rFonts w:hint="eastAsia"/>
        </w:rPr>
        <w:t>符合</w:t>
      </w:r>
      <w:r w:rsidR="00BB4A8A">
        <w:rPr>
          <w:rFonts w:hint="eastAsia"/>
        </w:rPr>
        <w:t>獨熱</w:t>
      </w:r>
      <w:r w:rsidR="005B48DC">
        <w:rPr>
          <w:rFonts w:hint="eastAsia"/>
        </w:rPr>
        <w:t>編碼</w:t>
      </w:r>
      <w:proofErr w:type="gramEnd"/>
      <w:r w:rsidR="005B48DC">
        <w:rPr>
          <w:rFonts w:hint="eastAsia"/>
        </w:rPr>
        <w:t>法則的二元資料時，得以轉換回的編碼前類別資料，如</w:t>
      </w:r>
      <w:r w:rsidR="005B48DC">
        <w:fldChar w:fldCharType="begin"/>
      </w:r>
      <w:r w:rsidR="005B48DC">
        <w:instrText xml:space="preserve"> </w:instrText>
      </w:r>
      <w:r w:rsidR="005B48DC">
        <w:rPr>
          <w:rFonts w:hint="eastAsia"/>
        </w:rPr>
        <w:instrText>REF _Ref120715697 \h</w:instrText>
      </w:r>
      <w:r w:rsidR="005B48DC">
        <w:instrText xml:space="preserve"> </w:instrText>
      </w:r>
      <w:r w:rsidR="005B48DC">
        <w:fldChar w:fldCharType="separate"/>
      </w:r>
      <w:r w:rsidR="00F76BC5">
        <w:rPr>
          <w:rFonts w:hint="eastAsia"/>
        </w:rPr>
        <w:t>表</w:t>
      </w:r>
      <w:r w:rsidR="00F76BC5">
        <w:rPr>
          <w:rFonts w:hint="eastAsia"/>
        </w:rPr>
        <w:t xml:space="preserve"> </w:t>
      </w:r>
      <w:r w:rsidR="00F76BC5">
        <w:rPr>
          <w:noProof/>
        </w:rPr>
        <w:t>2</w:t>
      </w:r>
      <w:r w:rsidR="00F76BC5">
        <w:t>.</w:t>
      </w:r>
      <w:r w:rsidR="00F76BC5">
        <w:rPr>
          <w:noProof/>
        </w:rPr>
        <w:t>4</w:t>
      </w:r>
      <w:r w:rsidR="005B48DC">
        <w:fldChar w:fldCharType="end"/>
      </w:r>
      <w:r w:rsidR="005B48DC">
        <w:rPr>
          <w:rFonts w:hint="eastAsia"/>
        </w:rPr>
        <w:t>中以「</w:t>
      </w:r>
      <w:proofErr w:type="gramStart"/>
      <w:r w:rsidR="00BB4A8A">
        <w:rPr>
          <w:rFonts w:hint="eastAsia"/>
        </w:rPr>
        <w:t>獨熱</w:t>
      </w:r>
      <w:r w:rsidR="005B48DC">
        <w:rPr>
          <w:rFonts w:hint="eastAsia"/>
        </w:rPr>
        <w:t>編碼</w:t>
      </w:r>
      <w:proofErr w:type="gramEnd"/>
      <w:r w:rsidR="005B48DC">
        <w:rPr>
          <w:rFonts w:hint="eastAsia"/>
        </w:rPr>
        <w:t>」欄位，轉換</w:t>
      </w:r>
      <w:r w:rsidR="00B07ADA">
        <w:rPr>
          <w:rFonts w:hint="eastAsia"/>
        </w:rPr>
        <w:t>回</w:t>
      </w:r>
      <w:r w:rsidR="005B48DC">
        <w:rPr>
          <w:rFonts w:hint="eastAsia"/>
        </w:rPr>
        <w:t>「居住城市」欄位。</w:t>
      </w:r>
    </w:p>
    <w:p w14:paraId="72001FC9" w14:textId="77777777" w:rsidR="00DD1BDA" w:rsidRDefault="00DD1BDA">
      <w:pPr>
        <w:spacing w:line="240" w:lineRule="auto"/>
        <w:ind w:firstLine="0"/>
        <w:jc w:val="left"/>
        <w:rPr>
          <w:rFonts w:cstheme="majorBidi"/>
          <w:b/>
          <w:bCs/>
          <w:sz w:val="32"/>
          <w:szCs w:val="48"/>
        </w:rPr>
      </w:pPr>
      <w:r>
        <w:br w:type="page"/>
      </w:r>
    </w:p>
    <w:p w14:paraId="7DAC5227" w14:textId="6714C8EF" w:rsidR="000E31B5" w:rsidRDefault="000E31B5" w:rsidP="000E31B5">
      <w:pPr>
        <w:pStyle w:val="2"/>
        <w:tabs>
          <w:tab w:val="left" w:pos="5910"/>
        </w:tabs>
      </w:pPr>
      <w:bookmarkStart w:id="140" w:name="_Toc122553148"/>
      <w:bookmarkStart w:id="141" w:name="_Toc123328453"/>
      <w:r>
        <w:rPr>
          <w:rFonts w:hint="eastAsia"/>
        </w:rPr>
        <w:lastRenderedPageBreak/>
        <w:t>二元特徵</w:t>
      </w:r>
      <w:r w:rsidR="00DD1BDA">
        <w:rPr>
          <w:rFonts w:hint="eastAsia"/>
        </w:rPr>
        <w:t>分群</w:t>
      </w:r>
      <w:bookmarkEnd w:id="140"/>
      <w:bookmarkEnd w:id="141"/>
    </w:p>
    <w:p w14:paraId="7A8D40B1" w14:textId="48C83AED" w:rsidR="00CF2BA1" w:rsidRDefault="00A13949" w:rsidP="00203E4A">
      <w:r>
        <w:rPr>
          <w:rFonts w:hint="eastAsia"/>
        </w:rPr>
        <w:t>在</w:t>
      </w:r>
      <w:r w:rsidR="002A5A1D">
        <w:rPr>
          <w:rFonts w:hint="eastAsia"/>
        </w:rPr>
        <w:t>分群（</w:t>
      </w:r>
      <w:r w:rsidR="002A5A1D">
        <w:rPr>
          <w:rFonts w:hint="eastAsia"/>
        </w:rPr>
        <w:t>Grouping</w:t>
      </w:r>
      <w:r w:rsidR="002A5A1D">
        <w:rPr>
          <w:rFonts w:hint="eastAsia"/>
        </w:rPr>
        <w:t>）</w:t>
      </w:r>
      <w:r>
        <w:rPr>
          <w:rFonts w:hint="eastAsia"/>
        </w:rPr>
        <w:t>階段針對</w:t>
      </w:r>
      <w:r w:rsidR="00E76CBD">
        <w:rPr>
          <w:rFonts w:hint="eastAsia"/>
        </w:rPr>
        <w:t>具備</w:t>
      </w:r>
      <w:r w:rsidR="00B033F1">
        <w:rPr>
          <w:rFonts w:hint="eastAsia"/>
        </w:rPr>
        <w:t>有相同物理意義</w:t>
      </w:r>
      <w:r w:rsidR="00E31BFE">
        <w:rPr>
          <w:rFonts w:hint="eastAsia"/>
        </w:rPr>
        <w:t>、具有相關性</w:t>
      </w:r>
      <w:r w:rsidR="00A84B96">
        <w:rPr>
          <w:rFonts w:hint="eastAsia"/>
        </w:rPr>
        <w:t>、或是重要度相近</w:t>
      </w:r>
      <w:r w:rsidR="00E31BFE">
        <w:rPr>
          <w:rFonts w:hint="eastAsia"/>
        </w:rPr>
        <w:t>的二元特徵</w:t>
      </w:r>
      <w:r>
        <w:rPr>
          <w:rFonts w:hint="eastAsia"/>
        </w:rPr>
        <w:t>進行群組，以便將數量較多、資訊較弱的相互關連的二元特徵整合進入同一群組內，以便後續</w:t>
      </w:r>
      <w:r w:rsidR="00EB18D2">
        <w:rPr>
          <w:rFonts w:hint="eastAsia"/>
        </w:rPr>
        <w:t>將群組內的特徵</w:t>
      </w:r>
      <w:r w:rsidR="00A84B96">
        <w:rPr>
          <w:rFonts w:hint="eastAsia"/>
        </w:rPr>
        <w:t>。</w:t>
      </w:r>
      <w:r w:rsidR="00973E15">
        <w:rPr>
          <w:rFonts w:hint="eastAsia"/>
        </w:rPr>
        <w:t>在本研究之中，</w:t>
      </w:r>
      <w:r>
        <w:rPr>
          <w:rFonts w:hint="eastAsia"/>
        </w:rPr>
        <w:t>提出了</w:t>
      </w:r>
      <w:r w:rsidR="00973E15">
        <w:rPr>
          <w:rFonts w:hint="eastAsia"/>
        </w:rPr>
        <w:t>根據特徵選取與特徵萃取的方式</w:t>
      </w:r>
      <w:r w:rsidR="000F0A5C">
        <w:rPr>
          <w:rFonts w:hint="eastAsia"/>
        </w:rPr>
        <w:t>、或是依據相關性分析，</w:t>
      </w:r>
      <w:r w:rsidR="0017595B">
        <w:rPr>
          <w:rFonts w:hint="eastAsia"/>
        </w:rPr>
        <w:t>將</w:t>
      </w:r>
      <w:r w:rsidR="00203E4A">
        <w:rPr>
          <w:rFonts w:hint="eastAsia"/>
        </w:rPr>
        <w:t>二元特徵區分至各個</w:t>
      </w:r>
      <w:r w:rsidR="0017595B">
        <w:rPr>
          <w:rFonts w:hint="eastAsia"/>
        </w:rPr>
        <w:t>群組</w:t>
      </w:r>
      <w:r w:rsidR="00203E4A">
        <w:rPr>
          <w:rFonts w:hint="eastAsia"/>
        </w:rPr>
        <w:t>之</w:t>
      </w:r>
      <w:r w:rsidR="0017595B">
        <w:rPr>
          <w:rFonts w:hint="eastAsia"/>
        </w:rPr>
        <w:t>中</w:t>
      </w:r>
      <w:r w:rsidR="000F0A5C">
        <w:rPr>
          <w:rFonts w:hint="eastAsia"/>
        </w:rPr>
        <w:t>。</w:t>
      </w:r>
    </w:p>
    <w:p w14:paraId="61DEB9AA" w14:textId="206528AD" w:rsidR="00473479" w:rsidRDefault="007F6E45" w:rsidP="00203E4A">
      <w:r>
        <w:rPr>
          <w:rFonts w:hint="eastAsia"/>
        </w:rPr>
        <w:t>為了便於理解，</w:t>
      </w:r>
      <w:r w:rsidR="00CF2BA1">
        <w:rPr>
          <w:rFonts w:hint="eastAsia"/>
        </w:rPr>
        <w:t>假設某一動物園針對園區內所有三百隻動物進行健康狀態普查，針對各個動物的物種、尺寸與顏色進行檢測，並</w:t>
      </w:r>
      <w:r>
        <w:rPr>
          <w:rFonts w:hint="eastAsia"/>
        </w:rPr>
        <w:t>將其身體健康狀態以藍色與紅色兩色作為區分</w:t>
      </w:r>
      <w:r w:rsidR="00825C98">
        <w:rPr>
          <w:rFonts w:hint="eastAsia"/>
        </w:rPr>
        <w:t>成「好」或「壞」</w:t>
      </w:r>
      <w:r>
        <w:rPr>
          <w:rFonts w:hint="eastAsia"/>
        </w:rPr>
        <w:t>，最後收錄健康普查結果，</w:t>
      </w:r>
      <w:r w:rsidR="00CF2BA1">
        <w:rPr>
          <w:rFonts w:hint="eastAsia"/>
        </w:rPr>
        <w:t>如</w:t>
      </w:r>
      <w:r w:rsidR="008207FE">
        <w:fldChar w:fldCharType="begin"/>
      </w:r>
      <w:r w:rsidR="008207FE">
        <w:instrText xml:space="preserve"> </w:instrText>
      </w:r>
      <w:r w:rsidR="008207FE">
        <w:rPr>
          <w:rFonts w:hint="eastAsia"/>
        </w:rPr>
        <w:instrText>REF _Ref120717048 \h</w:instrText>
      </w:r>
      <w:r w:rsidR="008207FE">
        <w:instrText xml:space="preserve"> </w:instrText>
      </w:r>
      <w:r w:rsidR="008207FE">
        <w:fldChar w:fldCharType="separate"/>
      </w:r>
      <w:r w:rsidR="00F76BC5">
        <w:rPr>
          <w:rFonts w:hint="eastAsia"/>
        </w:rPr>
        <w:t>圖</w:t>
      </w:r>
      <w:r w:rsidR="00F76BC5">
        <w:rPr>
          <w:rFonts w:hint="eastAsia"/>
        </w:rPr>
        <w:t xml:space="preserve"> </w:t>
      </w:r>
      <w:r w:rsidR="00F76BC5">
        <w:rPr>
          <w:noProof/>
        </w:rPr>
        <w:t>3</w:t>
      </w:r>
      <w:r w:rsidR="00F76BC5">
        <w:t>.</w:t>
      </w:r>
      <w:r w:rsidR="00F76BC5">
        <w:rPr>
          <w:noProof/>
        </w:rPr>
        <w:t>3</w:t>
      </w:r>
      <w:r w:rsidR="008207FE">
        <w:fldChar w:fldCharType="end"/>
      </w:r>
      <w:r w:rsidR="00CF2BA1">
        <w:rPr>
          <w:rFonts w:hint="eastAsia"/>
        </w:rPr>
        <w:t>所示</w:t>
      </w:r>
      <w:r>
        <w:rPr>
          <w:rFonts w:hint="eastAsia"/>
        </w:rPr>
        <w:t>。可見到在「尺寸：中等」的欄位中，園中有接近一百隻動物的體型屬於此尺寸，且其中「健康狀況：好」、與「健康狀況：壞」的動物數量各占一半。</w:t>
      </w:r>
    </w:p>
    <w:p w14:paraId="3B7E985D" w14:textId="77777777" w:rsidR="008207FE" w:rsidRDefault="00473479" w:rsidP="008207FE">
      <w:pPr>
        <w:pStyle w:val="aa"/>
        <w:keepNext/>
      </w:pPr>
      <w:r w:rsidRPr="008207FE">
        <w:rPr>
          <w:noProof/>
        </w:rPr>
        <w:drawing>
          <wp:inline distT="0" distB="0" distL="0" distR="0" wp14:anchorId="2CC797F5" wp14:editId="52DD419F">
            <wp:extent cx="5033784" cy="360164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033784" cy="3601649"/>
                    </a:xfrm>
                    <a:prstGeom prst="rect">
                      <a:avLst/>
                    </a:prstGeom>
                    <a:noFill/>
                  </pic:spPr>
                </pic:pic>
              </a:graphicData>
            </a:graphic>
          </wp:inline>
        </w:drawing>
      </w:r>
    </w:p>
    <w:p w14:paraId="58521DCF" w14:textId="2E804CC9" w:rsidR="008207FE" w:rsidRDefault="008207FE" w:rsidP="008207FE">
      <w:pPr>
        <w:pStyle w:val="af5"/>
      </w:pPr>
      <w:bookmarkStart w:id="142" w:name="_Ref120717048"/>
      <w:bookmarkStart w:id="143" w:name="_Toc12332851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3</w:t>
      </w:r>
      <w:r w:rsidR="00F85191">
        <w:fldChar w:fldCharType="end"/>
      </w:r>
      <w:bookmarkEnd w:id="142"/>
      <w:r>
        <w:rPr>
          <w:rFonts w:hint="eastAsia"/>
        </w:rPr>
        <w:t xml:space="preserve"> </w:t>
      </w:r>
      <w:r w:rsidRPr="008207FE">
        <w:rPr>
          <w:rFonts w:hint="eastAsia"/>
        </w:rPr>
        <w:t>原始二元特徵資料，以動物園資料為例。</w:t>
      </w:r>
      <w:bookmarkEnd w:id="143"/>
    </w:p>
    <w:p w14:paraId="5F4FFEE2" w14:textId="520E3F94" w:rsidR="00D318B5" w:rsidRDefault="00C73843" w:rsidP="00D318B5">
      <w:pPr>
        <w:pStyle w:val="3"/>
      </w:pPr>
      <w:bookmarkStart w:id="144" w:name="_Toc122553149"/>
      <w:bookmarkStart w:id="145" w:name="_Toc123328454"/>
      <w:r>
        <w:rPr>
          <w:rFonts w:hint="eastAsia"/>
        </w:rPr>
        <w:t>資料原始</w:t>
      </w:r>
      <w:r w:rsidR="00C603A4">
        <w:rPr>
          <w:rFonts w:hint="eastAsia"/>
        </w:rPr>
        <w:t>特徵</w:t>
      </w:r>
      <w:r>
        <w:rPr>
          <w:rFonts w:hint="eastAsia"/>
        </w:rPr>
        <w:t>群</w:t>
      </w:r>
      <w:bookmarkEnd w:id="144"/>
      <w:bookmarkEnd w:id="145"/>
    </w:p>
    <w:p w14:paraId="0B09AFCA" w14:textId="4CE628E7" w:rsidR="001E7807" w:rsidRDefault="000F0A5C" w:rsidP="00D318B5">
      <w:r>
        <w:rPr>
          <w:rFonts w:hint="eastAsia"/>
        </w:rPr>
        <w:t>若是原始的二元特徵資料是</w:t>
      </w:r>
      <w:proofErr w:type="gramStart"/>
      <w:r>
        <w:rPr>
          <w:rFonts w:hint="eastAsia"/>
        </w:rPr>
        <w:t>由</w:t>
      </w:r>
      <w:r w:rsidR="003C62B1">
        <w:rPr>
          <w:rFonts w:hint="eastAsia"/>
        </w:rPr>
        <w:t>獨</w:t>
      </w:r>
      <w:r>
        <w:rPr>
          <w:rFonts w:hint="eastAsia"/>
        </w:rPr>
        <w:t>熱編碼</w:t>
      </w:r>
      <w:proofErr w:type="gramEnd"/>
      <w:r>
        <w:rPr>
          <w:rFonts w:hint="eastAsia"/>
        </w:rPr>
        <w:t>所產生，且具有特徵之間的分群的資訊，</w:t>
      </w:r>
      <w:r w:rsidR="00203E4A">
        <w:rPr>
          <w:rFonts w:hint="eastAsia"/>
        </w:rPr>
        <w:t>屬於具有二元特徵群組資訊的資料時，</w:t>
      </w:r>
      <w:r>
        <w:rPr>
          <w:rFonts w:hint="eastAsia"/>
        </w:rPr>
        <w:t>則可以使用</w:t>
      </w:r>
      <w:r w:rsidR="003F3638">
        <w:rPr>
          <w:rFonts w:hint="eastAsia"/>
        </w:rPr>
        <w:t>該群組資訊</w:t>
      </w:r>
      <w:r w:rsidR="00112551">
        <w:rPr>
          <w:rFonts w:hint="eastAsia"/>
        </w:rPr>
        <w:t>將二元特徵進行</w:t>
      </w:r>
      <w:r w:rsidR="00112551">
        <w:rPr>
          <w:rFonts w:hint="eastAsia"/>
        </w:rPr>
        <w:lastRenderedPageBreak/>
        <w:t>群組。</w:t>
      </w:r>
      <w:r w:rsidR="008207FE">
        <w:fldChar w:fldCharType="begin"/>
      </w:r>
      <w:r w:rsidR="008207FE">
        <w:instrText xml:space="preserve"> </w:instrText>
      </w:r>
      <w:r w:rsidR="008207FE">
        <w:rPr>
          <w:rFonts w:hint="eastAsia"/>
        </w:rPr>
        <w:instrText>REF _Ref120717092 \p \h</w:instrText>
      </w:r>
      <w:r w:rsidR="008207FE">
        <w:instrText xml:space="preserve"> </w:instrText>
      </w:r>
      <w:r w:rsidR="008207FE">
        <w:fldChar w:fldCharType="separate"/>
      </w:r>
      <w:r w:rsidR="00F76BC5">
        <w:rPr>
          <w:rFonts w:hint="eastAsia"/>
        </w:rPr>
        <w:t>如下</w:t>
      </w:r>
      <w:r w:rsidR="008207FE">
        <w:fldChar w:fldCharType="end"/>
      </w:r>
      <w:r w:rsidR="00C803C4">
        <w:rPr>
          <w:rFonts w:hint="eastAsia"/>
        </w:rPr>
        <w:t>表</w:t>
      </w:r>
      <w:r w:rsidR="006B60F8">
        <w:rPr>
          <w:rFonts w:hint="eastAsia"/>
        </w:rPr>
        <w:t>，表示了</w:t>
      </w:r>
      <w:r w:rsidR="00C803C4">
        <w:rPr>
          <w:rFonts w:hint="eastAsia"/>
        </w:rPr>
        <w:t>經由</w:t>
      </w:r>
      <w:r w:rsidR="00825C98">
        <w:rPr>
          <w:rFonts w:hint="eastAsia"/>
        </w:rPr>
        <w:t>原始二元特徵的群組</w:t>
      </w:r>
      <w:r w:rsidR="00C803C4">
        <w:rPr>
          <w:rFonts w:hint="eastAsia"/>
        </w:rPr>
        <w:t>知識</w:t>
      </w:r>
      <w:r w:rsidR="00825C98">
        <w:rPr>
          <w:rFonts w:hint="eastAsia"/>
        </w:rPr>
        <w:t>（特徵區分成「動物」、「尺寸」、「顏色」三個群組）</w:t>
      </w:r>
      <w:r w:rsidR="00C803C4">
        <w:rPr>
          <w:rFonts w:hint="eastAsia"/>
        </w:rPr>
        <w:t>，群組後的</w:t>
      </w:r>
      <w:r w:rsidR="006B60F8">
        <w:rPr>
          <w:rFonts w:hint="eastAsia"/>
        </w:rPr>
        <w:t>二元特徵。</w:t>
      </w:r>
    </w:p>
    <w:p w14:paraId="6D9214F1" w14:textId="31171457" w:rsidR="008207FE" w:rsidRDefault="008207FE" w:rsidP="008207FE">
      <w:pPr>
        <w:pStyle w:val="af5"/>
        <w:keepNext/>
      </w:pPr>
      <w:bookmarkStart w:id="146" w:name="_Ref120717092"/>
      <w:bookmarkStart w:id="147" w:name="_Ref120718675"/>
      <w:bookmarkStart w:id="148" w:name="_Toc123328565"/>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F76BC5">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F76BC5">
        <w:rPr>
          <w:noProof/>
        </w:rPr>
        <w:t>2</w:t>
      </w:r>
      <w:r w:rsidR="00793819">
        <w:fldChar w:fldCharType="end"/>
      </w:r>
      <w:bookmarkEnd w:id="147"/>
      <w:r>
        <w:rPr>
          <w:rFonts w:hint="eastAsia"/>
        </w:rPr>
        <w:t xml:space="preserve"> </w:t>
      </w:r>
      <w:r w:rsidRPr="008207FE">
        <w:t>具有群組資訊的二元特徵資料</w:t>
      </w:r>
      <w:r w:rsidRPr="008207FE">
        <w:rPr>
          <w:rFonts w:hint="eastAsia"/>
        </w:rPr>
        <w:t>。</w:t>
      </w:r>
      <w:bookmarkEnd w:id="146"/>
      <w:bookmarkEnd w:id="148"/>
    </w:p>
    <w:p w14:paraId="21F1EBC2" w14:textId="77777777" w:rsidR="001E7807" w:rsidRPr="00C04CA1" w:rsidRDefault="001E7807" w:rsidP="008207FE">
      <w:pPr>
        <w:pStyle w:val="aa"/>
      </w:pPr>
      <w:r w:rsidRPr="00C04CA1">
        <w:rPr>
          <w:noProof/>
        </w:rPr>
        <w:drawing>
          <wp:inline distT="0" distB="0" distL="0" distR="0" wp14:anchorId="54508A5D" wp14:editId="4DC8FCF4">
            <wp:extent cx="5187299" cy="1254992"/>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187299" cy="1254992"/>
                    </a:xfrm>
                    <a:prstGeom prst="rect">
                      <a:avLst/>
                    </a:prstGeom>
                    <a:noFill/>
                  </pic:spPr>
                </pic:pic>
              </a:graphicData>
            </a:graphic>
          </wp:inline>
        </w:drawing>
      </w:r>
    </w:p>
    <w:p w14:paraId="6A069E35" w14:textId="57A9091A" w:rsidR="001E7807" w:rsidRDefault="006B4E85" w:rsidP="001E7807">
      <w:r>
        <w:rPr>
          <w:rFonts w:hint="eastAsia"/>
        </w:rPr>
        <w:t>此一群組方式</w:t>
      </w:r>
      <w:r w:rsidR="00595D3B">
        <w:rPr>
          <w:rFonts w:hint="eastAsia"/>
        </w:rPr>
        <w:t>確保了</w:t>
      </w:r>
      <w:r w:rsidR="00B67759">
        <w:rPr>
          <w:rFonts w:hint="eastAsia"/>
        </w:rPr>
        <w:t>群組內</w:t>
      </w:r>
      <w:r w:rsidR="00595D3B">
        <w:rPr>
          <w:rFonts w:hint="eastAsia"/>
        </w:rPr>
        <w:t>二元</w:t>
      </w:r>
      <w:r w:rsidR="00B67759">
        <w:rPr>
          <w:rFonts w:hint="eastAsia"/>
        </w:rPr>
        <w:t>特徵</w:t>
      </w:r>
      <w:r w:rsidR="00595D3B">
        <w:rPr>
          <w:rFonts w:hint="eastAsia"/>
        </w:rPr>
        <w:t>的</w:t>
      </w:r>
      <w:r w:rsidR="00B67759">
        <w:rPr>
          <w:rFonts w:hint="eastAsia"/>
        </w:rPr>
        <w:t>高度相關性，也作為其餘群組方式嘗試所分群的最佳結果；</w:t>
      </w:r>
      <w:r w:rsidR="00595D3B">
        <w:rPr>
          <w:rFonts w:hint="eastAsia"/>
        </w:rPr>
        <w:t>然而，當面對</w:t>
      </w:r>
      <w:r w:rsidR="00825C98">
        <w:rPr>
          <w:rFonts w:hint="eastAsia"/>
        </w:rPr>
        <w:t>的二元資料</w:t>
      </w:r>
      <w:r w:rsidR="00595D3B">
        <w:rPr>
          <w:rFonts w:hint="eastAsia"/>
        </w:rPr>
        <w:t>並不具有群組資訊時，</w:t>
      </w:r>
      <w:r w:rsidR="006B60F8">
        <w:rPr>
          <w:rFonts w:hint="eastAsia"/>
        </w:rPr>
        <w:t>如</w:t>
      </w:r>
      <w:r w:rsidR="008207FE">
        <w:fldChar w:fldCharType="begin"/>
      </w:r>
      <w:r w:rsidR="008207FE">
        <w:instrText xml:space="preserve"> </w:instrText>
      </w:r>
      <w:r w:rsidR="008207FE">
        <w:rPr>
          <w:rFonts w:hint="eastAsia"/>
        </w:rPr>
        <w:instrText>REF _Ref120717126 \h</w:instrText>
      </w:r>
      <w:r w:rsidR="008207FE">
        <w:instrText xml:space="preserve"> </w:instrText>
      </w:r>
      <w:r w:rsidR="008207FE">
        <w:fldChar w:fldCharType="separate"/>
      </w:r>
      <w:r w:rsidR="00F76BC5">
        <w:rPr>
          <w:rFonts w:hint="eastAsia"/>
        </w:rPr>
        <w:t>表</w:t>
      </w:r>
      <w:r w:rsidR="00F76BC5">
        <w:rPr>
          <w:rFonts w:hint="eastAsia"/>
        </w:rPr>
        <w:t xml:space="preserve"> </w:t>
      </w:r>
      <w:r w:rsidR="00F76BC5">
        <w:rPr>
          <w:noProof/>
        </w:rPr>
        <w:t>3</w:t>
      </w:r>
      <w:r w:rsidR="00F76BC5">
        <w:t>.</w:t>
      </w:r>
      <w:r w:rsidR="00F76BC5">
        <w:rPr>
          <w:noProof/>
        </w:rPr>
        <w:t>3</w:t>
      </w:r>
      <w:r w:rsidR="008207FE">
        <w:fldChar w:fldCharType="end"/>
      </w:r>
      <w:r w:rsidR="006B60F8">
        <w:rPr>
          <w:rFonts w:hint="eastAsia"/>
        </w:rPr>
        <w:t>，</w:t>
      </w:r>
      <w:r w:rsidR="00595D3B">
        <w:rPr>
          <w:rFonts w:hint="eastAsia"/>
        </w:rPr>
        <w:t>此種方式便不再適用，僅能以別種方式將二元特徵進行分群。</w:t>
      </w:r>
      <w:r w:rsidR="001E7807">
        <w:rPr>
          <w:rFonts w:hint="eastAsia"/>
        </w:rPr>
        <w:t>而如何將</w:t>
      </w:r>
      <w:r w:rsidR="00825C98">
        <w:rPr>
          <w:rFonts w:hint="eastAsia"/>
        </w:rPr>
        <w:t>缺乏</w:t>
      </w:r>
      <w:r w:rsidR="001E7807">
        <w:rPr>
          <w:rFonts w:hint="eastAsia"/>
        </w:rPr>
        <w:t>群組資訊的二元特徵資料進行編碼，轉換</w:t>
      </w:r>
      <w:r w:rsidR="00C04CA1">
        <w:rPr>
          <w:rFonts w:hint="eastAsia"/>
        </w:rPr>
        <w:t>成</w:t>
      </w:r>
      <w:r w:rsidR="001E7807">
        <w:rPr>
          <w:rFonts w:hint="eastAsia"/>
        </w:rPr>
        <w:t>數值資料</w:t>
      </w:r>
      <w:r w:rsidR="00C04CA1">
        <w:rPr>
          <w:rFonts w:hint="eastAsia"/>
        </w:rPr>
        <w:t>，</w:t>
      </w:r>
      <w:r w:rsidR="001E7807">
        <w:rPr>
          <w:rFonts w:hint="eastAsia"/>
        </w:rPr>
        <w:t>也</w:t>
      </w:r>
      <w:r w:rsidR="0050543C">
        <w:rPr>
          <w:rFonts w:hint="eastAsia"/>
        </w:rPr>
        <w:t>同為</w:t>
      </w:r>
      <w:r w:rsidR="001E7807">
        <w:rPr>
          <w:rFonts w:hint="eastAsia"/>
        </w:rPr>
        <w:t>本研究</w:t>
      </w:r>
      <w:r w:rsidR="00C04CA1">
        <w:rPr>
          <w:rFonts w:hint="eastAsia"/>
        </w:rPr>
        <w:t>重點。</w:t>
      </w:r>
    </w:p>
    <w:p w14:paraId="15C91F7C" w14:textId="28FC8D4D" w:rsidR="008207FE" w:rsidRDefault="008207FE" w:rsidP="008207FE">
      <w:pPr>
        <w:pStyle w:val="af5"/>
        <w:keepNext/>
      </w:pPr>
      <w:bookmarkStart w:id="149" w:name="_Ref120717126"/>
      <w:bookmarkStart w:id="150" w:name="_Toc123328566"/>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F76BC5">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F76BC5">
        <w:rPr>
          <w:noProof/>
        </w:rPr>
        <w:t>3</w:t>
      </w:r>
      <w:r w:rsidR="00793819">
        <w:fldChar w:fldCharType="end"/>
      </w:r>
      <w:bookmarkEnd w:id="149"/>
      <w:r>
        <w:rPr>
          <w:rFonts w:hint="eastAsia"/>
        </w:rPr>
        <w:t xml:space="preserve"> </w:t>
      </w:r>
      <w:r w:rsidRPr="008207FE">
        <w:rPr>
          <w:rFonts w:hint="eastAsia"/>
        </w:rPr>
        <w:t>缺乏群組資訊的二元特徵資料。</w:t>
      </w:r>
      <w:bookmarkEnd w:id="150"/>
    </w:p>
    <w:p w14:paraId="4164DC06" w14:textId="77777777" w:rsidR="00C04CA1" w:rsidRDefault="001E7807" w:rsidP="008207FE">
      <w:pPr>
        <w:pStyle w:val="aa"/>
      </w:pPr>
      <w:r>
        <w:rPr>
          <w:noProof/>
        </w:rPr>
        <w:drawing>
          <wp:inline distT="0" distB="0" distL="0" distR="0" wp14:anchorId="412BCABF" wp14:editId="3DE2FD37">
            <wp:extent cx="5199245" cy="1049293"/>
            <wp:effectExtent l="0" t="0" r="190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199245" cy="1049293"/>
                    </a:xfrm>
                    <a:prstGeom prst="rect">
                      <a:avLst/>
                    </a:prstGeom>
                    <a:noFill/>
                  </pic:spPr>
                </pic:pic>
              </a:graphicData>
            </a:graphic>
          </wp:inline>
        </w:drawing>
      </w:r>
    </w:p>
    <w:p w14:paraId="157D4630" w14:textId="580391E1" w:rsidR="004756E0" w:rsidRDefault="00A06E05" w:rsidP="004756E0">
      <w:pPr>
        <w:pStyle w:val="3"/>
      </w:pPr>
      <w:bookmarkStart w:id="151" w:name="_Toc122553150"/>
      <w:bookmarkStart w:id="152" w:name="_Toc123328455"/>
      <w:r>
        <w:rPr>
          <w:rFonts w:hint="eastAsia"/>
        </w:rPr>
        <w:t>主成分分析群集</w:t>
      </w:r>
      <w:bookmarkEnd w:id="151"/>
      <w:bookmarkEnd w:id="152"/>
    </w:p>
    <w:p w14:paraId="53A1A173" w14:textId="2794DA2D" w:rsidR="001743E2" w:rsidRDefault="00112551" w:rsidP="001743E2">
      <w:r>
        <w:rPr>
          <w:rFonts w:hint="eastAsia"/>
        </w:rPr>
        <w:t>透過主成分分析（</w:t>
      </w:r>
      <w:r>
        <w:t>Principle Component Analysis</w:t>
      </w:r>
      <w:r>
        <w:rPr>
          <w:rFonts w:hint="eastAsia"/>
        </w:rPr>
        <w:t>），可以將最能解釋整體資料變異、最具資訊的二元特徵分於相同群組</w:t>
      </w:r>
      <w:r w:rsidR="00F71DA9">
        <w:rPr>
          <w:rFonts w:hint="eastAsia"/>
        </w:rPr>
        <w:t>之內，如此</w:t>
      </w:r>
      <w:r w:rsidR="003B070E">
        <w:rPr>
          <w:rFonts w:hint="eastAsia"/>
        </w:rPr>
        <w:t>使新</w:t>
      </w:r>
      <w:r w:rsidR="00F71DA9">
        <w:rPr>
          <w:rFonts w:hint="eastAsia"/>
        </w:rPr>
        <w:t>產生</w:t>
      </w:r>
      <w:r w:rsidR="003B070E">
        <w:rPr>
          <w:rFonts w:hint="eastAsia"/>
        </w:rPr>
        <w:t>的數值特徵</w:t>
      </w:r>
      <w:r w:rsidR="00B63EB9">
        <w:rPr>
          <w:rFonts w:hint="eastAsia"/>
        </w:rPr>
        <w:t>融合了最多具有變異資訊的二元特徵</w:t>
      </w:r>
      <w:r>
        <w:rPr>
          <w:rFonts w:hint="eastAsia"/>
        </w:rPr>
        <w:t>。</w:t>
      </w:r>
      <w:r w:rsidR="00970FAD">
        <w:rPr>
          <w:rFonts w:hint="eastAsia"/>
        </w:rPr>
        <w:t>透過決定群組個數，再</w:t>
      </w:r>
      <w:r>
        <w:rPr>
          <w:rFonts w:hint="eastAsia"/>
        </w:rPr>
        <w:t>根據主成分的順序，依據權重的絕對值依序進行選取，將</w:t>
      </w:r>
      <w:r w:rsidR="00970FAD">
        <w:rPr>
          <w:rFonts w:hint="eastAsia"/>
        </w:rPr>
        <w:t>解釋資料變異度相近的二元特徵</w:t>
      </w:r>
      <w:r>
        <w:rPr>
          <w:rFonts w:hint="eastAsia"/>
        </w:rPr>
        <w:t>聚</w:t>
      </w:r>
      <w:r w:rsidR="003B070E">
        <w:rPr>
          <w:rFonts w:hint="eastAsia"/>
        </w:rPr>
        <w:t>集</w:t>
      </w:r>
      <w:r>
        <w:rPr>
          <w:rFonts w:hint="eastAsia"/>
        </w:rPr>
        <w:t>於同一群組之中。</w:t>
      </w:r>
    </w:p>
    <w:p w14:paraId="144904CE" w14:textId="22D3CE7A" w:rsidR="008207FE" w:rsidRDefault="008207FE" w:rsidP="008207FE">
      <w:pPr>
        <w:pStyle w:val="af5"/>
        <w:keepNext/>
      </w:pPr>
      <w:bookmarkStart w:id="153" w:name="_Ref120717171"/>
      <w:bookmarkStart w:id="154" w:name="_Toc123328567"/>
      <w:r>
        <w:rPr>
          <w:rFonts w:hint="eastAsia"/>
        </w:rPr>
        <w:lastRenderedPageBreak/>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F76BC5">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F76BC5">
        <w:rPr>
          <w:noProof/>
        </w:rPr>
        <w:t>4</w:t>
      </w:r>
      <w:r w:rsidR="00793819">
        <w:fldChar w:fldCharType="end"/>
      </w:r>
      <w:bookmarkEnd w:id="153"/>
      <w:r>
        <w:rPr>
          <w:rFonts w:hint="eastAsia"/>
        </w:rPr>
        <w:t xml:space="preserve"> </w:t>
      </w:r>
      <w:r w:rsidRPr="008207FE">
        <w:rPr>
          <w:rFonts w:hint="eastAsia"/>
        </w:rPr>
        <w:t>不同主成分之下的二元特徵權重絕對值。</w:t>
      </w:r>
      <w:bookmarkEnd w:id="154"/>
    </w:p>
    <w:p w14:paraId="3FB52F04" w14:textId="20B4C6D7" w:rsidR="00C50D40" w:rsidRDefault="001743E2" w:rsidP="008207FE">
      <w:pPr>
        <w:pStyle w:val="aa"/>
      </w:pPr>
      <w:r>
        <w:rPr>
          <w:noProof/>
        </w:rPr>
        <w:drawing>
          <wp:inline distT="0" distB="0" distL="0" distR="0" wp14:anchorId="63CEE19A" wp14:editId="457CA488">
            <wp:extent cx="5040000" cy="2987419"/>
            <wp:effectExtent l="0" t="0" r="8255" b="381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40000" cy="2987419"/>
                    </a:xfrm>
                    <a:prstGeom prst="rect">
                      <a:avLst/>
                    </a:prstGeom>
                    <a:noFill/>
                  </pic:spPr>
                </pic:pic>
              </a:graphicData>
            </a:graphic>
          </wp:inline>
        </w:drawing>
      </w:r>
    </w:p>
    <w:p w14:paraId="523CE32C" w14:textId="3A6B8BFD" w:rsidR="00736840" w:rsidRPr="00736840" w:rsidRDefault="00736840" w:rsidP="00736840">
      <w:r>
        <w:rPr>
          <w:rFonts w:hint="eastAsia"/>
        </w:rPr>
        <w:t>選取流程如</w:t>
      </w:r>
      <w:r w:rsidR="008207FE">
        <w:fldChar w:fldCharType="begin"/>
      </w:r>
      <w:r w:rsidR="008207FE">
        <w:instrText xml:space="preserve"> </w:instrText>
      </w:r>
      <w:r w:rsidR="008207FE">
        <w:rPr>
          <w:rFonts w:hint="eastAsia"/>
        </w:rPr>
        <w:instrText>REF _Ref120717171 \h</w:instrText>
      </w:r>
      <w:r w:rsidR="008207FE">
        <w:instrText xml:space="preserve"> </w:instrText>
      </w:r>
      <w:r w:rsidR="008207FE">
        <w:fldChar w:fldCharType="separate"/>
      </w:r>
      <w:r w:rsidR="00F76BC5">
        <w:rPr>
          <w:rFonts w:hint="eastAsia"/>
        </w:rPr>
        <w:t>表</w:t>
      </w:r>
      <w:r w:rsidR="00F76BC5">
        <w:rPr>
          <w:rFonts w:hint="eastAsia"/>
        </w:rPr>
        <w:t xml:space="preserve"> </w:t>
      </w:r>
      <w:r w:rsidR="00F76BC5">
        <w:rPr>
          <w:noProof/>
        </w:rPr>
        <w:t>3</w:t>
      </w:r>
      <w:r w:rsidR="00F76BC5">
        <w:t>.</w:t>
      </w:r>
      <w:r w:rsidR="00F76BC5">
        <w:rPr>
          <w:noProof/>
        </w:rPr>
        <w:t>4</w:t>
      </w:r>
      <w:r w:rsidR="008207FE">
        <w:fldChar w:fldCharType="end"/>
      </w:r>
      <w:r>
        <w:rPr>
          <w:rFonts w:hint="eastAsia"/>
        </w:rPr>
        <w:t>所示，首先由最能解釋全體變異的第一主成分根據各特徵的權重絕對值做選取；而後</w:t>
      </w:r>
      <w:r w:rsidR="00BE0FCB">
        <w:rPr>
          <w:rFonts w:hint="eastAsia"/>
        </w:rPr>
        <w:t>依序交由之後的主成分選擇，且同時須</w:t>
      </w:r>
      <w:r w:rsidR="008B6420">
        <w:rPr>
          <w:rFonts w:hint="eastAsia"/>
        </w:rPr>
        <w:t>避</w:t>
      </w:r>
      <w:r w:rsidR="00BE0FCB">
        <w:rPr>
          <w:rFonts w:hint="eastAsia"/>
        </w:rPr>
        <w:t>免選取到已被先前主成分所選取的二元特徵。</w:t>
      </w:r>
      <w:r>
        <w:rPr>
          <w:rFonts w:hint="eastAsia"/>
        </w:rPr>
        <w:t>群組後的二元特徵</w:t>
      </w:r>
      <w:r w:rsidR="00BE0FCB" w:rsidRPr="001C35AE">
        <w:rPr>
          <w:rFonts w:hint="eastAsia"/>
        </w:rPr>
        <w:t>可</w:t>
      </w:r>
      <w:r w:rsidRPr="001C35AE">
        <w:rPr>
          <w:rFonts w:hint="eastAsia"/>
        </w:rPr>
        <w:t>見</w:t>
      </w:r>
      <w:r w:rsidR="008207FE">
        <w:fldChar w:fldCharType="begin"/>
      </w:r>
      <w:r w:rsidR="008207FE">
        <w:instrText xml:space="preserve"> </w:instrText>
      </w:r>
      <w:r w:rsidR="008207FE">
        <w:rPr>
          <w:rFonts w:hint="eastAsia"/>
        </w:rPr>
        <w:instrText>REF _Ref120717214 \h</w:instrText>
      </w:r>
      <w:r w:rsidR="008207FE">
        <w:instrText xml:space="preserve"> </w:instrText>
      </w:r>
      <w:r w:rsidR="008207FE">
        <w:fldChar w:fldCharType="separate"/>
      </w:r>
      <w:r w:rsidR="00F76BC5">
        <w:rPr>
          <w:rFonts w:hint="eastAsia"/>
        </w:rPr>
        <w:t>表</w:t>
      </w:r>
      <w:r w:rsidR="00F76BC5">
        <w:rPr>
          <w:rFonts w:hint="eastAsia"/>
        </w:rPr>
        <w:t xml:space="preserve"> </w:t>
      </w:r>
      <w:r w:rsidR="00F76BC5">
        <w:rPr>
          <w:noProof/>
        </w:rPr>
        <w:t>3</w:t>
      </w:r>
      <w:r w:rsidR="00F76BC5">
        <w:t>.</w:t>
      </w:r>
      <w:r w:rsidR="00F76BC5">
        <w:rPr>
          <w:noProof/>
        </w:rPr>
        <w:t>5</w:t>
      </w:r>
      <w:r w:rsidR="008207FE">
        <w:fldChar w:fldCharType="end"/>
      </w:r>
      <w:r w:rsidR="00BE0FCB" w:rsidRPr="001C35AE">
        <w:rPr>
          <w:rFonts w:hint="eastAsia"/>
        </w:rPr>
        <w:t>。</w:t>
      </w:r>
    </w:p>
    <w:p w14:paraId="56B9C84A" w14:textId="6AD6D695" w:rsidR="008207FE" w:rsidRDefault="008207FE" w:rsidP="008207FE">
      <w:pPr>
        <w:pStyle w:val="af5"/>
        <w:keepNext/>
      </w:pPr>
      <w:bookmarkStart w:id="155" w:name="_Ref120717214"/>
      <w:bookmarkStart w:id="156" w:name="_Toc123328568"/>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F76BC5">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F76BC5">
        <w:rPr>
          <w:noProof/>
        </w:rPr>
        <w:t>5</w:t>
      </w:r>
      <w:r w:rsidR="00793819">
        <w:fldChar w:fldCharType="end"/>
      </w:r>
      <w:bookmarkEnd w:id="155"/>
      <w:r>
        <w:rPr>
          <w:rFonts w:hint="eastAsia"/>
        </w:rPr>
        <w:t xml:space="preserve"> </w:t>
      </w:r>
      <w:r w:rsidRPr="008207FE">
        <w:t>依據主成分分析群集二元特徵</w:t>
      </w:r>
      <w:r w:rsidRPr="008207FE">
        <w:rPr>
          <w:rFonts w:hint="eastAsia"/>
        </w:rPr>
        <w:t>。</w:t>
      </w:r>
      <w:bookmarkEnd w:id="156"/>
    </w:p>
    <w:p w14:paraId="372399A8" w14:textId="00277C45" w:rsidR="001C35AE" w:rsidRPr="001C35AE" w:rsidRDefault="001C35AE" w:rsidP="008207FE">
      <w:pPr>
        <w:pStyle w:val="aa"/>
      </w:pPr>
      <w:r w:rsidRPr="00B82D6C">
        <w:rPr>
          <w:noProof/>
        </w:rPr>
        <w:drawing>
          <wp:inline distT="0" distB="0" distL="0" distR="0" wp14:anchorId="05D7041D" wp14:editId="24C583FC">
            <wp:extent cx="5220000" cy="13365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4E03651D" w14:textId="45539EFB" w:rsidR="004756E0" w:rsidRDefault="00A06E05" w:rsidP="004756E0">
      <w:pPr>
        <w:pStyle w:val="3"/>
      </w:pPr>
      <w:bookmarkStart w:id="157" w:name="_Toc122553151"/>
      <w:bookmarkStart w:id="158" w:name="_Toc123328456"/>
      <w:r>
        <w:rPr>
          <w:rFonts w:hint="eastAsia"/>
        </w:rPr>
        <w:t>相關係數群集</w:t>
      </w:r>
      <w:bookmarkEnd w:id="157"/>
      <w:bookmarkEnd w:id="158"/>
    </w:p>
    <w:p w14:paraId="2705212B" w14:textId="6D9B3FB2" w:rsidR="00D03510" w:rsidRDefault="00D03510" w:rsidP="00973E15">
      <w:r>
        <w:rPr>
          <w:rFonts w:hint="eastAsia"/>
        </w:rPr>
        <w:t>在群組二元特徵時，也可以透過</w:t>
      </w:r>
      <w:r w:rsidR="00287680">
        <w:rPr>
          <w:rFonts w:hint="eastAsia"/>
        </w:rPr>
        <w:t>審視</w:t>
      </w:r>
      <w:r w:rsidR="00973E15">
        <w:rPr>
          <w:rFonts w:hint="eastAsia"/>
        </w:rPr>
        <w:t>二元</w:t>
      </w:r>
      <w:proofErr w:type="gramStart"/>
      <w:r w:rsidR="00973E15">
        <w:rPr>
          <w:rFonts w:hint="eastAsia"/>
        </w:rPr>
        <w:t>特徵間的相關</w:t>
      </w:r>
      <w:r w:rsidR="00A01E8D">
        <w:rPr>
          <w:rFonts w:hint="eastAsia"/>
        </w:rPr>
        <w:t>性</w:t>
      </w:r>
      <w:proofErr w:type="gramEnd"/>
      <w:r w:rsidR="00973E15">
        <w:rPr>
          <w:rFonts w:hint="eastAsia"/>
        </w:rPr>
        <w:t>，以階層群集（</w:t>
      </w:r>
      <w:r w:rsidR="00973E15">
        <w:rPr>
          <w:rFonts w:hint="eastAsia"/>
        </w:rPr>
        <w:t>H</w:t>
      </w:r>
      <w:r w:rsidR="00973E15" w:rsidRPr="00973E15">
        <w:t>ierarchical clustering</w:t>
      </w:r>
      <w:r w:rsidR="00973E15">
        <w:rPr>
          <w:rFonts w:hint="eastAsia"/>
        </w:rPr>
        <w:t>）、</w:t>
      </w:r>
      <w:proofErr w:type="gramStart"/>
      <w:r w:rsidR="00973E15">
        <w:rPr>
          <w:rFonts w:hint="eastAsia"/>
        </w:rPr>
        <w:t>或是</w:t>
      </w:r>
      <w:r w:rsidR="00B70684">
        <w:rPr>
          <w:rFonts w:hint="eastAsia"/>
        </w:rPr>
        <w:t>集區</w:t>
      </w:r>
      <w:r w:rsidR="00973E15">
        <w:rPr>
          <w:rFonts w:hint="eastAsia"/>
        </w:rPr>
        <w:t>建</w:t>
      </w:r>
      <w:proofErr w:type="gramEnd"/>
      <w:r w:rsidR="00973E15">
        <w:rPr>
          <w:rFonts w:hint="eastAsia"/>
        </w:rPr>
        <w:t>模（</w:t>
      </w:r>
      <w:r w:rsidR="00973E15">
        <w:rPr>
          <w:rFonts w:hint="eastAsia"/>
        </w:rPr>
        <w:t>B</w:t>
      </w:r>
      <w:r w:rsidR="00973E15">
        <w:t>lock modeling</w:t>
      </w:r>
      <w:r w:rsidR="00973E15">
        <w:rPr>
          <w:rFonts w:hint="eastAsia"/>
        </w:rPr>
        <w:t>）的方式群組</w:t>
      </w:r>
      <w:r>
        <w:rPr>
          <w:rFonts w:hint="eastAsia"/>
        </w:rPr>
        <w:t>相互高度</w:t>
      </w:r>
      <w:r w:rsidR="00973E15">
        <w:rPr>
          <w:rFonts w:hint="eastAsia"/>
        </w:rPr>
        <w:t>相關</w:t>
      </w:r>
      <w:r>
        <w:rPr>
          <w:rFonts w:hint="eastAsia"/>
        </w:rPr>
        <w:t>的</w:t>
      </w:r>
      <w:r w:rsidR="00973E15">
        <w:rPr>
          <w:rFonts w:hint="eastAsia"/>
        </w:rPr>
        <w:t>特徵</w:t>
      </w:r>
      <w:r>
        <w:rPr>
          <w:rFonts w:hint="eastAsia"/>
        </w:rPr>
        <w:t>；</w:t>
      </w:r>
      <w:r w:rsidR="00A01E8D">
        <w:rPr>
          <w:rFonts w:hint="eastAsia"/>
        </w:rPr>
        <w:t>其</w:t>
      </w:r>
      <w:r w:rsidR="00351924">
        <w:rPr>
          <w:rFonts w:hint="eastAsia"/>
        </w:rPr>
        <w:t>主要的</w:t>
      </w:r>
      <w:r w:rsidR="00A01E8D">
        <w:rPr>
          <w:rFonts w:hint="eastAsia"/>
        </w:rPr>
        <w:t>目的</w:t>
      </w:r>
      <w:r w:rsidR="00351924">
        <w:rPr>
          <w:rFonts w:hint="eastAsia"/>
        </w:rPr>
        <w:t>便</w:t>
      </w:r>
      <w:r w:rsidR="00A01E8D">
        <w:rPr>
          <w:rFonts w:hint="eastAsia"/>
        </w:rPr>
        <w:t>在於，使群組過後的特徵在</w:t>
      </w:r>
      <w:r w:rsidR="00EF5A13">
        <w:rPr>
          <w:rFonts w:hint="eastAsia"/>
        </w:rPr>
        <w:t>同一</w:t>
      </w:r>
      <w:r w:rsidR="00351924">
        <w:rPr>
          <w:rFonts w:hint="eastAsia"/>
        </w:rPr>
        <w:t>特徵群</w:t>
      </w:r>
      <w:r w:rsidR="00A01E8D">
        <w:rPr>
          <w:rFonts w:hint="eastAsia"/>
        </w:rPr>
        <w:t>組內</w:t>
      </w:r>
      <w:r w:rsidR="00351924">
        <w:rPr>
          <w:rFonts w:hint="eastAsia"/>
        </w:rPr>
        <w:t>彼此</w:t>
      </w:r>
      <w:r w:rsidR="00A01E8D">
        <w:rPr>
          <w:rFonts w:hint="eastAsia"/>
        </w:rPr>
        <w:t>有高度的相關</w:t>
      </w:r>
      <w:r w:rsidR="00EF5A13">
        <w:rPr>
          <w:rFonts w:hint="eastAsia"/>
        </w:rPr>
        <w:t>性，同時特徵組與特徵組之間卻不過度相關。</w:t>
      </w:r>
    </w:p>
    <w:p w14:paraId="0B28A4BB" w14:textId="77777777" w:rsidR="008207FE" w:rsidRDefault="002D57F9" w:rsidP="008207FE">
      <w:pPr>
        <w:pStyle w:val="aa"/>
        <w:keepNext/>
      </w:pPr>
      <w:r w:rsidRPr="008207FE">
        <w:rPr>
          <w:noProof/>
        </w:rPr>
        <w:lastRenderedPageBreak/>
        <w:drawing>
          <wp:inline distT="0" distB="0" distL="0" distR="0" wp14:anchorId="747D2980" wp14:editId="02612A2E">
            <wp:extent cx="4319620" cy="3460550"/>
            <wp:effectExtent l="0" t="0" r="5080" b="698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319620" cy="3460550"/>
                    </a:xfrm>
                    <a:prstGeom prst="rect">
                      <a:avLst/>
                    </a:prstGeom>
                    <a:noFill/>
                  </pic:spPr>
                </pic:pic>
              </a:graphicData>
            </a:graphic>
          </wp:inline>
        </w:drawing>
      </w:r>
    </w:p>
    <w:p w14:paraId="69492A93" w14:textId="6902B464" w:rsidR="00940177" w:rsidRDefault="008207FE" w:rsidP="008207FE">
      <w:pPr>
        <w:pStyle w:val="af5"/>
      </w:pPr>
      <w:bookmarkStart w:id="159" w:name="_Ref120717274"/>
      <w:bookmarkStart w:id="160" w:name="_Toc12332851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4</w:t>
      </w:r>
      <w:r w:rsidR="00F85191">
        <w:fldChar w:fldCharType="end"/>
      </w:r>
      <w:bookmarkEnd w:id="159"/>
      <w:r>
        <w:rPr>
          <w:rFonts w:hint="eastAsia"/>
        </w:rPr>
        <w:t xml:space="preserve"> </w:t>
      </w:r>
      <w:r w:rsidRPr="008207FE">
        <w:rPr>
          <w:rFonts w:hint="eastAsia"/>
        </w:rPr>
        <w:t>原始資料二元</w:t>
      </w:r>
      <w:proofErr w:type="gramStart"/>
      <w:r w:rsidRPr="008207FE">
        <w:rPr>
          <w:rFonts w:hint="eastAsia"/>
        </w:rPr>
        <w:t>特徵間的相關性</w:t>
      </w:r>
      <w:proofErr w:type="gramEnd"/>
      <w:r w:rsidRPr="008207FE">
        <w:rPr>
          <w:rFonts w:hint="eastAsia"/>
        </w:rPr>
        <w:t>矩陣。</w:t>
      </w:r>
      <w:bookmarkEnd w:id="160"/>
    </w:p>
    <w:p w14:paraId="055D6EB0" w14:textId="77777777" w:rsidR="008207FE" w:rsidRDefault="002D57F9" w:rsidP="008207FE">
      <w:pPr>
        <w:pStyle w:val="aa"/>
        <w:keepNext/>
      </w:pPr>
      <w:r w:rsidRPr="008207FE">
        <w:rPr>
          <w:noProof/>
        </w:rPr>
        <w:drawing>
          <wp:inline distT="0" distB="0" distL="0" distR="0" wp14:anchorId="68049439" wp14:editId="433439A2">
            <wp:extent cx="4319647" cy="3463457"/>
            <wp:effectExtent l="0" t="0" r="5080"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319647" cy="3463457"/>
                    </a:xfrm>
                    <a:prstGeom prst="rect">
                      <a:avLst/>
                    </a:prstGeom>
                    <a:noFill/>
                  </pic:spPr>
                </pic:pic>
              </a:graphicData>
            </a:graphic>
          </wp:inline>
        </w:drawing>
      </w:r>
    </w:p>
    <w:p w14:paraId="53FBCA45" w14:textId="504CCB30" w:rsidR="0004719D" w:rsidRDefault="008207FE" w:rsidP="008207FE">
      <w:pPr>
        <w:pStyle w:val="af5"/>
      </w:pPr>
      <w:bookmarkStart w:id="161" w:name="_Ref120717278"/>
      <w:bookmarkStart w:id="162" w:name="_Toc12332851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5</w:t>
      </w:r>
      <w:r w:rsidR="00F85191">
        <w:fldChar w:fldCharType="end"/>
      </w:r>
      <w:bookmarkEnd w:id="161"/>
      <w:r>
        <w:rPr>
          <w:rFonts w:hint="eastAsia"/>
        </w:rPr>
        <w:t xml:space="preserve"> </w:t>
      </w:r>
      <w:proofErr w:type="gramStart"/>
      <w:r w:rsidRPr="008207FE">
        <w:rPr>
          <w:rFonts w:hint="eastAsia"/>
        </w:rPr>
        <w:t>以塊模型</w:t>
      </w:r>
      <w:proofErr w:type="gramEnd"/>
      <w:r w:rsidRPr="008207FE">
        <w:rPr>
          <w:rFonts w:hint="eastAsia"/>
        </w:rPr>
        <w:t>進行置換後的二元</w:t>
      </w:r>
      <w:proofErr w:type="gramStart"/>
      <w:r w:rsidRPr="008207FE">
        <w:rPr>
          <w:rFonts w:hint="eastAsia"/>
        </w:rPr>
        <w:t>特徵間的相關性</w:t>
      </w:r>
      <w:proofErr w:type="gramEnd"/>
      <w:r w:rsidRPr="008207FE">
        <w:rPr>
          <w:rFonts w:hint="eastAsia"/>
        </w:rPr>
        <w:t>矩陣。</w:t>
      </w:r>
      <w:bookmarkEnd w:id="162"/>
    </w:p>
    <w:p w14:paraId="0E95BBE7" w14:textId="5E6133A3" w:rsidR="008569B2" w:rsidRPr="008569B2" w:rsidRDefault="008569B2" w:rsidP="008569B2">
      <w:r>
        <w:rPr>
          <w:rFonts w:hint="eastAsia"/>
        </w:rPr>
        <w:t>排序前的原始資料</w:t>
      </w:r>
      <w:r w:rsidR="008207FE">
        <w:fldChar w:fldCharType="begin"/>
      </w:r>
      <w:r w:rsidR="008207FE">
        <w:instrText xml:space="preserve"> </w:instrText>
      </w:r>
      <w:r w:rsidR="008207FE">
        <w:rPr>
          <w:rFonts w:hint="eastAsia"/>
        </w:rPr>
        <w:instrText>REF _Ref120717274 \h</w:instrText>
      </w:r>
      <w:r w:rsidR="008207FE">
        <w:instrText xml:space="preserve"> </w:instrText>
      </w:r>
      <w:r w:rsidR="008207FE">
        <w:fldChar w:fldCharType="separate"/>
      </w:r>
      <w:r w:rsidR="00F76BC5">
        <w:rPr>
          <w:rFonts w:hint="eastAsia"/>
        </w:rPr>
        <w:t>圖</w:t>
      </w:r>
      <w:r w:rsidR="00F76BC5">
        <w:rPr>
          <w:rFonts w:hint="eastAsia"/>
        </w:rPr>
        <w:t xml:space="preserve"> </w:t>
      </w:r>
      <w:r w:rsidR="00F76BC5">
        <w:rPr>
          <w:noProof/>
        </w:rPr>
        <w:t>3</w:t>
      </w:r>
      <w:r w:rsidR="00F76BC5">
        <w:t>.</w:t>
      </w:r>
      <w:r w:rsidR="00F76BC5">
        <w:rPr>
          <w:noProof/>
        </w:rPr>
        <w:t>4</w:t>
      </w:r>
      <w:r w:rsidR="008207FE">
        <w:fldChar w:fldCharType="end"/>
      </w:r>
      <w:r>
        <w:rPr>
          <w:rFonts w:hint="eastAsia"/>
        </w:rPr>
        <w:t>所示，而</w:t>
      </w:r>
      <w:proofErr w:type="gramStart"/>
      <w:r>
        <w:rPr>
          <w:rFonts w:hint="eastAsia"/>
        </w:rPr>
        <w:t>經由塊</w:t>
      </w:r>
      <w:proofErr w:type="gramEnd"/>
      <w:r>
        <w:rPr>
          <w:rFonts w:hint="eastAsia"/>
        </w:rPr>
        <w:t>模型、或是階層群集等相關係數群集手法、調換特徵的順序之後，可以得到</w:t>
      </w:r>
      <w:r w:rsidR="00526983">
        <w:rPr>
          <w:rFonts w:hint="eastAsia"/>
        </w:rPr>
        <w:t>如</w:t>
      </w:r>
      <w:r w:rsidR="008207FE">
        <w:fldChar w:fldCharType="begin"/>
      </w:r>
      <w:r w:rsidR="008207FE">
        <w:instrText xml:space="preserve"> REF _Ref120717278 \h </w:instrText>
      </w:r>
      <w:r w:rsidR="008207FE">
        <w:fldChar w:fldCharType="separate"/>
      </w:r>
      <w:r w:rsidR="00F76BC5">
        <w:rPr>
          <w:rFonts w:hint="eastAsia"/>
        </w:rPr>
        <w:t>圖</w:t>
      </w:r>
      <w:r w:rsidR="00F76BC5">
        <w:rPr>
          <w:rFonts w:hint="eastAsia"/>
        </w:rPr>
        <w:t xml:space="preserve"> </w:t>
      </w:r>
      <w:r w:rsidR="00F76BC5">
        <w:rPr>
          <w:noProof/>
        </w:rPr>
        <w:t>3</w:t>
      </w:r>
      <w:r w:rsidR="00F76BC5">
        <w:t>.</w:t>
      </w:r>
      <w:r w:rsidR="00F76BC5">
        <w:rPr>
          <w:noProof/>
        </w:rPr>
        <w:t>5</w:t>
      </w:r>
      <w:r w:rsidR="008207FE">
        <w:fldChar w:fldCharType="end"/>
      </w:r>
      <w:proofErr w:type="gramStart"/>
      <w:r w:rsidR="00526983">
        <w:rPr>
          <w:rFonts w:hint="eastAsia"/>
        </w:rPr>
        <w:t>的新相關係</w:t>
      </w:r>
      <w:proofErr w:type="gramEnd"/>
      <w:r w:rsidR="00526983">
        <w:rPr>
          <w:rFonts w:hint="eastAsia"/>
        </w:rPr>
        <w:t>性矩陣。可以由圖中看</w:t>
      </w:r>
      <w:r w:rsidR="00526983">
        <w:rPr>
          <w:rFonts w:hint="eastAsia"/>
        </w:rPr>
        <w:lastRenderedPageBreak/>
        <w:t>出相較於紅線外的二元特徵，在紅線內部的二元特徵彼此更為相關</w:t>
      </w:r>
      <w:r w:rsidR="007865B1">
        <w:rPr>
          <w:rFonts w:hint="eastAsia"/>
        </w:rPr>
        <w:t>，因此將紅線內部的二元特徵歸類於同一群組之中，群集結果</w:t>
      </w:r>
      <w:r w:rsidR="008207FE">
        <w:fldChar w:fldCharType="begin"/>
      </w:r>
      <w:r w:rsidR="008207FE">
        <w:instrText xml:space="preserve"> </w:instrText>
      </w:r>
      <w:r w:rsidR="008207FE">
        <w:rPr>
          <w:rFonts w:hint="eastAsia"/>
        </w:rPr>
        <w:instrText>REF _Ref120717323 \p \h</w:instrText>
      </w:r>
      <w:r w:rsidR="008207FE">
        <w:instrText xml:space="preserve"> </w:instrText>
      </w:r>
      <w:r w:rsidR="008207FE">
        <w:fldChar w:fldCharType="separate"/>
      </w:r>
      <w:r w:rsidR="00F76BC5">
        <w:rPr>
          <w:rFonts w:hint="eastAsia"/>
        </w:rPr>
        <w:t>如下</w:t>
      </w:r>
      <w:r w:rsidR="008207FE">
        <w:fldChar w:fldCharType="end"/>
      </w:r>
      <w:r w:rsidR="007865B1">
        <w:rPr>
          <w:rFonts w:hint="eastAsia"/>
        </w:rPr>
        <w:t>表所示</w:t>
      </w:r>
      <w:r w:rsidR="00857A3F">
        <w:rPr>
          <w:rFonts w:hint="eastAsia"/>
        </w:rPr>
        <w:t>。</w:t>
      </w:r>
    </w:p>
    <w:p w14:paraId="665C5733" w14:textId="1DE6E200" w:rsidR="008207FE" w:rsidRDefault="008207FE" w:rsidP="008207FE">
      <w:pPr>
        <w:pStyle w:val="af5"/>
        <w:keepNext/>
      </w:pPr>
      <w:bookmarkStart w:id="163" w:name="_Ref120717323"/>
      <w:bookmarkStart w:id="164" w:name="_Toc123328569"/>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F76BC5">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F76BC5">
        <w:rPr>
          <w:noProof/>
        </w:rPr>
        <w:t>6</w:t>
      </w:r>
      <w:r w:rsidR="00793819">
        <w:fldChar w:fldCharType="end"/>
      </w:r>
      <w:r>
        <w:rPr>
          <w:rFonts w:hint="eastAsia"/>
        </w:rPr>
        <w:t xml:space="preserve"> </w:t>
      </w:r>
      <w:r w:rsidRPr="008207FE">
        <w:t>依據</w:t>
      </w:r>
      <w:r w:rsidRPr="008207FE">
        <w:rPr>
          <w:rFonts w:hint="eastAsia"/>
        </w:rPr>
        <w:t>相關係數</w:t>
      </w:r>
      <w:r w:rsidRPr="008207FE">
        <w:t>群集二元特徵</w:t>
      </w:r>
      <w:r w:rsidRPr="008207FE">
        <w:rPr>
          <w:rFonts w:hint="eastAsia"/>
        </w:rPr>
        <w:t>。</w:t>
      </w:r>
      <w:bookmarkEnd w:id="163"/>
      <w:bookmarkEnd w:id="164"/>
    </w:p>
    <w:p w14:paraId="1BF919C7" w14:textId="7BE37936" w:rsidR="00C22EBA" w:rsidRPr="00C22EBA" w:rsidRDefault="00C22EBA" w:rsidP="008207FE">
      <w:pPr>
        <w:pStyle w:val="aa"/>
      </w:pPr>
      <w:r>
        <w:rPr>
          <w:noProof/>
        </w:rPr>
        <w:drawing>
          <wp:inline distT="0" distB="0" distL="0" distR="0" wp14:anchorId="7C62077A" wp14:editId="076FB68D">
            <wp:extent cx="5220000" cy="133657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7A574E8D" w14:textId="77777777" w:rsidR="00CC2A85" w:rsidRDefault="00CC2A85">
      <w:pPr>
        <w:spacing w:line="240" w:lineRule="auto"/>
        <w:ind w:firstLine="0"/>
        <w:jc w:val="left"/>
        <w:rPr>
          <w:rFonts w:cstheme="majorBidi"/>
          <w:b/>
          <w:bCs/>
          <w:sz w:val="32"/>
          <w:szCs w:val="48"/>
        </w:rPr>
      </w:pPr>
      <w:r>
        <w:br w:type="page"/>
      </w:r>
    </w:p>
    <w:p w14:paraId="0CA6E87A" w14:textId="7962E56D" w:rsidR="000E31B5" w:rsidRDefault="006B48E8" w:rsidP="000E31B5">
      <w:pPr>
        <w:pStyle w:val="2"/>
      </w:pPr>
      <w:bookmarkStart w:id="165" w:name="_Toc122553152"/>
      <w:bookmarkStart w:id="166" w:name="_Toc123328457"/>
      <w:r>
        <w:rPr>
          <w:rFonts w:hint="eastAsia"/>
        </w:rPr>
        <w:lastRenderedPageBreak/>
        <w:t>.</w:t>
      </w:r>
      <w:r w:rsidR="00C66A78">
        <w:rPr>
          <w:rFonts w:hint="eastAsia"/>
        </w:rPr>
        <w:t>群內二元</w:t>
      </w:r>
      <w:r w:rsidR="000E31B5">
        <w:rPr>
          <w:rFonts w:hint="eastAsia"/>
        </w:rPr>
        <w:t>特徵</w:t>
      </w:r>
      <w:r w:rsidR="00CC2A85">
        <w:rPr>
          <w:rFonts w:hint="eastAsia"/>
        </w:rPr>
        <w:t>排序</w:t>
      </w:r>
      <w:bookmarkEnd w:id="165"/>
      <w:bookmarkEnd w:id="166"/>
    </w:p>
    <w:p w14:paraId="49C209FC" w14:textId="77777777" w:rsidR="008207FE" w:rsidRDefault="0082574F" w:rsidP="008207FE">
      <w:pPr>
        <w:pStyle w:val="aa"/>
        <w:keepNext/>
      </w:pPr>
      <w:r w:rsidRPr="008207FE">
        <w:rPr>
          <w:noProof/>
        </w:rPr>
        <w:drawing>
          <wp:inline distT="0" distB="0" distL="0" distR="0" wp14:anchorId="6196ED88" wp14:editId="70CB305F">
            <wp:extent cx="5039750" cy="360165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627AD00E" w14:textId="58802194" w:rsidR="0082574F" w:rsidRDefault="008207FE" w:rsidP="008207FE">
      <w:pPr>
        <w:pStyle w:val="af5"/>
      </w:pPr>
      <w:bookmarkStart w:id="167" w:name="_Ref120718347"/>
      <w:bookmarkStart w:id="168" w:name="_Toc12332851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6</w:t>
      </w:r>
      <w:r w:rsidR="00F85191">
        <w:fldChar w:fldCharType="end"/>
      </w:r>
      <w:bookmarkEnd w:id="167"/>
      <w:r>
        <w:rPr>
          <w:rFonts w:hint="eastAsia"/>
        </w:rPr>
        <w:t xml:space="preserve"> </w:t>
      </w:r>
      <w:r>
        <w:rPr>
          <w:rFonts w:hint="eastAsia"/>
        </w:rPr>
        <w:t>群集過後的特徵組。</w:t>
      </w:r>
      <w:bookmarkEnd w:id="168"/>
    </w:p>
    <w:p w14:paraId="107B286B" w14:textId="2B8421EE" w:rsidR="00B25B1D" w:rsidRDefault="0068003E" w:rsidP="00B25B1D">
      <w:r>
        <w:rPr>
          <w:rFonts w:hint="eastAsia"/>
        </w:rPr>
        <w:t>在</w:t>
      </w:r>
      <w:r w:rsidR="0084749B">
        <w:rPr>
          <w:rFonts w:hint="eastAsia"/>
        </w:rPr>
        <w:t>群組</w:t>
      </w:r>
      <w:r>
        <w:rPr>
          <w:rFonts w:hint="eastAsia"/>
        </w:rPr>
        <w:t>了原</w:t>
      </w:r>
      <w:r w:rsidR="0082574F">
        <w:rPr>
          <w:rFonts w:hint="eastAsia"/>
        </w:rPr>
        <w:t>始</w:t>
      </w:r>
      <w:r>
        <w:rPr>
          <w:rFonts w:hint="eastAsia"/>
        </w:rPr>
        <w:t>資料的二元</w:t>
      </w:r>
      <w:r w:rsidR="0084749B">
        <w:rPr>
          <w:rFonts w:hint="eastAsia"/>
        </w:rPr>
        <w:t>特徵後</w:t>
      </w:r>
      <w:r w:rsidR="00EF5A13">
        <w:rPr>
          <w:rFonts w:hint="eastAsia"/>
        </w:rPr>
        <w:t>，為了</w:t>
      </w:r>
      <w:r>
        <w:rPr>
          <w:rFonts w:hint="eastAsia"/>
        </w:rPr>
        <w:t>使</w:t>
      </w:r>
      <w:r w:rsidR="00EF5A13">
        <w:rPr>
          <w:rFonts w:hint="eastAsia"/>
        </w:rPr>
        <w:t>產出</w:t>
      </w:r>
      <w:r>
        <w:rPr>
          <w:rFonts w:hint="eastAsia"/>
        </w:rPr>
        <w:t>後的新數值特徵</w:t>
      </w:r>
      <w:r w:rsidR="00EF5A13">
        <w:rPr>
          <w:rFonts w:hint="eastAsia"/>
        </w:rPr>
        <w:t>更具有</w:t>
      </w:r>
      <w:r>
        <w:rPr>
          <w:rFonts w:hint="eastAsia"/>
        </w:rPr>
        <w:t>目標</w:t>
      </w:r>
      <w:r w:rsidR="00EF5A13">
        <w:rPr>
          <w:rFonts w:hint="eastAsia"/>
        </w:rPr>
        <w:t>資訊、與分類價值</w:t>
      </w:r>
      <w:r w:rsidR="0084749B">
        <w:rPr>
          <w:rFonts w:hint="eastAsia"/>
        </w:rPr>
        <w:t>，將依據</w:t>
      </w:r>
      <w:r>
        <w:rPr>
          <w:rFonts w:hint="eastAsia"/>
        </w:rPr>
        <w:t>各群組內各個二元</w:t>
      </w:r>
      <w:r w:rsidR="0084749B">
        <w:rPr>
          <w:rFonts w:hint="eastAsia"/>
        </w:rPr>
        <w:t>特徵本身屬性，再對各組內</w:t>
      </w:r>
      <w:r>
        <w:rPr>
          <w:rFonts w:hint="eastAsia"/>
        </w:rPr>
        <w:t>二元</w:t>
      </w:r>
      <w:r w:rsidR="0084749B">
        <w:rPr>
          <w:rFonts w:hint="eastAsia"/>
        </w:rPr>
        <w:t>特徵做排序</w:t>
      </w:r>
      <w:r w:rsidR="008E6220">
        <w:rPr>
          <w:rFonts w:hint="eastAsia"/>
        </w:rPr>
        <w:t>（</w:t>
      </w:r>
      <w:r w:rsidR="008E6220">
        <w:rPr>
          <w:rFonts w:hint="eastAsia"/>
        </w:rPr>
        <w:t>Se</w:t>
      </w:r>
      <w:r w:rsidR="008E6220">
        <w:t>quencing</w:t>
      </w:r>
      <w:r w:rsidR="008E6220">
        <w:rPr>
          <w:rFonts w:hint="eastAsia"/>
        </w:rPr>
        <w:t>）</w:t>
      </w:r>
      <w:r w:rsidR="0084749B">
        <w:rPr>
          <w:rFonts w:hint="eastAsia"/>
        </w:rPr>
        <w:t>，來調動編碼過後的數值。這些屬性包括但不限於</w:t>
      </w:r>
      <w:r>
        <w:rPr>
          <w:rFonts w:hint="eastAsia"/>
        </w:rPr>
        <w:t>二元</w:t>
      </w:r>
      <w:r w:rsidR="0084749B">
        <w:rPr>
          <w:rFonts w:hint="eastAsia"/>
        </w:rPr>
        <w:t>特徵總值</w:t>
      </w:r>
      <w:r>
        <w:rPr>
          <w:rFonts w:hint="eastAsia"/>
        </w:rPr>
        <w:t>、</w:t>
      </w:r>
      <w:r w:rsidR="008B6420">
        <w:rPr>
          <w:rFonts w:hint="eastAsia"/>
        </w:rPr>
        <w:t>特徵</w:t>
      </w:r>
      <w:r w:rsidR="00973E15">
        <w:rPr>
          <w:rFonts w:hint="eastAsia"/>
        </w:rPr>
        <w:t>純</w:t>
      </w:r>
      <w:r>
        <w:rPr>
          <w:rFonts w:hint="eastAsia"/>
        </w:rPr>
        <w:t>粹</w:t>
      </w:r>
      <w:r w:rsidR="00973E15" w:rsidRPr="0082574F">
        <w:rPr>
          <w:rFonts w:hint="eastAsia"/>
        </w:rPr>
        <w:t>度</w:t>
      </w:r>
      <w:r w:rsidRPr="0082574F">
        <w:rPr>
          <w:rFonts w:hint="eastAsia"/>
        </w:rPr>
        <w:t>、預訓練模型的</w:t>
      </w:r>
      <w:r w:rsidR="00162DB5" w:rsidRPr="0082574F">
        <w:rPr>
          <w:rFonts w:hint="eastAsia"/>
        </w:rPr>
        <w:t>特徵重要性、</w:t>
      </w:r>
      <w:r w:rsidR="00EB4C3A" w:rsidRPr="0082574F">
        <w:rPr>
          <w:rFonts w:hint="eastAsia"/>
        </w:rPr>
        <w:t>或</w:t>
      </w:r>
      <w:r w:rsidR="00162DB5" w:rsidRPr="0082574F">
        <w:rPr>
          <w:rFonts w:hint="eastAsia"/>
        </w:rPr>
        <w:t>甚至</w:t>
      </w:r>
      <w:r w:rsidR="00EB4C3A" w:rsidRPr="0082574F">
        <w:rPr>
          <w:rFonts w:hint="eastAsia"/>
        </w:rPr>
        <w:t>以隨機指派的方式</w:t>
      </w:r>
      <w:r w:rsidR="0084749B" w:rsidRPr="0082574F">
        <w:rPr>
          <w:rFonts w:hint="eastAsia"/>
        </w:rPr>
        <w:t>作為排序依據</w:t>
      </w:r>
      <w:r w:rsidR="00EB4C3A" w:rsidRPr="0082574F">
        <w:rPr>
          <w:rFonts w:hint="eastAsia"/>
        </w:rPr>
        <w:t>，而後對比不同的排序方式對於分類結果的影響</w:t>
      </w:r>
      <w:r w:rsidR="00CC7328" w:rsidRPr="0082574F">
        <w:rPr>
          <w:rFonts w:hint="eastAsia"/>
        </w:rPr>
        <w:t>。</w:t>
      </w:r>
      <w:r w:rsidR="00B25B1D">
        <w:rPr>
          <w:rFonts w:hint="eastAsia"/>
        </w:rPr>
        <w:t>除了以特徵屬性作排列依據之外，也可以將此描述為一最佳化問題，嘗試以不同最佳化方法進行求解，例如基因演算、捷思法等。</w:t>
      </w:r>
    </w:p>
    <w:p w14:paraId="5443FB93" w14:textId="77777777" w:rsidR="000C0CB4" w:rsidRDefault="007D3A8A" w:rsidP="000C0CB4">
      <w:pPr>
        <w:pStyle w:val="aa"/>
        <w:keepNext/>
      </w:pPr>
      <w:r w:rsidRPr="000C0CB4">
        <w:rPr>
          <w:noProof/>
        </w:rPr>
        <w:lastRenderedPageBreak/>
        <w:drawing>
          <wp:inline distT="0" distB="0" distL="0" distR="0" wp14:anchorId="0B9935BB" wp14:editId="52975392">
            <wp:extent cx="5039733" cy="2522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039733" cy="2522000"/>
                    </a:xfrm>
                    <a:prstGeom prst="rect">
                      <a:avLst/>
                    </a:prstGeom>
                    <a:noFill/>
                  </pic:spPr>
                </pic:pic>
              </a:graphicData>
            </a:graphic>
          </wp:inline>
        </w:drawing>
      </w:r>
    </w:p>
    <w:p w14:paraId="7CA1737D" w14:textId="0E284351" w:rsidR="00AD2E5B" w:rsidRDefault="000C0CB4" w:rsidP="000C0CB4">
      <w:pPr>
        <w:pStyle w:val="af5"/>
      </w:pPr>
      <w:bookmarkStart w:id="169" w:name="_Ref120717420"/>
      <w:bookmarkStart w:id="170" w:name="_Toc12332852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7</w:t>
      </w:r>
      <w:r w:rsidR="00F85191">
        <w:fldChar w:fldCharType="end"/>
      </w:r>
      <w:bookmarkEnd w:id="169"/>
      <w:r>
        <w:rPr>
          <w:rFonts w:hint="eastAsia"/>
        </w:rPr>
        <w:t xml:space="preserve"> </w:t>
      </w:r>
      <w:r w:rsidRPr="000C0CB4">
        <w:rPr>
          <w:rFonts w:hint="eastAsia"/>
        </w:rPr>
        <w:t>以不同方式排序二元特徵，產生的新數值資料分佈比較，依據新數值特徵分佈。</w:t>
      </w:r>
      <w:bookmarkEnd w:id="170"/>
    </w:p>
    <w:p w14:paraId="703ED8B0" w14:textId="77777777" w:rsidR="000C0CB4" w:rsidRDefault="00AD2E5B" w:rsidP="000C0CB4">
      <w:pPr>
        <w:pStyle w:val="aa"/>
        <w:keepNext/>
      </w:pPr>
      <w:r w:rsidRPr="000C0CB4">
        <w:rPr>
          <w:noProof/>
        </w:rPr>
        <w:drawing>
          <wp:inline distT="0" distB="0" distL="0" distR="0" wp14:anchorId="4EF51C69" wp14:editId="5F52929E">
            <wp:extent cx="5039821" cy="3025599"/>
            <wp:effectExtent l="0" t="0" r="889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039821" cy="3025599"/>
                    </a:xfrm>
                    <a:prstGeom prst="rect">
                      <a:avLst/>
                    </a:prstGeom>
                    <a:noFill/>
                  </pic:spPr>
                </pic:pic>
              </a:graphicData>
            </a:graphic>
          </wp:inline>
        </w:drawing>
      </w:r>
    </w:p>
    <w:p w14:paraId="6D1C9F2E" w14:textId="299382A4" w:rsidR="00AD2E5B" w:rsidRDefault="000C0CB4" w:rsidP="000C0CB4">
      <w:pPr>
        <w:pStyle w:val="af5"/>
      </w:pPr>
      <w:bookmarkStart w:id="171" w:name="_Ref120717422"/>
      <w:bookmarkStart w:id="172" w:name="_Toc12332852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8</w:t>
      </w:r>
      <w:r w:rsidR="00F85191">
        <w:fldChar w:fldCharType="end"/>
      </w:r>
      <w:bookmarkEnd w:id="171"/>
      <w:r>
        <w:rPr>
          <w:rFonts w:hint="eastAsia"/>
        </w:rPr>
        <w:t xml:space="preserve"> </w:t>
      </w:r>
      <w:r w:rsidRPr="000C0CB4">
        <w:rPr>
          <w:rFonts w:hint="eastAsia"/>
        </w:rPr>
        <w:t>以不同方式排序二元特徵，產生的新數值資料分佈比較，依據類別區分。</w:t>
      </w:r>
      <w:bookmarkEnd w:id="172"/>
    </w:p>
    <w:p w14:paraId="507CEA51" w14:textId="2A8D640D" w:rsidR="00B25B1D" w:rsidRDefault="000C0CB4" w:rsidP="00473479">
      <w:r>
        <w:fldChar w:fldCharType="begin"/>
      </w:r>
      <w:r>
        <w:instrText xml:space="preserve"> </w:instrText>
      </w:r>
      <w:r>
        <w:rPr>
          <w:rFonts w:hint="eastAsia"/>
        </w:rPr>
        <w:instrText>REF _Ref120717420 \h</w:instrText>
      </w:r>
      <w:r>
        <w:instrText xml:space="preserve"> </w:instrText>
      </w:r>
      <w:r>
        <w:fldChar w:fldCharType="separate"/>
      </w:r>
      <w:r w:rsidR="00F76BC5">
        <w:rPr>
          <w:rFonts w:hint="eastAsia"/>
        </w:rPr>
        <w:t>圖</w:t>
      </w:r>
      <w:r w:rsidR="00F76BC5">
        <w:rPr>
          <w:rFonts w:hint="eastAsia"/>
        </w:rPr>
        <w:t xml:space="preserve"> </w:t>
      </w:r>
      <w:r w:rsidR="00F76BC5">
        <w:rPr>
          <w:noProof/>
        </w:rPr>
        <w:t>3</w:t>
      </w:r>
      <w:r w:rsidR="00F76BC5">
        <w:t>.</w:t>
      </w:r>
      <w:r w:rsidR="00F76BC5">
        <w:rPr>
          <w:noProof/>
        </w:rPr>
        <w:t>7</w:t>
      </w:r>
      <w:r>
        <w:fldChar w:fldCharType="end"/>
      </w:r>
      <w:r>
        <w:rPr>
          <w:rFonts w:hint="eastAsia"/>
        </w:rPr>
        <w:t>、</w:t>
      </w:r>
      <w:r>
        <w:fldChar w:fldCharType="begin"/>
      </w:r>
      <w:r>
        <w:instrText xml:space="preserve"> REF _Ref120717422 \h </w:instrText>
      </w:r>
      <w:r>
        <w:fldChar w:fldCharType="separate"/>
      </w:r>
      <w:r w:rsidR="00F76BC5">
        <w:rPr>
          <w:rFonts w:hint="eastAsia"/>
        </w:rPr>
        <w:t>圖</w:t>
      </w:r>
      <w:r w:rsidR="00F76BC5">
        <w:rPr>
          <w:rFonts w:hint="eastAsia"/>
        </w:rPr>
        <w:t xml:space="preserve"> </w:t>
      </w:r>
      <w:r w:rsidR="00F76BC5">
        <w:rPr>
          <w:noProof/>
        </w:rPr>
        <w:t>3</w:t>
      </w:r>
      <w:r w:rsidR="00F76BC5">
        <w:t>.</w:t>
      </w:r>
      <w:r w:rsidR="00F76BC5">
        <w:rPr>
          <w:noProof/>
        </w:rPr>
        <w:t>8</w:t>
      </w:r>
      <w:r>
        <w:fldChar w:fldCharType="end"/>
      </w:r>
      <w:r w:rsidR="00B25B1D">
        <w:rPr>
          <w:rFonts w:hint="eastAsia"/>
        </w:rPr>
        <w:t>描述了在不同的排序方式之下，由二元特徵組編碼後，所產生的新數值特徵的資料分布。</w:t>
      </w:r>
      <w:r w:rsidR="006477C8">
        <w:rPr>
          <w:rFonts w:hint="eastAsia"/>
        </w:rPr>
        <w:t>對於常規的分類模型而言，</w:t>
      </w:r>
      <w:r w:rsidR="00135DE4">
        <w:rPr>
          <w:rFonts w:hint="eastAsia"/>
        </w:rPr>
        <w:t>依據</w:t>
      </w:r>
      <w:r w:rsidR="000C0641">
        <w:rPr>
          <w:rFonts w:hint="eastAsia"/>
        </w:rPr>
        <w:t>優勢</w:t>
      </w:r>
      <w:r w:rsidR="006477C8">
        <w:rPr>
          <w:rFonts w:hint="eastAsia"/>
        </w:rPr>
        <w:t>的</w:t>
      </w:r>
      <w:r w:rsidR="00135DE4">
        <w:rPr>
          <w:rFonts w:hint="eastAsia"/>
        </w:rPr>
        <w:t>排序方式將使產生的</w:t>
      </w:r>
      <w:r w:rsidR="007D3A8A">
        <w:rPr>
          <w:rFonts w:hint="eastAsia"/>
        </w:rPr>
        <w:t>數值特徵</w:t>
      </w:r>
      <w:r w:rsidR="006477C8">
        <w:rPr>
          <w:rFonts w:hint="eastAsia"/>
        </w:rPr>
        <w:t>可以在</w:t>
      </w:r>
      <w:proofErr w:type="gramStart"/>
      <w:r w:rsidR="006477C8">
        <w:rPr>
          <w:rFonts w:hint="eastAsia"/>
        </w:rPr>
        <w:t>數線上</w:t>
      </w:r>
      <w:proofErr w:type="gramEnd"/>
      <w:r w:rsidR="006477C8">
        <w:rPr>
          <w:rFonts w:hint="eastAsia"/>
        </w:rPr>
        <w:t>找到一個更佳的</w:t>
      </w:r>
      <w:proofErr w:type="gramStart"/>
      <w:r w:rsidR="006477C8">
        <w:rPr>
          <w:rFonts w:hint="eastAsia"/>
        </w:rPr>
        <w:t>數值切分點</w:t>
      </w:r>
      <w:proofErr w:type="gramEnd"/>
      <w:r w:rsidR="006477C8">
        <w:rPr>
          <w:rFonts w:hint="eastAsia"/>
        </w:rPr>
        <w:t>來區分出紅色與藍色兩</w:t>
      </w:r>
      <w:r w:rsidR="007D3A8A">
        <w:rPr>
          <w:rFonts w:hint="eastAsia"/>
        </w:rPr>
        <w:t>種</w:t>
      </w:r>
      <w:r w:rsidR="006477C8">
        <w:rPr>
          <w:rFonts w:hint="eastAsia"/>
        </w:rPr>
        <w:t>資料，因此能達到較好的分類成果。</w:t>
      </w:r>
      <w:r w:rsidR="00B25B1D">
        <w:rPr>
          <w:rFonts w:hint="eastAsia"/>
        </w:rPr>
        <w:t>如果</w:t>
      </w:r>
      <w:r w:rsidR="00D71F04">
        <w:rPr>
          <w:rFonts w:hint="eastAsia"/>
        </w:rPr>
        <w:t>能</w:t>
      </w:r>
      <w:r w:rsidR="006477C8">
        <w:rPr>
          <w:rFonts w:hint="eastAsia"/>
        </w:rPr>
        <w:t>設法</w:t>
      </w:r>
      <w:r w:rsidR="00C503AF">
        <w:rPr>
          <w:rFonts w:hint="eastAsia"/>
        </w:rPr>
        <w:t>找尋出</w:t>
      </w:r>
      <w:r w:rsidR="001D7E85">
        <w:rPr>
          <w:rFonts w:hint="eastAsia"/>
        </w:rPr>
        <w:t>好的特徵排序方式，</w:t>
      </w:r>
      <w:r w:rsidR="00D71F04">
        <w:rPr>
          <w:rFonts w:hint="eastAsia"/>
        </w:rPr>
        <w:t>對於新數值資料的分類</w:t>
      </w:r>
      <w:r w:rsidR="000C0641">
        <w:rPr>
          <w:rFonts w:hint="eastAsia"/>
        </w:rPr>
        <w:t>任務</w:t>
      </w:r>
      <w:r w:rsidR="00D71F04">
        <w:rPr>
          <w:rFonts w:hint="eastAsia"/>
        </w:rPr>
        <w:t>將有莫大的幫助。</w:t>
      </w:r>
    </w:p>
    <w:p w14:paraId="6A310852" w14:textId="3F62F785" w:rsidR="00DB399A" w:rsidRDefault="00CC7328" w:rsidP="00DB399A">
      <w:pPr>
        <w:pStyle w:val="3"/>
      </w:pPr>
      <w:bookmarkStart w:id="173" w:name="_Toc122553153"/>
      <w:bookmarkStart w:id="174" w:name="_Toc123328458"/>
      <w:r>
        <w:rPr>
          <w:rFonts w:hint="eastAsia"/>
        </w:rPr>
        <w:lastRenderedPageBreak/>
        <w:t>二元</w:t>
      </w:r>
      <w:r w:rsidR="00E5548F">
        <w:rPr>
          <w:rFonts w:hint="eastAsia"/>
        </w:rPr>
        <w:t>特徵</w:t>
      </w:r>
      <w:r w:rsidR="00CF7B35">
        <w:rPr>
          <w:rFonts w:hint="eastAsia"/>
        </w:rPr>
        <w:t>總</w:t>
      </w:r>
      <w:r w:rsidR="00133367">
        <w:rPr>
          <w:rFonts w:hint="eastAsia"/>
        </w:rPr>
        <w:t>和</w:t>
      </w:r>
      <w:r w:rsidR="00A075E8">
        <w:rPr>
          <w:rFonts w:hint="eastAsia"/>
        </w:rPr>
        <w:t>排序</w:t>
      </w:r>
      <w:bookmarkEnd w:id="173"/>
      <w:bookmarkEnd w:id="174"/>
    </w:p>
    <w:p w14:paraId="6CA206C4" w14:textId="232FBEC1" w:rsidR="00335D68" w:rsidRDefault="00335D68" w:rsidP="00335D68">
      <w:r>
        <w:rPr>
          <w:rFonts w:hint="eastAsia"/>
        </w:rPr>
        <w:t>依據特徵的各樣本數值總和作為排序；以</w:t>
      </w:r>
      <w:r w:rsidR="0003546D">
        <w:fldChar w:fldCharType="begin"/>
      </w:r>
      <w:r w:rsidR="0003546D">
        <w:instrText xml:space="preserve"> </w:instrText>
      </w:r>
      <w:r w:rsidR="0003546D">
        <w:rPr>
          <w:rFonts w:hint="eastAsia"/>
        </w:rPr>
        <w:instrText>REF _Ref120718675 \h</w:instrText>
      </w:r>
      <w:r w:rsidR="0003546D">
        <w:instrText xml:space="preserve"> </w:instrText>
      </w:r>
      <w:r w:rsidR="0003546D">
        <w:fldChar w:fldCharType="separate"/>
      </w:r>
      <w:r w:rsidR="00F76BC5">
        <w:rPr>
          <w:rFonts w:hint="eastAsia"/>
        </w:rPr>
        <w:t>表</w:t>
      </w:r>
      <w:r w:rsidR="00F76BC5">
        <w:rPr>
          <w:rFonts w:hint="eastAsia"/>
        </w:rPr>
        <w:t xml:space="preserve"> </w:t>
      </w:r>
      <w:r w:rsidR="00F76BC5">
        <w:rPr>
          <w:noProof/>
        </w:rPr>
        <w:t>3</w:t>
      </w:r>
      <w:r w:rsidR="00F76BC5">
        <w:t>.</w:t>
      </w:r>
      <w:r w:rsidR="00F76BC5">
        <w:rPr>
          <w:noProof/>
        </w:rPr>
        <w:t>2</w:t>
      </w:r>
      <w:r w:rsidR="0003546D">
        <w:fldChar w:fldCharType="end"/>
      </w:r>
      <w:r w:rsidR="00D55F15">
        <w:rPr>
          <w:rFonts w:hint="eastAsia"/>
        </w:rPr>
        <w:t>的資料為例，若是原始資料</w:t>
      </w:r>
      <w:proofErr w:type="gramStart"/>
      <w:r w:rsidR="00CF7B35">
        <w:rPr>
          <w:rFonts w:hint="eastAsia"/>
        </w:rPr>
        <w:t>符合</w:t>
      </w:r>
      <w:r w:rsidR="006F1F35">
        <w:rPr>
          <w:rFonts w:hint="eastAsia"/>
        </w:rPr>
        <w:t>獨熱編碼</w:t>
      </w:r>
      <w:proofErr w:type="gramEnd"/>
      <w:r w:rsidR="00CF7B35">
        <w:rPr>
          <w:rFonts w:hint="eastAsia"/>
        </w:rPr>
        <w:t>原則</w:t>
      </w:r>
      <w:r w:rsidR="00D55F15">
        <w:rPr>
          <w:rFonts w:hint="eastAsia"/>
        </w:rPr>
        <w:t>，且帶有二</w:t>
      </w:r>
      <w:r w:rsidR="009029C6">
        <w:rPr>
          <w:rFonts w:hint="eastAsia"/>
        </w:rPr>
        <w:t>元</w:t>
      </w:r>
      <w:r w:rsidR="00D55F15">
        <w:rPr>
          <w:rFonts w:hint="eastAsia"/>
        </w:rPr>
        <w:t>特徵的群組資訊，則</w:t>
      </w:r>
      <w:r w:rsidR="006F1F35">
        <w:rPr>
          <w:rFonts w:hint="eastAsia"/>
        </w:rPr>
        <w:t>數值</w:t>
      </w:r>
      <w:r w:rsidR="00CF7B35">
        <w:rPr>
          <w:rFonts w:hint="eastAsia"/>
        </w:rPr>
        <w:t>一</w:t>
      </w:r>
      <w:r w:rsidR="006F1F35">
        <w:rPr>
          <w:rFonts w:hint="eastAsia"/>
        </w:rPr>
        <w:t>出現頻率表示了的</w:t>
      </w:r>
      <w:r w:rsidR="00383D06">
        <w:rPr>
          <w:rFonts w:hint="eastAsia"/>
        </w:rPr>
        <w:t>該類別的出現頻率，同時代表了該類別</w:t>
      </w:r>
      <w:r w:rsidR="00287680">
        <w:rPr>
          <w:rFonts w:hint="eastAsia"/>
        </w:rPr>
        <w:t>具</w:t>
      </w:r>
      <w:r w:rsidR="00383D06">
        <w:rPr>
          <w:rFonts w:hint="eastAsia"/>
        </w:rPr>
        <w:t>有相</w:t>
      </w:r>
      <w:r w:rsidR="00287680">
        <w:rPr>
          <w:rFonts w:hint="eastAsia"/>
        </w:rPr>
        <w:t>當多的資料個數</w:t>
      </w:r>
      <w:r w:rsidR="00D55F15">
        <w:rPr>
          <w:rFonts w:hint="eastAsia"/>
        </w:rPr>
        <w:t>。</w:t>
      </w:r>
      <w:r w:rsidR="00CE4955">
        <w:rPr>
          <w:rFonts w:hint="eastAsia"/>
        </w:rPr>
        <w:t>該排序目的在於將總和較少的二元特徵</w:t>
      </w:r>
      <w:proofErr w:type="gramStart"/>
      <w:r w:rsidR="00CE4955">
        <w:rPr>
          <w:rFonts w:hint="eastAsia"/>
        </w:rPr>
        <w:t>置於群組</w:t>
      </w:r>
      <w:proofErr w:type="gramEnd"/>
      <w:r w:rsidR="00CE4955">
        <w:rPr>
          <w:rFonts w:hint="eastAsia"/>
        </w:rPr>
        <w:t>前方，如此那些</w:t>
      </w:r>
      <w:r w:rsidR="002827B5">
        <w:rPr>
          <w:rFonts w:hint="eastAsia"/>
        </w:rPr>
        <w:t>含有此稀有二元特徵的</w:t>
      </w:r>
      <w:r w:rsidR="00CE4955">
        <w:rPr>
          <w:rFonts w:hint="eastAsia"/>
        </w:rPr>
        <w:t>少量樣本便會在編碼時被投影到</w:t>
      </w:r>
      <w:proofErr w:type="gramStart"/>
      <w:r w:rsidR="00CE4955">
        <w:rPr>
          <w:rFonts w:hint="eastAsia"/>
        </w:rPr>
        <w:t>離數線</w:t>
      </w:r>
      <w:r w:rsidR="009029C6">
        <w:rPr>
          <w:rFonts w:hint="eastAsia"/>
        </w:rPr>
        <w:t>原</w:t>
      </w:r>
      <w:r w:rsidR="00CE4955">
        <w:rPr>
          <w:rFonts w:hint="eastAsia"/>
        </w:rPr>
        <w:t>點</w:t>
      </w:r>
      <w:proofErr w:type="gramEnd"/>
      <w:r w:rsidR="00CE4955">
        <w:rPr>
          <w:rFonts w:hint="eastAsia"/>
        </w:rPr>
        <w:t>較遠的</w:t>
      </w:r>
      <w:r w:rsidR="00346090">
        <w:rPr>
          <w:rFonts w:hint="eastAsia"/>
        </w:rPr>
        <w:t>位置，以利區分出這些與眾不同</w:t>
      </w:r>
      <w:r w:rsidR="00EF3914">
        <w:rPr>
          <w:rFonts w:hint="eastAsia"/>
        </w:rPr>
        <w:t>、較偏離整體資料分布</w:t>
      </w:r>
      <w:r w:rsidR="00346090">
        <w:rPr>
          <w:rFonts w:hint="eastAsia"/>
        </w:rPr>
        <w:t>的</w:t>
      </w:r>
      <w:r w:rsidR="00EF3914">
        <w:rPr>
          <w:rFonts w:hint="eastAsia"/>
        </w:rPr>
        <w:t>離群</w:t>
      </w:r>
      <w:r w:rsidR="00346090">
        <w:rPr>
          <w:rFonts w:hint="eastAsia"/>
        </w:rPr>
        <w:t>樣本。</w:t>
      </w:r>
    </w:p>
    <w:p w14:paraId="0BCE3805" w14:textId="77777777" w:rsidR="0004719D" w:rsidRDefault="005F650B" w:rsidP="0004719D">
      <w:pPr>
        <w:pStyle w:val="aa"/>
        <w:keepNext/>
      </w:pPr>
      <w:r>
        <w:rPr>
          <w:noProof/>
        </w:rPr>
        <w:drawing>
          <wp:inline distT="0" distB="0" distL="0" distR="0" wp14:anchorId="0F4E540D" wp14:editId="06CF5921">
            <wp:extent cx="5033787" cy="359738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033787" cy="3597388"/>
                    </a:xfrm>
                    <a:prstGeom prst="rect">
                      <a:avLst/>
                    </a:prstGeom>
                    <a:noFill/>
                  </pic:spPr>
                </pic:pic>
              </a:graphicData>
            </a:graphic>
          </wp:inline>
        </w:drawing>
      </w:r>
    </w:p>
    <w:p w14:paraId="7A18317F" w14:textId="34D5EC2D" w:rsidR="003264D4" w:rsidRPr="0004719D" w:rsidRDefault="0004719D" w:rsidP="0004719D">
      <w:pPr>
        <w:pStyle w:val="af5"/>
        <w:rPr>
          <w:sz w:val="24"/>
        </w:rPr>
      </w:pPr>
      <w:bookmarkStart w:id="175" w:name="_Toc123328522"/>
      <w:r w:rsidRPr="0004719D">
        <w:rPr>
          <w:rFonts w:hint="eastAsia"/>
          <w:sz w:val="24"/>
        </w:rPr>
        <w:t>圖</w:t>
      </w:r>
      <w:r w:rsidRPr="0004719D">
        <w:rPr>
          <w:rFonts w:hint="eastAsia"/>
          <w:sz w:val="24"/>
        </w:rPr>
        <w:t xml:space="preserve"> </w:t>
      </w:r>
      <w:r w:rsidR="00F85191">
        <w:rPr>
          <w:sz w:val="24"/>
        </w:rPr>
        <w:fldChar w:fldCharType="begin"/>
      </w:r>
      <w:r w:rsidR="00F85191">
        <w:rPr>
          <w:sz w:val="24"/>
        </w:rPr>
        <w:instrText xml:space="preserve"> </w:instrText>
      </w:r>
      <w:r w:rsidR="00F85191">
        <w:rPr>
          <w:rFonts w:hint="eastAsia"/>
          <w:sz w:val="24"/>
        </w:rPr>
        <w:instrText>STYLEREF 1 \s</w:instrText>
      </w:r>
      <w:r w:rsidR="00F85191">
        <w:rPr>
          <w:sz w:val="24"/>
        </w:rPr>
        <w:instrText xml:space="preserve"> </w:instrText>
      </w:r>
      <w:r w:rsidR="00F85191">
        <w:rPr>
          <w:sz w:val="24"/>
        </w:rPr>
        <w:fldChar w:fldCharType="separate"/>
      </w:r>
      <w:r w:rsidR="00F76BC5">
        <w:rPr>
          <w:noProof/>
          <w:sz w:val="24"/>
        </w:rPr>
        <w:t>3</w:t>
      </w:r>
      <w:r w:rsidR="00F85191">
        <w:rPr>
          <w:sz w:val="24"/>
        </w:rPr>
        <w:fldChar w:fldCharType="end"/>
      </w:r>
      <w:r w:rsidR="00F85191">
        <w:rPr>
          <w:sz w:val="24"/>
        </w:rPr>
        <w:t>.</w:t>
      </w:r>
      <w:r w:rsidR="00F85191">
        <w:rPr>
          <w:sz w:val="24"/>
        </w:rPr>
        <w:fldChar w:fldCharType="begin"/>
      </w:r>
      <w:r w:rsidR="00F85191">
        <w:rPr>
          <w:sz w:val="24"/>
        </w:rPr>
        <w:instrText xml:space="preserve"> </w:instrText>
      </w:r>
      <w:r w:rsidR="00F85191">
        <w:rPr>
          <w:rFonts w:hint="eastAsia"/>
          <w:sz w:val="24"/>
        </w:rPr>
        <w:instrText xml:space="preserve">SEQ </w:instrText>
      </w:r>
      <w:r w:rsidR="00F85191">
        <w:rPr>
          <w:rFonts w:hint="eastAsia"/>
          <w:sz w:val="24"/>
        </w:rPr>
        <w:instrText>圖</w:instrText>
      </w:r>
      <w:r w:rsidR="00F85191">
        <w:rPr>
          <w:rFonts w:hint="eastAsia"/>
          <w:sz w:val="24"/>
        </w:rPr>
        <w:instrText xml:space="preserve"> \* ARABIC \s 1</w:instrText>
      </w:r>
      <w:r w:rsidR="00F85191">
        <w:rPr>
          <w:sz w:val="24"/>
        </w:rPr>
        <w:instrText xml:space="preserve"> </w:instrText>
      </w:r>
      <w:r w:rsidR="00F85191">
        <w:rPr>
          <w:sz w:val="24"/>
        </w:rPr>
        <w:fldChar w:fldCharType="separate"/>
      </w:r>
      <w:r w:rsidR="00F76BC5">
        <w:rPr>
          <w:noProof/>
          <w:sz w:val="24"/>
        </w:rPr>
        <w:t>9</w:t>
      </w:r>
      <w:r w:rsidR="00F85191">
        <w:rPr>
          <w:sz w:val="24"/>
        </w:rPr>
        <w:fldChar w:fldCharType="end"/>
      </w:r>
      <w:r w:rsidRPr="0004719D">
        <w:rPr>
          <w:rFonts w:hint="eastAsia"/>
          <w:sz w:val="24"/>
        </w:rPr>
        <w:t xml:space="preserve"> </w:t>
      </w:r>
      <w:r w:rsidRPr="0004719D">
        <w:rPr>
          <w:rFonts w:hint="eastAsia"/>
          <w:sz w:val="24"/>
        </w:rPr>
        <w:t>以二元特徵總和，排序各個群組中的二元特徵</w:t>
      </w:r>
      <w:r w:rsidR="008F633D">
        <w:rPr>
          <w:rFonts w:hint="eastAsia"/>
          <w:sz w:val="24"/>
        </w:rPr>
        <w:t>。</w:t>
      </w:r>
      <w:bookmarkEnd w:id="175"/>
    </w:p>
    <w:p w14:paraId="4AEF967E" w14:textId="616BBCFA" w:rsidR="00DB399A" w:rsidRDefault="002827B5" w:rsidP="00DB399A">
      <w:pPr>
        <w:pStyle w:val="3"/>
      </w:pPr>
      <w:bookmarkStart w:id="176" w:name="_Toc122553154"/>
      <w:bookmarkStart w:id="177" w:name="_Toc123328459"/>
      <w:r>
        <w:rPr>
          <w:rFonts w:hint="eastAsia"/>
        </w:rPr>
        <w:t>特徵</w:t>
      </w:r>
      <w:r w:rsidR="00C73843" w:rsidRPr="00C73843">
        <w:rPr>
          <w:rFonts w:hint="eastAsia"/>
        </w:rPr>
        <w:t>純</w:t>
      </w:r>
      <w:r w:rsidR="00CC7328">
        <w:rPr>
          <w:rFonts w:hint="eastAsia"/>
        </w:rPr>
        <w:t>粹</w:t>
      </w:r>
      <w:r w:rsidR="00C73843" w:rsidRPr="00C73843">
        <w:rPr>
          <w:rFonts w:hint="eastAsia"/>
        </w:rPr>
        <w:t>度</w:t>
      </w:r>
      <w:r w:rsidR="00A075E8">
        <w:rPr>
          <w:rFonts w:hint="eastAsia"/>
        </w:rPr>
        <w:t>排序</w:t>
      </w:r>
      <w:bookmarkEnd w:id="176"/>
      <w:bookmarkEnd w:id="177"/>
    </w:p>
    <w:p w14:paraId="13E03D9B" w14:textId="4B4DD76A" w:rsidR="005C06DA" w:rsidRPr="00335D68" w:rsidRDefault="00335D68" w:rsidP="005C06DA">
      <w:r>
        <w:rPr>
          <w:rFonts w:hint="eastAsia"/>
        </w:rPr>
        <w:t>計算特徵的</w:t>
      </w:r>
      <w:r w:rsidR="002827B5">
        <w:rPr>
          <w:rFonts w:hint="eastAsia"/>
        </w:rPr>
        <w:t>特徵</w:t>
      </w:r>
      <w:r>
        <w:rPr>
          <w:rFonts w:hint="eastAsia"/>
        </w:rPr>
        <w:t>純</w:t>
      </w:r>
      <w:r w:rsidR="00EE3F21">
        <w:rPr>
          <w:rFonts w:hint="eastAsia"/>
        </w:rPr>
        <w:t>粹</w:t>
      </w:r>
      <w:r>
        <w:rPr>
          <w:rFonts w:hint="eastAsia"/>
        </w:rPr>
        <w:t>度，</w:t>
      </w:r>
      <w:r w:rsidR="006F1F35">
        <w:rPr>
          <w:rFonts w:hint="eastAsia"/>
        </w:rPr>
        <w:t>以</w:t>
      </w:r>
      <w:r>
        <w:rPr>
          <w:rFonts w:hint="eastAsia"/>
        </w:rPr>
        <w:t>進行特徵排序；</w:t>
      </w:r>
      <w:r w:rsidR="006F1F35">
        <w:rPr>
          <w:rFonts w:hint="eastAsia"/>
        </w:rPr>
        <w:t>以二元分類為例，</w:t>
      </w:r>
      <w:r w:rsidR="00EE3F21">
        <w:rPr>
          <w:rFonts w:hint="eastAsia"/>
        </w:rPr>
        <w:t>將最有分類價值、</w:t>
      </w:r>
      <w:r w:rsidR="006F1F35">
        <w:rPr>
          <w:rFonts w:hint="eastAsia"/>
        </w:rPr>
        <w:t>純度越高的資料分布於特徵群組的</w:t>
      </w:r>
      <w:r w:rsidR="00EE3F21">
        <w:rPr>
          <w:rFonts w:hint="eastAsia"/>
        </w:rPr>
        <w:t>前端、與後端</w:t>
      </w:r>
      <w:r w:rsidR="006F1F35">
        <w:rPr>
          <w:rFonts w:hint="eastAsia"/>
        </w:rPr>
        <w:t>，</w:t>
      </w:r>
      <w:r w:rsidR="00383D06">
        <w:rPr>
          <w:rFonts w:hint="eastAsia"/>
        </w:rPr>
        <w:t>而中間</w:t>
      </w:r>
      <w:r w:rsidR="00514D90">
        <w:rPr>
          <w:rFonts w:hint="eastAsia"/>
        </w:rPr>
        <w:t>段</w:t>
      </w:r>
      <w:r w:rsidR="00383D06">
        <w:rPr>
          <w:rFonts w:hint="eastAsia"/>
        </w:rPr>
        <w:t>的特徵則是最不純粹的</w:t>
      </w:r>
      <w:r w:rsidR="00A27DDE">
        <w:rPr>
          <w:rFonts w:hint="eastAsia"/>
        </w:rPr>
        <w:t>，如圖所示</w:t>
      </w:r>
      <w:r w:rsidR="005C06DA">
        <w:rPr>
          <w:rFonts w:hint="eastAsia"/>
        </w:rPr>
        <w:t>；</w:t>
      </w:r>
      <w:r w:rsidR="007351AE">
        <w:rPr>
          <w:rFonts w:hint="eastAsia"/>
        </w:rPr>
        <w:t>因此</w:t>
      </w:r>
      <w:r w:rsidR="005C06DA">
        <w:rPr>
          <w:rFonts w:hint="eastAsia"/>
        </w:rPr>
        <w:t>當群組中的二元特徵經由</w:t>
      </w:r>
      <w:r w:rsidR="005C06DA">
        <w:rPr>
          <w:rFonts w:hint="eastAsia"/>
        </w:rPr>
        <w:t>BCD</w:t>
      </w:r>
      <w:r w:rsidR="005C06DA">
        <w:rPr>
          <w:rFonts w:hint="eastAsia"/>
        </w:rPr>
        <w:t>轉換為數值資料時，兩</w:t>
      </w:r>
      <w:proofErr w:type="gramStart"/>
      <w:r w:rsidR="005C06DA">
        <w:rPr>
          <w:rFonts w:hint="eastAsia"/>
        </w:rPr>
        <w:t>種類別會因為</w:t>
      </w:r>
      <w:proofErr w:type="gramEnd"/>
      <w:r w:rsidR="005C06DA">
        <w:rPr>
          <w:rFonts w:hint="eastAsia"/>
        </w:rPr>
        <w:t>這些被置於前方、含有資訊與分類價值的二元特徵</w:t>
      </w:r>
      <w:r w:rsidR="00514D90">
        <w:rPr>
          <w:rFonts w:hint="eastAsia"/>
        </w:rPr>
        <w:t>的緣故，編碼出兩種數值差異大的兩種數值</w:t>
      </w:r>
      <w:r w:rsidR="00383D06">
        <w:rPr>
          <w:rFonts w:hint="eastAsia"/>
        </w:rPr>
        <w:t>。</w:t>
      </w:r>
      <w:r w:rsidR="005C06DA">
        <w:rPr>
          <w:rFonts w:hint="eastAsia"/>
        </w:rPr>
        <w:t>因</w:t>
      </w:r>
      <w:r w:rsidR="00514D90">
        <w:rPr>
          <w:rFonts w:hint="eastAsia"/>
        </w:rPr>
        <w:t>為</w:t>
      </w:r>
      <w:r w:rsidR="005C06DA">
        <w:rPr>
          <w:rFonts w:hint="eastAsia"/>
        </w:rPr>
        <w:t>在排序的過程之中參考了目標欄位，因此為</w:t>
      </w:r>
      <w:proofErr w:type="gramStart"/>
      <w:r w:rsidR="005C06DA">
        <w:rPr>
          <w:rFonts w:hint="eastAsia"/>
        </w:rPr>
        <w:t>監督式的排序</w:t>
      </w:r>
      <w:proofErr w:type="gramEnd"/>
      <w:r w:rsidR="005C06DA">
        <w:rPr>
          <w:rFonts w:hint="eastAsia"/>
        </w:rPr>
        <w:t>方式。</w:t>
      </w:r>
    </w:p>
    <w:p w14:paraId="61F50243" w14:textId="77777777" w:rsidR="000C0CB4" w:rsidRDefault="00C07F53" w:rsidP="000C0CB4">
      <w:pPr>
        <w:pStyle w:val="aa"/>
        <w:keepNext/>
      </w:pPr>
      <w:r>
        <w:rPr>
          <w:noProof/>
        </w:rPr>
        <w:lastRenderedPageBreak/>
        <w:drawing>
          <wp:inline distT="0" distB="0" distL="0" distR="0" wp14:anchorId="7BB8F22D" wp14:editId="652B2605">
            <wp:extent cx="5039750" cy="360165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7A190C90" w14:textId="33B4E651" w:rsidR="0004719D" w:rsidRDefault="000C0CB4" w:rsidP="000C0CB4">
      <w:pPr>
        <w:pStyle w:val="af5"/>
      </w:pPr>
      <w:bookmarkStart w:id="178" w:name="_Toc12332852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10</w:t>
      </w:r>
      <w:r w:rsidR="00F85191">
        <w:fldChar w:fldCharType="end"/>
      </w:r>
      <w:r>
        <w:rPr>
          <w:rFonts w:hint="eastAsia"/>
        </w:rPr>
        <w:t xml:space="preserve"> </w:t>
      </w:r>
      <w:r w:rsidRPr="000C0CB4">
        <w:rPr>
          <w:rFonts w:hint="eastAsia"/>
        </w:rPr>
        <w:t>以目標特徵純粹度，排序各個群組中的二元特徵。</w:t>
      </w:r>
      <w:bookmarkEnd w:id="178"/>
    </w:p>
    <w:p w14:paraId="18857EF4" w14:textId="7D2A4D37" w:rsidR="00810441" w:rsidRDefault="00810441" w:rsidP="00810441">
      <w:pPr>
        <w:pStyle w:val="3"/>
      </w:pPr>
      <w:bookmarkStart w:id="179" w:name="_Toc122553155"/>
      <w:bookmarkStart w:id="180" w:name="_Toc123328460"/>
      <w:r>
        <w:rPr>
          <w:rFonts w:hint="eastAsia"/>
        </w:rPr>
        <w:t>特徵重要</w:t>
      </w:r>
      <w:r w:rsidR="00C66A78">
        <w:rPr>
          <w:rFonts w:hint="eastAsia"/>
        </w:rPr>
        <w:t>度</w:t>
      </w:r>
      <w:r w:rsidR="00A075E8">
        <w:rPr>
          <w:rFonts w:hint="eastAsia"/>
        </w:rPr>
        <w:t>排序</w:t>
      </w:r>
      <w:bookmarkEnd w:id="179"/>
      <w:bookmarkEnd w:id="180"/>
    </w:p>
    <w:p w14:paraId="5F40EBE7" w14:textId="7F775986" w:rsidR="00301C1A" w:rsidRDefault="00165554" w:rsidP="00C66A78">
      <w:r>
        <w:rPr>
          <w:rFonts w:hint="eastAsia"/>
        </w:rPr>
        <w:t>根據預先訓練</w:t>
      </w:r>
      <w:r w:rsidR="00D32820">
        <w:rPr>
          <w:rFonts w:hint="eastAsia"/>
        </w:rPr>
        <w:t>的分類</w:t>
      </w:r>
      <w:r>
        <w:rPr>
          <w:rFonts w:hint="eastAsia"/>
        </w:rPr>
        <w:t>模型的特徵重要性來進行組內的特徵排序</w:t>
      </w:r>
      <w:r w:rsidR="00D32820">
        <w:rPr>
          <w:rFonts w:hint="eastAsia"/>
        </w:rPr>
        <w:t>，以期</w:t>
      </w:r>
      <w:r w:rsidR="00871C08">
        <w:rPr>
          <w:rFonts w:hint="eastAsia"/>
        </w:rPr>
        <w:t>透過機器學習模型</w:t>
      </w:r>
      <w:r w:rsidR="003D583A">
        <w:rPr>
          <w:rFonts w:hint="eastAsia"/>
        </w:rPr>
        <w:t>分辨出</w:t>
      </w:r>
      <w:r w:rsidR="00D32820">
        <w:rPr>
          <w:rFonts w:hint="eastAsia"/>
        </w:rPr>
        <w:t>最具有分類資訊的特徵</w:t>
      </w:r>
      <w:r w:rsidR="003D583A">
        <w:rPr>
          <w:rFonts w:hint="eastAsia"/>
        </w:rPr>
        <w:t>，並</w:t>
      </w:r>
      <w:r w:rsidR="006248D6">
        <w:rPr>
          <w:rFonts w:hint="eastAsia"/>
        </w:rPr>
        <w:t>調整至</w:t>
      </w:r>
      <w:r w:rsidR="00D32820">
        <w:rPr>
          <w:rFonts w:hint="eastAsia"/>
        </w:rPr>
        <w:t>於群組的最前方</w:t>
      </w:r>
      <w:r w:rsidR="003D583A">
        <w:rPr>
          <w:rFonts w:hint="eastAsia"/>
        </w:rPr>
        <w:t>，以求新編碼後的數值特徵</w:t>
      </w:r>
      <w:r w:rsidR="00871C08">
        <w:rPr>
          <w:rFonts w:hint="eastAsia"/>
        </w:rPr>
        <w:t>能因此</w:t>
      </w:r>
      <w:r w:rsidR="003D583A">
        <w:rPr>
          <w:rFonts w:hint="eastAsia"/>
        </w:rPr>
        <w:t>具備更優秀的分辨能力</w:t>
      </w:r>
      <w:r w:rsidR="00DB184C">
        <w:rPr>
          <w:rFonts w:hint="eastAsia"/>
        </w:rPr>
        <w:t>。</w:t>
      </w:r>
      <w:r w:rsidR="000C0CB4">
        <w:fldChar w:fldCharType="begin"/>
      </w:r>
      <w:r w:rsidR="000C0CB4">
        <w:instrText xml:space="preserve"> </w:instrText>
      </w:r>
      <w:r w:rsidR="000C0CB4">
        <w:rPr>
          <w:rFonts w:hint="eastAsia"/>
        </w:rPr>
        <w:instrText>REF _Ref120717659 \h</w:instrText>
      </w:r>
      <w:r w:rsidR="000C0CB4">
        <w:instrText xml:space="preserve"> </w:instrText>
      </w:r>
      <w:r w:rsidR="000C0CB4">
        <w:fldChar w:fldCharType="separate"/>
      </w:r>
      <w:r w:rsidR="00F76BC5">
        <w:rPr>
          <w:rFonts w:hint="eastAsia"/>
        </w:rPr>
        <w:t>圖</w:t>
      </w:r>
      <w:r w:rsidR="00F76BC5">
        <w:rPr>
          <w:rFonts w:hint="eastAsia"/>
        </w:rPr>
        <w:t xml:space="preserve"> </w:t>
      </w:r>
      <w:r w:rsidR="00F76BC5">
        <w:rPr>
          <w:noProof/>
        </w:rPr>
        <w:t>3</w:t>
      </w:r>
      <w:r w:rsidR="00F76BC5">
        <w:t>.</w:t>
      </w:r>
      <w:r w:rsidR="00F76BC5">
        <w:rPr>
          <w:noProof/>
        </w:rPr>
        <w:t>11</w:t>
      </w:r>
      <w:r w:rsidR="000C0CB4">
        <w:fldChar w:fldCharType="end"/>
      </w:r>
      <w:r w:rsidR="00DB184C">
        <w:rPr>
          <w:rFonts w:hint="eastAsia"/>
        </w:rPr>
        <w:t>表示各個二元</w:t>
      </w:r>
      <w:proofErr w:type="gramStart"/>
      <w:r w:rsidR="00DB184C">
        <w:rPr>
          <w:rFonts w:hint="eastAsia"/>
        </w:rPr>
        <w:t>特徵於預訓練</w:t>
      </w:r>
      <w:proofErr w:type="gramEnd"/>
      <w:r w:rsidR="00DB184C">
        <w:rPr>
          <w:rFonts w:hint="eastAsia"/>
        </w:rPr>
        <w:t>模型中的特徵重要度，可依此作為</w:t>
      </w:r>
      <w:r w:rsidR="00C66A78">
        <w:rPr>
          <w:rFonts w:hint="eastAsia"/>
        </w:rPr>
        <w:t>排序依據；</w:t>
      </w:r>
      <w:r w:rsidR="000C0CB4">
        <w:fldChar w:fldCharType="begin"/>
      </w:r>
      <w:r w:rsidR="000C0CB4">
        <w:instrText xml:space="preserve"> REF _Ref120717660 \h </w:instrText>
      </w:r>
      <w:r w:rsidR="000C0CB4">
        <w:fldChar w:fldCharType="separate"/>
      </w:r>
      <w:r w:rsidR="00F76BC5">
        <w:rPr>
          <w:rFonts w:hint="eastAsia"/>
        </w:rPr>
        <w:t>圖</w:t>
      </w:r>
      <w:r w:rsidR="00F76BC5">
        <w:rPr>
          <w:rFonts w:hint="eastAsia"/>
        </w:rPr>
        <w:t xml:space="preserve"> </w:t>
      </w:r>
      <w:r w:rsidR="00F76BC5">
        <w:rPr>
          <w:noProof/>
        </w:rPr>
        <w:t>3</w:t>
      </w:r>
      <w:r w:rsidR="00F76BC5">
        <w:t>.</w:t>
      </w:r>
      <w:r w:rsidR="00F76BC5">
        <w:rPr>
          <w:noProof/>
        </w:rPr>
        <w:t>12</w:t>
      </w:r>
      <w:r w:rsidR="000C0CB4">
        <w:fldChar w:fldCharType="end"/>
      </w:r>
      <w:r w:rsidR="00C66A78">
        <w:rPr>
          <w:rFonts w:hint="eastAsia"/>
        </w:rPr>
        <w:t>為根據特徵重要度排序各組二元特徵的成果。</w:t>
      </w:r>
    </w:p>
    <w:p w14:paraId="35683D35" w14:textId="77777777" w:rsidR="000C0CB4" w:rsidRDefault="00F83E5E" w:rsidP="000C0CB4">
      <w:pPr>
        <w:pStyle w:val="aa"/>
        <w:keepNext/>
      </w:pPr>
      <w:r>
        <w:rPr>
          <w:noProof/>
        </w:rPr>
        <w:lastRenderedPageBreak/>
        <w:drawing>
          <wp:inline distT="0" distB="0" distL="0" distR="0" wp14:anchorId="69DD43A1" wp14:editId="39F96183">
            <wp:extent cx="5040000" cy="359564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040000" cy="3595647"/>
                    </a:xfrm>
                    <a:prstGeom prst="rect">
                      <a:avLst/>
                    </a:prstGeom>
                    <a:noFill/>
                  </pic:spPr>
                </pic:pic>
              </a:graphicData>
            </a:graphic>
          </wp:inline>
        </w:drawing>
      </w:r>
    </w:p>
    <w:p w14:paraId="2CF6EC61" w14:textId="69A03B96" w:rsidR="00F83E5E" w:rsidRDefault="000C0CB4" w:rsidP="000C0CB4">
      <w:pPr>
        <w:pStyle w:val="af5"/>
      </w:pPr>
      <w:bookmarkStart w:id="181" w:name="_Ref120717659"/>
      <w:bookmarkStart w:id="182" w:name="_Toc12332852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11</w:t>
      </w:r>
      <w:r w:rsidR="00F85191">
        <w:fldChar w:fldCharType="end"/>
      </w:r>
      <w:bookmarkEnd w:id="181"/>
      <w:r>
        <w:rPr>
          <w:rFonts w:hint="eastAsia"/>
        </w:rPr>
        <w:t xml:space="preserve"> </w:t>
      </w:r>
      <w:r w:rsidRPr="000C0CB4">
        <w:rPr>
          <w:rFonts w:hint="eastAsia"/>
        </w:rPr>
        <w:t>各項二元</w:t>
      </w:r>
      <w:proofErr w:type="gramStart"/>
      <w:r w:rsidRPr="000C0CB4">
        <w:rPr>
          <w:rFonts w:hint="eastAsia"/>
        </w:rPr>
        <w:t>特徵於預訓練</w:t>
      </w:r>
      <w:proofErr w:type="gramEnd"/>
      <w:r w:rsidRPr="000C0CB4">
        <w:rPr>
          <w:rFonts w:hint="eastAsia"/>
        </w:rPr>
        <w:t>分類模型中的特徵重要性。</w:t>
      </w:r>
      <w:bookmarkEnd w:id="182"/>
    </w:p>
    <w:p w14:paraId="17FB1E2D" w14:textId="77777777" w:rsidR="000C0CB4" w:rsidRDefault="00E8275F" w:rsidP="000C0CB4">
      <w:pPr>
        <w:pStyle w:val="aa"/>
        <w:keepNext/>
      </w:pPr>
      <w:r w:rsidRPr="000C0CB4">
        <w:rPr>
          <w:noProof/>
        </w:rPr>
        <w:drawing>
          <wp:inline distT="0" distB="0" distL="0" distR="0" wp14:anchorId="70B5E8A6" wp14:editId="4A6210F1">
            <wp:extent cx="5039750" cy="3601651"/>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46553642" w14:textId="3E677A98" w:rsidR="00E8275F" w:rsidRDefault="000C0CB4" w:rsidP="000C0CB4">
      <w:pPr>
        <w:pStyle w:val="af5"/>
      </w:pPr>
      <w:bookmarkStart w:id="183" w:name="_Ref120717660"/>
      <w:bookmarkStart w:id="184" w:name="_Toc12332852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12</w:t>
      </w:r>
      <w:r w:rsidR="00F85191">
        <w:fldChar w:fldCharType="end"/>
      </w:r>
      <w:bookmarkEnd w:id="183"/>
      <w:r>
        <w:rPr>
          <w:rFonts w:hint="eastAsia"/>
        </w:rPr>
        <w:t xml:space="preserve"> </w:t>
      </w:r>
      <w:r w:rsidRPr="000C0CB4">
        <w:rPr>
          <w:rFonts w:hint="eastAsia"/>
        </w:rPr>
        <w:t>以特徵重要度，排序各個群組中的二元特徵。</w:t>
      </w:r>
      <w:bookmarkEnd w:id="184"/>
    </w:p>
    <w:p w14:paraId="0333F39C" w14:textId="03DAAC7F" w:rsidR="006F1F35" w:rsidRDefault="006F1F35" w:rsidP="006F1F35">
      <w:pPr>
        <w:pStyle w:val="3"/>
      </w:pPr>
      <w:bookmarkStart w:id="185" w:name="_Toc122553156"/>
      <w:bookmarkStart w:id="186" w:name="_Toc123328461"/>
      <w:r>
        <w:rPr>
          <w:rFonts w:hint="eastAsia"/>
        </w:rPr>
        <w:t>基因演算</w:t>
      </w:r>
      <w:r w:rsidR="00A075E8">
        <w:rPr>
          <w:rFonts w:hint="eastAsia"/>
        </w:rPr>
        <w:t>排序法</w:t>
      </w:r>
      <w:bookmarkEnd w:id="185"/>
      <w:bookmarkEnd w:id="186"/>
    </w:p>
    <w:p w14:paraId="52E71A17" w14:textId="6F209550" w:rsidR="00927D97" w:rsidRPr="00927D97" w:rsidRDefault="00927D97" w:rsidP="00927D97">
      <w:r>
        <w:rPr>
          <w:rFonts w:hint="eastAsia"/>
        </w:rPr>
        <w:t>本研究也嘗試以基因演算法排序特徵</w:t>
      </w:r>
      <w:r w:rsidR="007351AE">
        <w:rPr>
          <w:rFonts w:hint="eastAsia"/>
        </w:rPr>
        <w:t>；</w:t>
      </w:r>
      <w:r>
        <w:rPr>
          <w:rFonts w:hint="eastAsia"/>
        </w:rPr>
        <w:t>只要將問題設定成多組的銷售員路徑</w:t>
      </w:r>
      <w:r>
        <w:rPr>
          <w:rFonts w:hint="eastAsia"/>
        </w:rPr>
        <w:lastRenderedPageBreak/>
        <w:t>排序問題（</w:t>
      </w:r>
      <w:r w:rsidR="00FB4F32">
        <w:t xml:space="preserve">permutation </w:t>
      </w:r>
      <w:r>
        <w:t>GA</w:t>
      </w:r>
      <w:r>
        <w:rPr>
          <w:rFonts w:hint="eastAsia"/>
        </w:rPr>
        <w:t>）、以及計算適應度（</w:t>
      </w:r>
      <w:r w:rsidR="00FB4F32">
        <w:t>f</w:t>
      </w:r>
      <w:r w:rsidR="00FB4F32">
        <w:rPr>
          <w:rFonts w:hint="eastAsia"/>
        </w:rPr>
        <w:t>i</w:t>
      </w:r>
      <w:r w:rsidR="00FB4F32">
        <w:t>tness</w:t>
      </w:r>
      <w:r>
        <w:rPr>
          <w:rFonts w:hint="eastAsia"/>
        </w:rPr>
        <w:t>）後，即可以</w:t>
      </w:r>
      <w:r>
        <w:rPr>
          <w:rFonts w:hint="eastAsia"/>
        </w:rPr>
        <w:t>GA</w:t>
      </w:r>
      <w:r>
        <w:rPr>
          <w:rFonts w:hint="eastAsia"/>
        </w:rPr>
        <w:t>作為排序方法。在</w:t>
      </w:r>
      <w:r w:rsidR="000C0CB4">
        <w:fldChar w:fldCharType="begin"/>
      </w:r>
      <w:r w:rsidR="000C0CB4">
        <w:instrText xml:space="preserve"> </w:instrText>
      </w:r>
      <w:r w:rsidR="000C0CB4">
        <w:rPr>
          <w:rFonts w:hint="eastAsia"/>
        </w:rPr>
        <w:instrText>REF _Ref120717712 \h</w:instrText>
      </w:r>
      <w:r w:rsidR="000C0CB4">
        <w:instrText xml:space="preserve"> </w:instrText>
      </w:r>
      <w:r w:rsidR="000C0CB4">
        <w:fldChar w:fldCharType="separate"/>
      </w:r>
      <w:r w:rsidR="00F76BC5">
        <w:rPr>
          <w:rFonts w:hint="eastAsia"/>
        </w:rPr>
        <w:t>表</w:t>
      </w:r>
      <w:r w:rsidR="00F76BC5">
        <w:rPr>
          <w:rFonts w:hint="eastAsia"/>
        </w:rPr>
        <w:t xml:space="preserve"> </w:t>
      </w:r>
      <w:r w:rsidR="00F76BC5">
        <w:rPr>
          <w:noProof/>
        </w:rPr>
        <w:t>3</w:t>
      </w:r>
      <w:r w:rsidR="00F76BC5">
        <w:t>.</w:t>
      </w:r>
      <w:r w:rsidR="00F76BC5">
        <w:rPr>
          <w:noProof/>
        </w:rPr>
        <w:t>7</w:t>
      </w:r>
      <w:r w:rsidR="000C0CB4">
        <w:fldChar w:fldCharType="end"/>
      </w:r>
      <w:r>
        <w:rPr>
          <w:rFonts w:hint="eastAsia"/>
        </w:rPr>
        <w:t>中，</w:t>
      </w:r>
      <m:oMath>
        <m:sSub>
          <m:sSubPr>
            <m:ctrlPr>
              <w:rPr>
                <w:rFonts w:ascii="Cambria Math" w:hAnsi="Cambria Math"/>
                <w:i/>
                <w:szCs w:val="24"/>
              </w:rPr>
            </m:ctrlPr>
          </m:sSubPr>
          <m:e>
            <m:r>
              <w:rPr>
                <w:rFonts w:ascii="Cambria Math" w:hAnsi="Cambria Math" w:hint="eastAsia"/>
                <w:szCs w:val="24"/>
              </w:rPr>
              <m:t>C</m:t>
            </m:r>
          </m:e>
          <m:sub>
            <m:r>
              <w:rPr>
                <w:rFonts w:ascii="Cambria Math" w:hAnsi="Cambria Math"/>
                <w:szCs w:val="24"/>
              </w:rPr>
              <m:t>ij</m:t>
            </m:r>
          </m:sub>
        </m:sSub>
      </m:oMath>
      <w:r>
        <w:rPr>
          <w:rFonts w:hint="eastAsia"/>
          <w:szCs w:val="24"/>
        </w:rPr>
        <w:t>表示了群組後、排序前的二元特徵，其中</w:t>
      </w:r>
      <m:oMath>
        <m:r>
          <w:rPr>
            <w:rFonts w:ascii="Cambria Math" w:hAnsi="Cambria Math"/>
            <w:szCs w:val="24"/>
          </w:rPr>
          <m:t>i</m:t>
        </m:r>
      </m:oMath>
      <w:r>
        <w:rPr>
          <w:rFonts w:hint="eastAsia"/>
          <w:szCs w:val="24"/>
        </w:rPr>
        <w:t>表示特徵所歸屬的群組、</w:t>
      </w:r>
      <m:oMath>
        <m:r>
          <w:rPr>
            <w:rFonts w:ascii="Cambria Math" w:hAnsi="Cambria Math"/>
            <w:szCs w:val="24"/>
          </w:rPr>
          <m:t>j</m:t>
        </m:r>
      </m:oMath>
      <w:r>
        <w:rPr>
          <w:rFonts w:hint="eastAsia"/>
          <w:szCs w:val="24"/>
        </w:rPr>
        <w:t>表示特徵於組內的排序。</w:t>
      </w:r>
    </w:p>
    <w:p w14:paraId="0E45F13A" w14:textId="74ECCA36" w:rsidR="000C0CB4" w:rsidRDefault="000C0CB4" w:rsidP="000C0CB4">
      <w:pPr>
        <w:pStyle w:val="af5"/>
        <w:keepNext/>
      </w:pPr>
      <w:bookmarkStart w:id="187" w:name="_Ref120717712"/>
      <w:bookmarkStart w:id="188" w:name="_Toc123328570"/>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F76BC5">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F76BC5">
        <w:rPr>
          <w:noProof/>
        </w:rPr>
        <w:t>7</w:t>
      </w:r>
      <w:r w:rsidR="00793819">
        <w:fldChar w:fldCharType="end"/>
      </w:r>
      <w:bookmarkEnd w:id="187"/>
      <w:r w:rsidRPr="000C0CB4">
        <w:rPr>
          <w:rFonts w:hint="eastAsia"/>
        </w:rPr>
        <w:t>排序前各群組中的二元特徵，由</w:t>
      </w:r>
      <m:oMath>
        <m:sSub>
          <m:sSubPr>
            <m:ctrlPr>
              <w:rPr>
                <w:rFonts w:ascii="Cambria Math" w:hAnsi="Cambria Math"/>
                <w:i/>
              </w:rPr>
            </m:ctrlPr>
          </m:sSubPr>
          <m:e>
            <m:r>
              <w:rPr>
                <w:rFonts w:ascii="Cambria Math" w:hAnsi="Cambria Math" w:hint="eastAsia"/>
              </w:rPr>
              <m:t>C</m:t>
            </m:r>
          </m:e>
          <m:sub>
            <m:r>
              <w:rPr>
                <w:rFonts w:ascii="Cambria Math" w:hAnsi="Cambria Math"/>
              </w:rPr>
              <m:t>ij</m:t>
            </m:r>
          </m:sub>
        </m:sSub>
      </m:oMath>
      <w:r w:rsidRPr="000C0CB4">
        <w:rPr>
          <w:rFonts w:hint="eastAsia"/>
        </w:rPr>
        <w:t>表示。</w:t>
      </w:r>
      <w:bookmarkEnd w:id="188"/>
    </w:p>
    <w:tbl>
      <w:tblPr>
        <w:tblStyle w:val="af0"/>
        <w:tblW w:w="8513" w:type="dxa"/>
        <w:tblLayout w:type="fixed"/>
        <w:tblLook w:val="04A0" w:firstRow="1" w:lastRow="0" w:firstColumn="1" w:lastColumn="0" w:noHBand="0" w:noVBand="1"/>
      </w:tblPr>
      <w:tblGrid>
        <w:gridCol w:w="472"/>
        <w:gridCol w:w="472"/>
        <w:gridCol w:w="473"/>
        <w:gridCol w:w="473"/>
        <w:gridCol w:w="473"/>
        <w:gridCol w:w="473"/>
        <w:gridCol w:w="473"/>
        <w:gridCol w:w="473"/>
        <w:gridCol w:w="473"/>
        <w:gridCol w:w="473"/>
        <w:gridCol w:w="473"/>
        <w:gridCol w:w="473"/>
        <w:gridCol w:w="473"/>
        <w:gridCol w:w="473"/>
        <w:gridCol w:w="473"/>
        <w:gridCol w:w="473"/>
        <w:gridCol w:w="473"/>
        <w:gridCol w:w="474"/>
      </w:tblGrid>
      <w:tr w:rsidR="003662DF" w:rsidRPr="00EE3780" w14:paraId="195E8166" w14:textId="77777777" w:rsidTr="003662DF">
        <w:tc>
          <w:tcPr>
            <w:tcW w:w="2836" w:type="dxa"/>
            <w:gridSpan w:val="6"/>
            <w:tcBorders>
              <w:top w:val="single" w:sz="12" w:space="0" w:color="auto"/>
              <w:left w:val="nil"/>
              <w:bottom w:val="single" w:sz="4" w:space="0" w:color="auto"/>
            </w:tcBorders>
            <w:vAlign w:val="center"/>
          </w:tcPr>
          <w:p w14:paraId="6ED74819" w14:textId="77777777" w:rsidR="003662DF" w:rsidRPr="00EE3780" w:rsidRDefault="003662DF" w:rsidP="003662DF">
            <w:pPr>
              <w:pStyle w:val="ae"/>
              <w:rPr>
                <w:rFonts w:cs="Times New Roman"/>
                <w:sz w:val="18"/>
              </w:rPr>
            </w:pPr>
            <w:r w:rsidRPr="00EE3780">
              <w:rPr>
                <w:rFonts w:cs="Times New Roman"/>
              </w:rPr>
              <w:t>Group 1</w:t>
            </w:r>
          </w:p>
        </w:tc>
        <w:tc>
          <w:tcPr>
            <w:tcW w:w="2838" w:type="dxa"/>
            <w:gridSpan w:val="6"/>
            <w:tcBorders>
              <w:top w:val="single" w:sz="12" w:space="0" w:color="auto"/>
              <w:bottom w:val="single" w:sz="4" w:space="0" w:color="auto"/>
            </w:tcBorders>
            <w:vAlign w:val="center"/>
          </w:tcPr>
          <w:p w14:paraId="53F5D48D" w14:textId="77777777" w:rsidR="003662DF" w:rsidRPr="00EE3780" w:rsidRDefault="003662DF" w:rsidP="003662DF">
            <w:pPr>
              <w:pStyle w:val="ae"/>
              <w:rPr>
                <w:rFonts w:cs="Times New Roman"/>
                <w:sz w:val="18"/>
              </w:rPr>
            </w:pPr>
            <w:r w:rsidRPr="00EE3780">
              <w:rPr>
                <w:rFonts w:cs="Times New Roman"/>
              </w:rPr>
              <w:t>Group 2</w:t>
            </w:r>
          </w:p>
        </w:tc>
        <w:tc>
          <w:tcPr>
            <w:tcW w:w="2839" w:type="dxa"/>
            <w:gridSpan w:val="6"/>
            <w:tcBorders>
              <w:top w:val="single" w:sz="12" w:space="0" w:color="auto"/>
              <w:bottom w:val="single" w:sz="4" w:space="0" w:color="auto"/>
              <w:right w:val="nil"/>
            </w:tcBorders>
            <w:vAlign w:val="center"/>
          </w:tcPr>
          <w:p w14:paraId="18E80D9A" w14:textId="77777777" w:rsidR="003662DF" w:rsidRPr="00EE3780" w:rsidRDefault="003662DF" w:rsidP="003662DF">
            <w:pPr>
              <w:pStyle w:val="ae"/>
              <w:rPr>
                <w:rFonts w:cs="Times New Roman"/>
                <w:sz w:val="18"/>
              </w:rPr>
            </w:pPr>
            <w:r w:rsidRPr="00EE3780">
              <w:rPr>
                <w:rFonts w:cs="Times New Roman"/>
              </w:rPr>
              <w:t>Group 3</w:t>
            </w:r>
          </w:p>
        </w:tc>
      </w:tr>
      <w:tr w:rsidR="00B31F9C" w:rsidRPr="00EE3780" w14:paraId="5EFAFF44" w14:textId="77777777" w:rsidTr="003662DF">
        <w:tc>
          <w:tcPr>
            <w:tcW w:w="472" w:type="dxa"/>
            <w:tcBorders>
              <w:top w:val="single" w:sz="4" w:space="0" w:color="auto"/>
              <w:left w:val="nil"/>
              <w:bottom w:val="single" w:sz="12" w:space="0" w:color="auto"/>
              <w:right w:val="nil"/>
            </w:tcBorders>
            <w:vAlign w:val="center"/>
          </w:tcPr>
          <w:p w14:paraId="5996DF39" w14:textId="601562C8"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72" w:type="dxa"/>
            <w:tcBorders>
              <w:top w:val="single" w:sz="4" w:space="0" w:color="auto"/>
              <w:left w:val="nil"/>
              <w:bottom w:val="single" w:sz="12" w:space="0" w:color="auto"/>
              <w:right w:val="nil"/>
            </w:tcBorders>
            <w:vAlign w:val="center"/>
          </w:tcPr>
          <w:p w14:paraId="0BFE7E41" w14:textId="100FE8D9"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73" w:type="dxa"/>
            <w:tcBorders>
              <w:top w:val="single" w:sz="4" w:space="0" w:color="auto"/>
              <w:left w:val="nil"/>
              <w:bottom w:val="single" w:sz="12" w:space="0" w:color="auto"/>
              <w:right w:val="nil"/>
            </w:tcBorders>
            <w:vAlign w:val="center"/>
          </w:tcPr>
          <w:p w14:paraId="3D3E3059" w14:textId="5FA3F123"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73" w:type="dxa"/>
            <w:tcBorders>
              <w:top w:val="single" w:sz="4" w:space="0" w:color="auto"/>
              <w:left w:val="nil"/>
              <w:bottom w:val="single" w:sz="12" w:space="0" w:color="auto"/>
              <w:right w:val="nil"/>
            </w:tcBorders>
          </w:tcPr>
          <w:p w14:paraId="15D18AAB" w14:textId="6764C3CC"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73" w:type="dxa"/>
            <w:tcBorders>
              <w:top w:val="single" w:sz="4" w:space="0" w:color="auto"/>
              <w:left w:val="nil"/>
              <w:bottom w:val="single" w:sz="12" w:space="0" w:color="auto"/>
              <w:right w:val="nil"/>
            </w:tcBorders>
          </w:tcPr>
          <w:p w14:paraId="22C18EC6" w14:textId="564A7F9E"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73" w:type="dxa"/>
            <w:tcBorders>
              <w:top w:val="single" w:sz="4" w:space="0" w:color="auto"/>
              <w:left w:val="nil"/>
              <w:bottom w:val="single" w:sz="12" w:space="0" w:color="auto"/>
            </w:tcBorders>
          </w:tcPr>
          <w:p w14:paraId="768F14CC" w14:textId="5CBE24E9"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73" w:type="dxa"/>
            <w:tcBorders>
              <w:top w:val="single" w:sz="4" w:space="0" w:color="auto"/>
              <w:bottom w:val="single" w:sz="12" w:space="0" w:color="auto"/>
              <w:right w:val="nil"/>
            </w:tcBorders>
            <w:vAlign w:val="center"/>
          </w:tcPr>
          <w:p w14:paraId="6A1DD243" w14:textId="74231ADE"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73" w:type="dxa"/>
            <w:tcBorders>
              <w:top w:val="single" w:sz="4" w:space="0" w:color="auto"/>
              <w:left w:val="nil"/>
              <w:bottom w:val="single" w:sz="12" w:space="0" w:color="auto"/>
              <w:right w:val="nil"/>
            </w:tcBorders>
            <w:vAlign w:val="center"/>
          </w:tcPr>
          <w:p w14:paraId="151853CC" w14:textId="121423D0"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73" w:type="dxa"/>
            <w:tcBorders>
              <w:top w:val="single" w:sz="4" w:space="0" w:color="auto"/>
              <w:left w:val="nil"/>
              <w:bottom w:val="single" w:sz="12" w:space="0" w:color="auto"/>
              <w:right w:val="nil"/>
            </w:tcBorders>
            <w:vAlign w:val="center"/>
          </w:tcPr>
          <w:p w14:paraId="61536B76" w14:textId="0CE59F1C"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73" w:type="dxa"/>
            <w:tcBorders>
              <w:top w:val="single" w:sz="4" w:space="0" w:color="auto"/>
              <w:left w:val="nil"/>
              <w:bottom w:val="single" w:sz="12" w:space="0" w:color="auto"/>
              <w:right w:val="nil"/>
            </w:tcBorders>
            <w:vAlign w:val="center"/>
          </w:tcPr>
          <w:p w14:paraId="584E6A1A" w14:textId="37D3DC14"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73" w:type="dxa"/>
            <w:tcBorders>
              <w:top w:val="single" w:sz="4" w:space="0" w:color="auto"/>
              <w:left w:val="nil"/>
              <w:bottom w:val="single" w:sz="12" w:space="0" w:color="auto"/>
              <w:right w:val="nil"/>
            </w:tcBorders>
            <w:vAlign w:val="center"/>
          </w:tcPr>
          <w:p w14:paraId="53495849" w14:textId="1FAD132D"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73" w:type="dxa"/>
            <w:tcBorders>
              <w:top w:val="single" w:sz="4" w:space="0" w:color="auto"/>
              <w:left w:val="nil"/>
              <w:bottom w:val="single" w:sz="12" w:space="0" w:color="auto"/>
            </w:tcBorders>
            <w:vAlign w:val="center"/>
          </w:tcPr>
          <w:p w14:paraId="3FCCD77D" w14:textId="28C33777"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73" w:type="dxa"/>
            <w:tcBorders>
              <w:top w:val="single" w:sz="4" w:space="0" w:color="auto"/>
              <w:bottom w:val="single" w:sz="12" w:space="0" w:color="auto"/>
              <w:right w:val="nil"/>
            </w:tcBorders>
            <w:vAlign w:val="center"/>
          </w:tcPr>
          <w:p w14:paraId="3073B0A0" w14:textId="4E09F8A4"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73" w:type="dxa"/>
            <w:tcBorders>
              <w:top w:val="single" w:sz="4" w:space="0" w:color="auto"/>
              <w:left w:val="nil"/>
              <w:bottom w:val="single" w:sz="12" w:space="0" w:color="auto"/>
              <w:right w:val="nil"/>
            </w:tcBorders>
            <w:vAlign w:val="center"/>
          </w:tcPr>
          <w:p w14:paraId="614BB846" w14:textId="7B6A24C5"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73" w:type="dxa"/>
            <w:tcBorders>
              <w:top w:val="single" w:sz="4" w:space="0" w:color="auto"/>
              <w:left w:val="nil"/>
              <w:bottom w:val="single" w:sz="12" w:space="0" w:color="auto"/>
              <w:right w:val="nil"/>
            </w:tcBorders>
            <w:vAlign w:val="center"/>
          </w:tcPr>
          <w:p w14:paraId="30E94094" w14:textId="42471B47"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73" w:type="dxa"/>
            <w:tcBorders>
              <w:top w:val="single" w:sz="4" w:space="0" w:color="auto"/>
              <w:left w:val="nil"/>
              <w:bottom w:val="single" w:sz="12" w:space="0" w:color="auto"/>
              <w:right w:val="nil"/>
            </w:tcBorders>
          </w:tcPr>
          <w:p w14:paraId="7F5F3DDC" w14:textId="3EA8D6F3"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73" w:type="dxa"/>
            <w:tcBorders>
              <w:top w:val="single" w:sz="4" w:space="0" w:color="auto"/>
              <w:left w:val="nil"/>
              <w:bottom w:val="single" w:sz="12" w:space="0" w:color="auto"/>
              <w:right w:val="nil"/>
            </w:tcBorders>
          </w:tcPr>
          <w:p w14:paraId="03D527CC" w14:textId="67A838E0"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74" w:type="dxa"/>
            <w:tcBorders>
              <w:top w:val="single" w:sz="4" w:space="0" w:color="auto"/>
              <w:left w:val="nil"/>
              <w:bottom w:val="single" w:sz="12" w:space="0" w:color="auto"/>
              <w:right w:val="nil"/>
            </w:tcBorders>
          </w:tcPr>
          <w:p w14:paraId="23646ECA" w14:textId="2229F6C6"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bl>
    <w:p w14:paraId="6B6A8DA0" w14:textId="62DF053A" w:rsidR="00927D97" w:rsidRDefault="00A303C1" w:rsidP="00802270">
      <w:r>
        <w:rPr>
          <w:rFonts w:hint="eastAsia"/>
        </w:rPr>
        <w:t>如</w:t>
      </w:r>
      <w:r w:rsidR="000C0CB4">
        <w:fldChar w:fldCharType="begin"/>
      </w:r>
      <w:r w:rsidR="000C0CB4">
        <w:instrText xml:space="preserve"> </w:instrText>
      </w:r>
      <w:r w:rsidR="000C0CB4">
        <w:rPr>
          <w:rFonts w:hint="eastAsia"/>
        </w:rPr>
        <w:instrText>REF _Ref120717740 \h</w:instrText>
      </w:r>
      <w:r w:rsidR="000C0CB4">
        <w:instrText xml:space="preserve"> </w:instrText>
      </w:r>
      <w:r w:rsidR="000C0CB4">
        <w:fldChar w:fldCharType="separate"/>
      </w:r>
      <w:r w:rsidR="00F76BC5">
        <w:rPr>
          <w:rFonts w:hint="eastAsia"/>
        </w:rPr>
        <w:t>表</w:t>
      </w:r>
      <w:r w:rsidR="00F76BC5">
        <w:rPr>
          <w:rFonts w:hint="eastAsia"/>
        </w:rPr>
        <w:t xml:space="preserve"> </w:t>
      </w:r>
      <w:r w:rsidR="00F76BC5">
        <w:rPr>
          <w:noProof/>
        </w:rPr>
        <w:t>3</w:t>
      </w:r>
      <w:r w:rsidR="00F76BC5">
        <w:t>.</w:t>
      </w:r>
      <w:r w:rsidR="00F76BC5">
        <w:rPr>
          <w:noProof/>
        </w:rPr>
        <w:t>8</w:t>
      </w:r>
      <w:r w:rsidR="000C0CB4">
        <w:fldChar w:fldCharType="end"/>
      </w:r>
      <w:r>
        <w:rPr>
          <w:rFonts w:hint="eastAsia"/>
        </w:rPr>
        <w:t>所示，透過基</w:t>
      </w:r>
      <w:r w:rsidRPr="001E25BF">
        <w:rPr>
          <w:rFonts w:hint="eastAsia"/>
        </w:rPr>
        <w:t>因演算，能循序漸進、方向性地搜尋</w:t>
      </w:r>
      <w:r>
        <w:rPr>
          <w:rFonts w:hint="eastAsia"/>
        </w:rPr>
        <w:t>樣本空間中，各式</w:t>
      </w:r>
      <w:r w:rsidRPr="001E25BF">
        <w:rPr>
          <w:rFonts w:hint="eastAsia"/>
        </w:rPr>
        <w:t>特徵排序的可能性，經由多次迭代後取得最佳適應值的排序組合</w:t>
      </w:r>
      <w:r>
        <w:rPr>
          <w:rFonts w:hint="eastAsia"/>
        </w:rPr>
        <w:t>，並得出在有限的世代中找尋出最高適應值的染色體，由此作為該群組特徵的排序方式</w:t>
      </w:r>
      <w:r w:rsidRPr="001E25BF">
        <w:rPr>
          <w:rFonts w:hint="eastAsia"/>
        </w:rPr>
        <w:t>。</w:t>
      </w:r>
    </w:p>
    <w:p w14:paraId="43062861" w14:textId="68C46A8A" w:rsidR="000C0CB4" w:rsidRDefault="000C0CB4" w:rsidP="000C0CB4">
      <w:pPr>
        <w:pStyle w:val="af5"/>
        <w:keepNext/>
      </w:pPr>
      <w:bookmarkStart w:id="189" w:name="_Ref120717740"/>
      <w:bookmarkStart w:id="190" w:name="_Toc123328571"/>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F76BC5">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F76BC5">
        <w:rPr>
          <w:noProof/>
        </w:rPr>
        <w:t>8</w:t>
      </w:r>
      <w:r w:rsidR="00793819">
        <w:fldChar w:fldCharType="end"/>
      </w:r>
      <w:bookmarkEnd w:id="189"/>
      <w:r>
        <w:rPr>
          <w:rFonts w:hint="eastAsia"/>
        </w:rPr>
        <w:t xml:space="preserve"> </w:t>
      </w:r>
      <w:r w:rsidRPr="0004719D">
        <w:rPr>
          <w:rFonts w:hint="eastAsia"/>
          <w:sz w:val="24"/>
        </w:rPr>
        <w:t>染色體範例，以基因演算法排序組內特徵</w:t>
      </w:r>
      <w:r>
        <w:rPr>
          <w:rFonts w:hint="eastAsia"/>
          <w:sz w:val="24"/>
        </w:rPr>
        <w:t>。</w:t>
      </w:r>
      <w:bookmarkEnd w:id="190"/>
    </w:p>
    <w:tbl>
      <w:tblPr>
        <w:tblStyle w:val="af0"/>
        <w:tblW w:w="8513" w:type="dxa"/>
        <w:tblLayout w:type="fixed"/>
        <w:tblLook w:val="04A0" w:firstRow="1" w:lastRow="0" w:firstColumn="1" w:lastColumn="0" w:noHBand="0" w:noVBand="1"/>
      </w:tblPr>
      <w:tblGrid>
        <w:gridCol w:w="1276"/>
        <w:gridCol w:w="402"/>
        <w:gridCol w:w="402"/>
        <w:gridCol w:w="402"/>
        <w:gridCol w:w="402"/>
        <w:gridCol w:w="402"/>
        <w:gridCol w:w="402"/>
        <w:gridCol w:w="402"/>
        <w:gridCol w:w="402"/>
        <w:gridCol w:w="402"/>
        <w:gridCol w:w="402"/>
        <w:gridCol w:w="402"/>
        <w:gridCol w:w="402"/>
        <w:gridCol w:w="402"/>
        <w:gridCol w:w="402"/>
        <w:gridCol w:w="402"/>
        <w:gridCol w:w="402"/>
        <w:gridCol w:w="402"/>
        <w:gridCol w:w="403"/>
      </w:tblGrid>
      <w:tr w:rsidR="00631076" w:rsidRPr="00EE3780" w14:paraId="1F3EF1A7" w14:textId="35E4F489" w:rsidTr="007351AE">
        <w:tc>
          <w:tcPr>
            <w:tcW w:w="1276" w:type="dxa"/>
            <w:tcBorders>
              <w:top w:val="nil"/>
              <w:left w:val="nil"/>
              <w:bottom w:val="single" w:sz="12" w:space="0" w:color="auto"/>
              <w:right w:val="single" w:sz="4" w:space="0" w:color="auto"/>
            </w:tcBorders>
            <w:vAlign w:val="center"/>
          </w:tcPr>
          <w:p w14:paraId="366FC076" w14:textId="77777777" w:rsidR="00631076" w:rsidRPr="00EE3780" w:rsidRDefault="00631076" w:rsidP="006C227F">
            <w:pPr>
              <w:pStyle w:val="ae"/>
              <w:rPr>
                <w:rFonts w:cs="Times New Roman"/>
              </w:rPr>
            </w:pPr>
          </w:p>
        </w:tc>
        <w:tc>
          <w:tcPr>
            <w:tcW w:w="2412" w:type="dxa"/>
            <w:gridSpan w:val="6"/>
            <w:tcBorders>
              <w:top w:val="single" w:sz="12" w:space="0" w:color="auto"/>
              <w:left w:val="single" w:sz="4" w:space="0" w:color="auto"/>
              <w:bottom w:val="single" w:sz="12" w:space="0" w:color="auto"/>
            </w:tcBorders>
            <w:vAlign w:val="center"/>
          </w:tcPr>
          <w:p w14:paraId="06C05C3C" w14:textId="3C8DABB5" w:rsidR="00631076" w:rsidRPr="00EE3780" w:rsidRDefault="00631076" w:rsidP="006C227F">
            <w:pPr>
              <w:pStyle w:val="ae"/>
              <w:rPr>
                <w:rFonts w:cs="Times New Roman"/>
              </w:rPr>
            </w:pPr>
            <w:r w:rsidRPr="00EE3780">
              <w:rPr>
                <w:rFonts w:cs="Times New Roman"/>
              </w:rPr>
              <w:t>Group 1</w:t>
            </w:r>
          </w:p>
        </w:tc>
        <w:tc>
          <w:tcPr>
            <w:tcW w:w="2412" w:type="dxa"/>
            <w:gridSpan w:val="6"/>
            <w:tcBorders>
              <w:top w:val="single" w:sz="12" w:space="0" w:color="auto"/>
              <w:bottom w:val="single" w:sz="12" w:space="0" w:color="auto"/>
            </w:tcBorders>
            <w:vAlign w:val="center"/>
          </w:tcPr>
          <w:p w14:paraId="0361FC4F" w14:textId="460B096A" w:rsidR="00631076" w:rsidRPr="00EE3780" w:rsidRDefault="00631076" w:rsidP="006C227F">
            <w:pPr>
              <w:pStyle w:val="ae"/>
              <w:rPr>
                <w:rFonts w:cs="Times New Roman"/>
              </w:rPr>
            </w:pPr>
            <w:r w:rsidRPr="00EE3780">
              <w:rPr>
                <w:rFonts w:cs="Times New Roman"/>
              </w:rPr>
              <w:t>Group 2</w:t>
            </w:r>
          </w:p>
        </w:tc>
        <w:tc>
          <w:tcPr>
            <w:tcW w:w="2413" w:type="dxa"/>
            <w:gridSpan w:val="6"/>
            <w:tcBorders>
              <w:top w:val="single" w:sz="12" w:space="0" w:color="auto"/>
              <w:bottom w:val="single" w:sz="12" w:space="0" w:color="auto"/>
              <w:right w:val="single" w:sz="4" w:space="0" w:color="auto"/>
            </w:tcBorders>
            <w:vAlign w:val="center"/>
          </w:tcPr>
          <w:p w14:paraId="2B85F1D4" w14:textId="20BBE529" w:rsidR="00631076" w:rsidRPr="00EE3780" w:rsidRDefault="00631076" w:rsidP="006C227F">
            <w:pPr>
              <w:pStyle w:val="ae"/>
              <w:rPr>
                <w:rFonts w:cs="Times New Roman"/>
              </w:rPr>
            </w:pPr>
            <w:r w:rsidRPr="00EE3780">
              <w:rPr>
                <w:rFonts w:cs="Times New Roman"/>
              </w:rPr>
              <w:t>Group 3</w:t>
            </w:r>
          </w:p>
        </w:tc>
      </w:tr>
      <w:tr w:rsidR="00631076" w:rsidRPr="00EE3780" w14:paraId="7E2A23CB" w14:textId="4C9B257C" w:rsidTr="007351AE">
        <w:tc>
          <w:tcPr>
            <w:tcW w:w="1276" w:type="dxa"/>
            <w:tcBorders>
              <w:top w:val="single" w:sz="12" w:space="0" w:color="auto"/>
              <w:left w:val="single" w:sz="4" w:space="0" w:color="auto"/>
              <w:bottom w:val="single" w:sz="4" w:space="0" w:color="auto"/>
            </w:tcBorders>
            <w:vAlign w:val="center"/>
          </w:tcPr>
          <w:p w14:paraId="7A29CDBA" w14:textId="32974B0F" w:rsidR="00631076" w:rsidRPr="00EE3780" w:rsidRDefault="00631076" w:rsidP="00631076">
            <w:pPr>
              <w:pStyle w:val="ae"/>
              <w:rPr>
                <w:rFonts w:cs="Times New Roman"/>
                <w:sz w:val="16"/>
              </w:rPr>
            </w:pPr>
            <w:r w:rsidRPr="00EE3780">
              <w:rPr>
                <w:rFonts w:cs="Times New Roman"/>
                <w:sz w:val="16"/>
              </w:rPr>
              <w:t>Chromosome 1</w:t>
            </w:r>
          </w:p>
        </w:tc>
        <w:tc>
          <w:tcPr>
            <w:tcW w:w="402" w:type="dxa"/>
            <w:tcBorders>
              <w:top w:val="single" w:sz="12" w:space="0" w:color="auto"/>
              <w:bottom w:val="single" w:sz="4" w:space="0" w:color="auto"/>
              <w:right w:val="nil"/>
            </w:tcBorders>
            <w:vAlign w:val="center"/>
          </w:tcPr>
          <w:p w14:paraId="622EE1D7" w14:textId="0D59E089"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12" w:space="0" w:color="auto"/>
              <w:left w:val="nil"/>
              <w:bottom w:val="single" w:sz="4" w:space="0" w:color="auto"/>
              <w:right w:val="nil"/>
            </w:tcBorders>
            <w:vAlign w:val="center"/>
          </w:tcPr>
          <w:p w14:paraId="31B4DCBE" w14:textId="6DDF87FA"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12" w:space="0" w:color="auto"/>
              <w:left w:val="nil"/>
              <w:bottom w:val="single" w:sz="4" w:space="0" w:color="auto"/>
              <w:right w:val="nil"/>
            </w:tcBorders>
            <w:vAlign w:val="center"/>
          </w:tcPr>
          <w:p w14:paraId="02852923" w14:textId="13CE8530"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12" w:space="0" w:color="auto"/>
              <w:left w:val="nil"/>
              <w:bottom w:val="single" w:sz="4" w:space="0" w:color="auto"/>
              <w:right w:val="nil"/>
            </w:tcBorders>
          </w:tcPr>
          <w:p w14:paraId="105C96AE" w14:textId="4B55F61C"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12" w:space="0" w:color="auto"/>
              <w:left w:val="nil"/>
              <w:bottom w:val="single" w:sz="4" w:space="0" w:color="auto"/>
              <w:right w:val="nil"/>
            </w:tcBorders>
          </w:tcPr>
          <w:p w14:paraId="6CC5782B" w14:textId="60ED9A57"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12" w:space="0" w:color="auto"/>
              <w:left w:val="nil"/>
              <w:bottom w:val="single" w:sz="4" w:space="0" w:color="auto"/>
            </w:tcBorders>
          </w:tcPr>
          <w:p w14:paraId="21D379D7" w14:textId="2869B2CF"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12" w:space="0" w:color="auto"/>
              <w:bottom w:val="single" w:sz="4" w:space="0" w:color="auto"/>
              <w:right w:val="nil"/>
            </w:tcBorders>
            <w:vAlign w:val="center"/>
          </w:tcPr>
          <w:p w14:paraId="4987DB76" w14:textId="7B111524"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12" w:space="0" w:color="auto"/>
              <w:left w:val="nil"/>
              <w:bottom w:val="single" w:sz="4" w:space="0" w:color="auto"/>
              <w:right w:val="nil"/>
            </w:tcBorders>
            <w:vAlign w:val="center"/>
          </w:tcPr>
          <w:p w14:paraId="7BFB1D1A" w14:textId="65CB62E8"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12" w:space="0" w:color="auto"/>
              <w:left w:val="nil"/>
              <w:bottom w:val="single" w:sz="4" w:space="0" w:color="auto"/>
              <w:right w:val="nil"/>
            </w:tcBorders>
            <w:vAlign w:val="center"/>
          </w:tcPr>
          <w:p w14:paraId="6B985A1D" w14:textId="6B9AF249"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12" w:space="0" w:color="auto"/>
              <w:left w:val="nil"/>
              <w:bottom w:val="single" w:sz="4" w:space="0" w:color="auto"/>
              <w:right w:val="nil"/>
            </w:tcBorders>
            <w:vAlign w:val="center"/>
          </w:tcPr>
          <w:p w14:paraId="2104B4B6" w14:textId="3F71A717"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12" w:space="0" w:color="auto"/>
              <w:left w:val="nil"/>
              <w:bottom w:val="single" w:sz="4" w:space="0" w:color="auto"/>
              <w:right w:val="nil"/>
            </w:tcBorders>
            <w:vAlign w:val="center"/>
          </w:tcPr>
          <w:p w14:paraId="4BE435A2" w14:textId="6EFC1D16"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12" w:space="0" w:color="auto"/>
              <w:left w:val="nil"/>
              <w:bottom w:val="single" w:sz="4" w:space="0" w:color="auto"/>
            </w:tcBorders>
            <w:vAlign w:val="center"/>
          </w:tcPr>
          <w:p w14:paraId="1D1DCF5F" w14:textId="6979846F"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12" w:space="0" w:color="auto"/>
              <w:bottom w:val="single" w:sz="4" w:space="0" w:color="auto"/>
              <w:right w:val="nil"/>
            </w:tcBorders>
            <w:vAlign w:val="center"/>
          </w:tcPr>
          <w:p w14:paraId="4EC60B7C" w14:textId="3E012BC2"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12" w:space="0" w:color="auto"/>
              <w:left w:val="nil"/>
              <w:bottom w:val="single" w:sz="4" w:space="0" w:color="auto"/>
              <w:right w:val="nil"/>
            </w:tcBorders>
            <w:vAlign w:val="center"/>
          </w:tcPr>
          <w:p w14:paraId="1EB3851E" w14:textId="51A1A718"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12" w:space="0" w:color="auto"/>
              <w:left w:val="nil"/>
              <w:bottom w:val="single" w:sz="4" w:space="0" w:color="auto"/>
              <w:right w:val="nil"/>
            </w:tcBorders>
            <w:vAlign w:val="center"/>
          </w:tcPr>
          <w:p w14:paraId="6806870B" w14:textId="15735A20"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12" w:space="0" w:color="auto"/>
              <w:left w:val="nil"/>
              <w:bottom w:val="single" w:sz="4" w:space="0" w:color="auto"/>
              <w:right w:val="nil"/>
            </w:tcBorders>
          </w:tcPr>
          <w:p w14:paraId="25C7170D" w14:textId="1EF8B76F"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12" w:space="0" w:color="auto"/>
              <w:left w:val="nil"/>
              <w:bottom w:val="single" w:sz="4" w:space="0" w:color="auto"/>
              <w:right w:val="nil"/>
            </w:tcBorders>
          </w:tcPr>
          <w:p w14:paraId="12425241" w14:textId="38F33535"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3" w:type="dxa"/>
            <w:tcBorders>
              <w:top w:val="single" w:sz="12" w:space="0" w:color="auto"/>
              <w:left w:val="nil"/>
              <w:bottom w:val="single" w:sz="4" w:space="0" w:color="auto"/>
              <w:right w:val="single" w:sz="4" w:space="0" w:color="auto"/>
            </w:tcBorders>
          </w:tcPr>
          <w:p w14:paraId="76F9ED38" w14:textId="25AED067"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631076" w:rsidRPr="00EE3780" w14:paraId="77502915" w14:textId="6D0E821D" w:rsidTr="007351AE">
        <w:tc>
          <w:tcPr>
            <w:tcW w:w="1276" w:type="dxa"/>
            <w:tcBorders>
              <w:top w:val="single" w:sz="4" w:space="0" w:color="auto"/>
              <w:left w:val="single" w:sz="4" w:space="0" w:color="auto"/>
              <w:bottom w:val="single" w:sz="4" w:space="0" w:color="auto"/>
            </w:tcBorders>
            <w:vAlign w:val="center"/>
          </w:tcPr>
          <w:p w14:paraId="6E93036E" w14:textId="09302759" w:rsidR="00631076" w:rsidRPr="00EE3780" w:rsidRDefault="00631076" w:rsidP="00631076">
            <w:pPr>
              <w:pStyle w:val="ae"/>
              <w:rPr>
                <w:rFonts w:cs="Times New Roman"/>
                <w:sz w:val="16"/>
              </w:rPr>
            </w:pPr>
            <w:r w:rsidRPr="00EE3780">
              <w:rPr>
                <w:rFonts w:cs="Times New Roman"/>
                <w:sz w:val="16"/>
              </w:rPr>
              <w:t>Chromosome 2</w:t>
            </w:r>
          </w:p>
        </w:tc>
        <w:tc>
          <w:tcPr>
            <w:tcW w:w="402" w:type="dxa"/>
            <w:tcBorders>
              <w:top w:val="single" w:sz="4" w:space="0" w:color="auto"/>
              <w:bottom w:val="single" w:sz="4" w:space="0" w:color="auto"/>
              <w:right w:val="nil"/>
            </w:tcBorders>
            <w:vAlign w:val="center"/>
          </w:tcPr>
          <w:p w14:paraId="18F792A4" w14:textId="0356A23A"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left w:val="nil"/>
              <w:bottom w:val="single" w:sz="4" w:space="0" w:color="auto"/>
              <w:right w:val="nil"/>
            </w:tcBorders>
            <w:vAlign w:val="center"/>
          </w:tcPr>
          <w:p w14:paraId="6CC164D5" w14:textId="11EED044"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vAlign w:val="center"/>
          </w:tcPr>
          <w:p w14:paraId="5246359D" w14:textId="5BD4A380"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right w:val="nil"/>
            </w:tcBorders>
          </w:tcPr>
          <w:p w14:paraId="57F3FB64" w14:textId="412A4F53"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tcPr>
          <w:p w14:paraId="0AF3A8DB" w14:textId="01F9AA5F"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tcBorders>
          </w:tcPr>
          <w:p w14:paraId="209ACD6B" w14:textId="508F143C"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bottom w:val="single" w:sz="4" w:space="0" w:color="auto"/>
              <w:right w:val="nil"/>
            </w:tcBorders>
            <w:vAlign w:val="center"/>
          </w:tcPr>
          <w:p w14:paraId="6A83BA26" w14:textId="0A240C0E"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5A893625" w14:textId="208BDEC4"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left w:val="nil"/>
              <w:bottom w:val="single" w:sz="4" w:space="0" w:color="auto"/>
              <w:right w:val="nil"/>
            </w:tcBorders>
            <w:vAlign w:val="center"/>
          </w:tcPr>
          <w:p w14:paraId="5CEF0A52" w14:textId="4B425CEA"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1B9B8638" w14:textId="462DA681"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right w:val="nil"/>
            </w:tcBorders>
            <w:vAlign w:val="center"/>
          </w:tcPr>
          <w:p w14:paraId="16119C38" w14:textId="38E561C1"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tcBorders>
            <w:vAlign w:val="center"/>
          </w:tcPr>
          <w:p w14:paraId="45BB1289" w14:textId="3C4527DC"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bottom w:val="single" w:sz="4" w:space="0" w:color="auto"/>
              <w:right w:val="nil"/>
            </w:tcBorders>
            <w:vAlign w:val="center"/>
          </w:tcPr>
          <w:p w14:paraId="596BE6AC" w14:textId="657828A4"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c>
          <w:tcPr>
            <w:tcW w:w="402" w:type="dxa"/>
            <w:tcBorders>
              <w:top w:val="single" w:sz="4" w:space="0" w:color="auto"/>
              <w:left w:val="nil"/>
              <w:bottom w:val="single" w:sz="4" w:space="0" w:color="auto"/>
              <w:right w:val="nil"/>
            </w:tcBorders>
            <w:vAlign w:val="center"/>
          </w:tcPr>
          <w:p w14:paraId="1B7D2A21" w14:textId="6FB71935"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vAlign w:val="center"/>
          </w:tcPr>
          <w:p w14:paraId="2BC5FF11" w14:textId="585613A1"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4" w:space="0" w:color="auto"/>
              <w:left w:val="nil"/>
              <w:bottom w:val="single" w:sz="4" w:space="0" w:color="auto"/>
              <w:right w:val="nil"/>
            </w:tcBorders>
          </w:tcPr>
          <w:p w14:paraId="6ACCADE5" w14:textId="33B30AA6"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tcPr>
          <w:p w14:paraId="40F2FA87" w14:textId="273193E6"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3" w:type="dxa"/>
            <w:tcBorders>
              <w:top w:val="single" w:sz="4" w:space="0" w:color="auto"/>
              <w:left w:val="nil"/>
              <w:bottom w:val="single" w:sz="4" w:space="0" w:color="auto"/>
              <w:right w:val="single" w:sz="4" w:space="0" w:color="auto"/>
            </w:tcBorders>
          </w:tcPr>
          <w:p w14:paraId="60A28DA4" w14:textId="65C3DC5B"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r>
      <w:tr w:rsidR="00D84234" w:rsidRPr="00EE3780" w14:paraId="7A8E22F6" w14:textId="77777777" w:rsidTr="007351AE">
        <w:tc>
          <w:tcPr>
            <w:tcW w:w="1276" w:type="dxa"/>
            <w:tcBorders>
              <w:top w:val="single" w:sz="4" w:space="0" w:color="auto"/>
              <w:left w:val="single" w:sz="4" w:space="0" w:color="auto"/>
              <w:bottom w:val="single" w:sz="4" w:space="0" w:color="auto"/>
            </w:tcBorders>
            <w:vAlign w:val="center"/>
          </w:tcPr>
          <w:p w14:paraId="6542172A" w14:textId="63C7625C" w:rsidR="00D84234" w:rsidRPr="00EE3780" w:rsidRDefault="00D84234" w:rsidP="00D84234">
            <w:pPr>
              <w:pStyle w:val="ae"/>
              <w:rPr>
                <w:rFonts w:cs="Times New Roman"/>
                <w:sz w:val="16"/>
              </w:rPr>
            </w:pPr>
            <w:r w:rsidRPr="00EE3780">
              <w:rPr>
                <w:rFonts w:cs="Times New Roman"/>
                <w:sz w:val="16"/>
              </w:rPr>
              <w:t>Chromosome 3</w:t>
            </w:r>
          </w:p>
        </w:tc>
        <w:tc>
          <w:tcPr>
            <w:tcW w:w="402" w:type="dxa"/>
            <w:tcBorders>
              <w:top w:val="single" w:sz="4" w:space="0" w:color="auto"/>
              <w:bottom w:val="single" w:sz="4" w:space="0" w:color="auto"/>
              <w:right w:val="nil"/>
            </w:tcBorders>
            <w:vAlign w:val="center"/>
          </w:tcPr>
          <w:p w14:paraId="337FA603" w14:textId="61476B27"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left w:val="nil"/>
              <w:bottom w:val="single" w:sz="4" w:space="0" w:color="auto"/>
              <w:right w:val="nil"/>
            </w:tcBorders>
            <w:vAlign w:val="center"/>
          </w:tcPr>
          <w:p w14:paraId="43108F51" w14:textId="5636410B"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vAlign w:val="center"/>
          </w:tcPr>
          <w:p w14:paraId="6D56E22D" w14:textId="6A576A90"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tcPr>
          <w:p w14:paraId="392FCAB0" w14:textId="72247156"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right w:val="nil"/>
            </w:tcBorders>
          </w:tcPr>
          <w:p w14:paraId="797FA2F7" w14:textId="34DF6E72"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tcBorders>
          </w:tcPr>
          <w:p w14:paraId="309BE68D" w14:textId="4466556E"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bottom w:val="single" w:sz="4" w:space="0" w:color="auto"/>
              <w:right w:val="nil"/>
            </w:tcBorders>
            <w:vAlign w:val="center"/>
          </w:tcPr>
          <w:p w14:paraId="67E87CC5" w14:textId="131C8357"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right w:val="nil"/>
            </w:tcBorders>
            <w:vAlign w:val="center"/>
          </w:tcPr>
          <w:p w14:paraId="5D0791B1" w14:textId="380CC738"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066D245F" w14:textId="07F4375E"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241907A9" w14:textId="5DAD533E"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left w:val="nil"/>
              <w:bottom w:val="single" w:sz="4" w:space="0" w:color="auto"/>
              <w:right w:val="nil"/>
            </w:tcBorders>
            <w:vAlign w:val="center"/>
          </w:tcPr>
          <w:p w14:paraId="6F47AC3E" w14:textId="7B2EDACB"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tcBorders>
            <w:vAlign w:val="center"/>
          </w:tcPr>
          <w:p w14:paraId="2BA7BC2A" w14:textId="144C118B"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bottom w:val="single" w:sz="4" w:space="0" w:color="auto"/>
              <w:right w:val="nil"/>
            </w:tcBorders>
            <w:vAlign w:val="center"/>
          </w:tcPr>
          <w:p w14:paraId="5CEA51A0" w14:textId="24F50469"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4" w:space="0" w:color="auto"/>
              <w:left w:val="nil"/>
              <w:bottom w:val="single" w:sz="4" w:space="0" w:color="auto"/>
              <w:right w:val="nil"/>
            </w:tcBorders>
            <w:vAlign w:val="center"/>
          </w:tcPr>
          <w:p w14:paraId="244A5413" w14:textId="6864EEAE"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vAlign w:val="center"/>
          </w:tcPr>
          <w:p w14:paraId="5288146C" w14:textId="6530210B"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tcPr>
          <w:p w14:paraId="498463ED" w14:textId="484922B1"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4" w:space="0" w:color="auto"/>
              <w:left w:val="nil"/>
              <w:bottom w:val="single" w:sz="4" w:space="0" w:color="auto"/>
              <w:right w:val="nil"/>
            </w:tcBorders>
          </w:tcPr>
          <w:p w14:paraId="76FA5C20" w14:textId="17893BF3"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3" w:type="dxa"/>
            <w:tcBorders>
              <w:top w:val="single" w:sz="4" w:space="0" w:color="auto"/>
              <w:left w:val="nil"/>
              <w:bottom w:val="single" w:sz="4" w:space="0" w:color="auto"/>
              <w:right w:val="single" w:sz="4" w:space="0" w:color="auto"/>
            </w:tcBorders>
          </w:tcPr>
          <w:p w14:paraId="7DAD4071" w14:textId="0F694AA7"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D870EE" w:rsidRPr="00EE3780" w14:paraId="694DC119" w14:textId="77777777" w:rsidTr="007351AE">
        <w:tc>
          <w:tcPr>
            <w:tcW w:w="1276" w:type="dxa"/>
            <w:tcBorders>
              <w:top w:val="single" w:sz="4" w:space="0" w:color="auto"/>
              <w:left w:val="single" w:sz="4" w:space="0" w:color="auto"/>
              <w:bottom w:val="single" w:sz="12" w:space="0" w:color="auto"/>
            </w:tcBorders>
            <w:vAlign w:val="center"/>
          </w:tcPr>
          <w:p w14:paraId="2177FC9E" w14:textId="0DC604E6" w:rsidR="00D870EE" w:rsidRPr="00EE3780" w:rsidRDefault="00D870EE" w:rsidP="00D84234">
            <w:pPr>
              <w:pStyle w:val="ae"/>
              <w:rPr>
                <w:rFonts w:cs="Times New Roman"/>
                <w:sz w:val="16"/>
              </w:rPr>
            </w:pPr>
            <w:r w:rsidRPr="00EE3780">
              <w:rPr>
                <w:rFonts w:cs="Times New Roman"/>
                <w:sz w:val="18"/>
              </w:rPr>
              <w:t>⁝</w:t>
            </w:r>
          </w:p>
        </w:tc>
        <w:tc>
          <w:tcPr>
            <w:tcW w:w="2412" w:type="dxa"/>
            <w:gridSpan w:val="6"/>
            <w:tcBorders>
              <w:top w:val="single" w:sz="4" w:space="0" w:color="auto"/>
              <w:bottom w:val="single" w:sz="12" w:space="0" w:color="auto"/>
            </w:tcBorders>
            <w:vAlign w:val="center"/>
          </w:tcPr>
          <w:p w14:paraId="2279F1BC" w14:textId="65F54787" w:rsidR="00D870EE" w:rsidRPr="00EE3780" w:rsidRDefault="00D870EE" w:rsidP="00D84234">
            <w:pPr>
              <w:pStyle w:val="ae"/>
              <w:rPr>
                <w:rFonts w:cs="Times New Roman"/>
                <w:i/>
                <w:sz w:val="18"/>
              </w:rPr>
            </w:pPr>
            <w:r w:rsidRPr="005D236B">
              <w:rPr>
                <w:rFonts w:cs="Times New Roman"/>
                <w:sz w:val="18"/>
              </w:rPr>
              <w:t>⁝</w:t>
            </w:r>
          </w:p>
        </w:tc>
        <w:tc>
          <w:tcPr>
            <w:tcW w:w="2412" w:type="dxa"/>
            <w:gridSpan w:val="6"/>
            <w:tcBorders>
              <w:top w:val="single" w:sz="4" w:space="0" w:color="auto"/>
              <w:bottom w:val="single" w:sz="12" w:space="0" w:color="auto"/>
            </w:tcBorders>
            <w:vAlign w:val="center"/>
          </w:tcPr>
          <w:p w14:paraId="225BA708" w14:textId="65E1CDAE" w:rsidR="00D870EE" w:rsidRPr="00EE3780" w:rsidRDefault="00D870EE" w:rsidP="00D84234">
            <w:pPr>
              <w:pStyle w:val="ae"/>
              <w:rPr>
                <w:rFonts w:cs="Times New Roman"/>
                <w:i/>
                <w:sz w:val="18"/>
              </w:rPr>
            </w:pPr>
            <w:r w:rsidRPr="005D236B">
              <w:rPr>
                <w:rFonts w:cs="Times New Roman"/>
                <w:sz w:val="18"/>
              </w:rPr>
              <w:t>⁝</w:t>
            </w:r>
          </w:p>
        </w:tc>
        <w:tc>
          <w:tcPr>
            <w:tcW w:w="2413" w:type="dxa"/>
            <w:gridSpan w:val="6"/>
            <w:tcBorders>
              <w:top w:val="single" w:sz="4" w:space="0" w:color="auto"/>
              <w:bottom w:val="single" w:sz="12" w:space="0" w:color="auto"/>
              <w:right w:val="single" w:sz="4" w:space="0" w:color="auto"/>
            </w:tcBorders>
            <w:vAlign w:val="center"/>
          </w:tcPr>
          <w:p w14:paraId="40DC9505" w14:textId="229C6C59" w:rsidR="00D870EE" w:rsidRPr="00EE3780" w:rsidRDefault="00D870EE" w:rsidP="00D84234">
            <w:pPr>
              <w:pStyle w:val="ae"/>
              <w:rPr>
                <w:rFonts w:cs="Times New Roman"/>
                <w:i/>
                <w:sz w:val="18"/>
              </w:rPr>
            </w:pPr>
            <w:r w:rsidRPr="005D236B">
              <w:rPr>
                <w:rFonts w:cs="Times New Roman"/>
                <w:sz w:val="18"/>
              </w:rPr>
              <w:t>⁝</w:t>
            </w:r>
          </w:p>
        </w:tc>
      </w:tr>
    </w:tbl>
    <w:p w14:paraId="69C5ABBB" w14:textId="0FA01F61" w:rsidR="00A303C1" w:rsidRDefault="00802270" w:rsidP="00A303C1">
      <w:r>
        <w:tab/>
      </w:r>
      <w:r w:rsidR="00F94ECB">
        <w:rPr>
          <w:rFonts w:hint="eastAsia"/>
        </w:rPr>
        <w:t>本研究考量了編碼後的新數值資料中，兩種或單種類別的統計資訊，作為</w:t>
      </w:r>
      <w:r w:rsidR="002A3293">
        <w:rPr>
          <w:rFonts w:hint="eastAsia"/>
        </w:rPr>
        <w:t>染色體適應值</w:t>
      </w:r>
      <w:r w:rsidR="00F94ECB">
        <w:rPr>
          <w:rFonts w:hint="eastAsia"/>
        </w:rPr>
        <w:t>的計算方式。</w:t>
      </w:r>
      <w:r w:rsidR="00A303C1">
        <w:rPr>
          <w:rFonts w:hint="eastAsia"/>
        </w:rPr>
        <w:t>像是以編碼過後的組間變異除以組內變異或是最小化</w:t>
      </w:r>
      <w:r w:rsidR="008840D1">
        <w:rPr>
          <w:rFonts w:hint="eastAsia"/>
        </w:rPr>
        <w:t>某一特定數</w:t>
      </w:r>
      <w:r w:rsidR="00A303C1">
        <w:rPr>
          <w:rFonts w:hint="eastAsia"/>
        </w:rPr>
        <w:t>類別的變異</w:t>
      </w:r>
      <w:r w:rsidR="00912072">
        <w:rPr>
          <w:rFonts w:hint="eastAsia"/>
        </w:rPr>
        <w:t>，參見以下</w:t>
      </w:r>
      <w:r w:rsidR="00C939A7">
        <w:rPr>
          <w:rFonts w:hint="eastAsia"/>
        </w:rPr>
        <w:t>兩</w:t>
      </w:r>
      <w:r w:rsidR="00912072">
        <w:rPr>
          <w:rFonts w:hint="eastAsia"/>
        </w:rPr>
        <w:t>方程式</w:t>
      </w:r>
      <w:r w:rsidR="008840D1">
        <w:rPr>
          <w:rFonts w:hint="eastAsia"/>
        </w:rPr>
        <w:t>。</w:t>
      </w:r>
      <w:r w:rsidR="00A303C1">
        <w:rPr>
          <w:rFonts w:hint="eastAsia"/>
        </w:rPr>
        <w:t>皆可做為適應值的計算方式，供</w:t>
      </w:r>
      <w:r w:rsidR="00D11B1E">
        <w:rPr>
          <w:rFonts w:hint="eastAsia"/>
        </w:rPr>
        <w:t>基因演算法</w:t>
      </w:r>
      <w:r w:rsidR="00A303C1">
        <w:rPr>
          <w:rFonts w:hint="eastAsia"/>
        </w:rPr>
        <w:t>在不同世代間篩選染色體。</w:t>
      </w:r>
    </w:p>
    <w:p w14:paraId="0E925CDC" w14:textId="79A372ED" w:rsidR="008840D1" w:rsidRDefault="00A303C1" w:rsidP="008840D1">
      <w:pPr>
        <w:pStyle w:val="af7"/>
        <w:keepNext/>
      </w:pPr>
      <w:r>
        <w:tab/>
      </w:r>
      <w:bookmarkStart w:id="191" w:name="_Ref119612531"/>
      <m:oMath>
        <m:r>
          <w:rPr>
            <w:rFonts w:ascii="Cambria Math" w:hAnsi="Cambria Math"/>
          </w:rPr>
          <m:t xml:space="preserve">Max( </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B</m:t>
                </m:r>
              </m:sub>
            </m:sSub>
          </m:num>
          <m:den>
            <m:sSub>
              <m:sSubPr>
                <m:ctrlPr>
                  <w:rPr>
                    <w:rFonts w:ascii="Cambria Math" w:hAnsi="Cambria Math"/>
                    <w:i/>
                  </w:rPr>
                </m:ctrlPr>
              </m:sSubPr>
              <m:e>
                <m:r>
                  <w:rPr>
                    <w:rFonts w:ascii="Cambria Math" w:hAnsi="Cambria Math"/>
                  </w:rPr>
                  <m:t>SS</m:t>
                </m:r>
              </m:e>
              <m:sub>
                <m:r>
                  <w:rPr>
                    <w:rFonts w:ascii="Cambria Math" w:hAnsi="Cambria Math"/>
                  </w:rPr>
                  <m:t>E</m:t>
                </m:r>
              </m:sub>
            </m:sSub>
          </m:den>
        </m:f>
        <m:r>
          <w:rPr>
            <w:rFonts w:ascii="Cambria Math" w:hAnsi="Cambria Math"/>
          </w:rPr>
          <m:t xml:space="preserve"> )</m:t>
        </m:r>
      </m:oMath>
      <w:r w:rsidR="008840D1">
        <w:tab/>
        <w:t xml:space="preserve">( </w:t>
      </w:r>
      <w:r w:rsidR="00B17852">
        <w:fldChar w:fldCharType="begin"/>
      </w:r>
      <w:r w:rsidR="00B17852">
        <w:instrText xml:space="preserve"> STYLEREF 1 \s </w:instrText>
      </w:r>
      <w:r w:rsidR="00B17852">
        <w:fldChar w:fldCharType="separate"/>
      </w:r>
      <w:r w:rsidR="00F76BC5">
        <w:rPr>
          <w:noProof/>
        </w:rPr>
        <w:t>3</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F76BC5">
        <w:rPr>
          <w:noProof/>
        </w:rPr>
        <w:t>1</w:t>
      </w:r>
      <w:r w:rsidR="00B17852">
        <w:rPr>
          <w:noProof/>
        </w:rPr>
        <w:fldChar w:fldCharType="end"/>
      </w:r>
      <w:bookmarkEnd w:id="191"/>
      <w:r w:rsidR="007C5F74">
        <w:rPr>
          <w:rFonts w:hint="eastAsia"/>
        </w:rPr>
        <w:t xml:space="preserve"> )</w:t>
      </w:r>
    </w:p>
    <w:p w14:paraId="6CF4631F" w14:textId="5D365E86" w:rsidR="00F94ECB" w:rsidRPr="00802270" w:rsidRDefault="008840D1" w:rsidP="008840D1">
      <w:pPr>
        <w:pStyle w:val="af7"/>
        <w:keepNext/>
      </w:pPr>
      <w:r>
        <w:tab/>
      </w:r>
      <w:bookmarkStart w:id="192" w:name="_Ref119612673"/>
      <m:oMath>
        <m:r>
          <w:rPr>
            <w:rFonts w:ascii="Cambria Math" w:hAnsi="Cambria Math"/>
          </w:rPr>
          <m:t>Max</m:t>
        </m:r>
        <m:d>
          <m:dPr>
            <m:ctrlPr>
              <w:rPr>
                <w:rFonts w:ascii="Cambria Math" w:hAnsi="Cambria Math"/>
                <w:i/>
              </w:rPr>
            </m:ctrlPr>
          </m:dPr>
          <m:e>
            <m:f>
              <m:fPr>
                <m:type m:val="lin"/>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SS</m:t>
                    </m:r>
                  </m:e>
                  <m:sub>
                    <m:r>
                      <w:rPr>
                        <w:rFonts w:ascii="Cambria Math" w:hAnsi="Cambria Math"/>
                      </w:rPr>
                      <m:t>E</m:t>
                    </m:r>
                  </m:sub>
                </m:sSub>
              </m:den>
            </m:f>
          </m:e>
        </m:d>
      </m:oMath>
      <w:r>
        <w:tab/>
        <w:t xml:space="preserve">( </w:t>
      </w:r>
      <w:r w:rsidR="00B17852">
        <w:fldChar w:fldCharType="begin"/>
      </w:r>
      <w:r w:rsidR="00B17852">
        <w:instrText xml:space="preserve"> STYLEREF 1 \s </w:instrText>
      </w:r>
      <w:r w:rsidR="00B17852">
        <w:fldChar w:fldCharType="separate"/>
      </w:r>
      <w:r w:rsidR="00F76BC5">
        <w:rPr>
          <w:noProof/>
        </w:rPr>
        <w:t>3</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F76BC5">
        <w:rPr>
          <w:noProof/>
        </w:rPr>
        <w:t>2</w:t>
      </w:r>
      <w:r w:rsidR="00B17852">
        <w:rPr>
          <w:noProof/>
        </w:rPr>
        <w:fldChar w:fldCharType="end"/>
      </w:r>
      <w:bookmarkEnd w:id="192"/>
      <w:r w:rsidR="007C5F74">
        <w:rPr>
          <w:rFonts w:hint="eastAsia"/>
        </w:rPr>
        <w:t xml:space="preserve"> )</w:t>
      </w:r>
    </w:p>
    <w:p w14:paraId="01690647" w14:textId="7BED010B" w:rsidR="00C679D6" w:rsidRDefault="00CD0E3D" w:rsidP="00C679D6">
      <w:r w:rsidRPr="001E25BF">
        <w:rPr>
          <w:rFonts w:hint="eastAsia"/>
        </w:rPr>
        <w:t>相較於</w:t>
      </w:r>
      <w:r w:rsidR="00BF6054" w:rsidRPr="001E25BF">
        <w:rPr>
          <w:rFonts w:hint="eastAsia"/>
        </w:rPr>
        <w:t>其餘排序方式，基因演算將花費更多</w:t>
      </w:r>
      <w:r w:rsidR="00DF7552">
        <w:rPr>
          <w:rFonts w:hint="eastAsia"/>
        </w:rPr>
        <w:t>運算資源與</w:t>
      </w:r>
      <w:r w:rsidR="00BF6054" w:rsidRPr="001E25BF">
        <w:rPr>
          <w:rFonts w:hint="eastAsia"/>
        </w:rPr>
        <w:t>時間成本，且</w:t>
      </w:r>
      <w:r w:rsidR="00BD0364">
        <w:rPr>
          <w:rFonts w:hint="eastAsia"/>
        </w:rPr>
        <w:t>相當受制於</w:t>
      </w:r>
      <w:r w:rsidR="00BF6054" w:rsidRPr="001E25BF">
        <w:rPr>
          <w:rFonts w:hint="eastAsia"/>
        </w:rPr>
        <w:t>適應值的計算</w:t>
      </w:r>
      <w:r w:rsidR="007574CF">
        <w:rPr>
          <w:rFonts w:hint="eastAsia"/>
        </w:rPr>
        <w:t>，倘若使用了對於提升新資料分類效用不甚明顯的適應值，則將導致基因演算法往錯誤的樣本空間方向進行探索與演化，使得最終所費成本收效甚微</w:t>
      </w:r>
      <w:r w:rsidR="00BF6054">
        <w:rPr>
          <w:rFonts w:hint="eastAsia"/>
        </w:rPr>
        <w:t>。</w:t>
      </w:r>
    </w:p>
    <w:p w14:paraId="0C4A672A" w14:textId="4F307FFC" w:rsidR="000E31B5" w:rsidRDefault="00C66A78" w:rsidP="000E31B5">
      <w:pPr>
        <w:pStyle w:val="2"/>
      </w:pPr>
      <w:bookmarkStart w:id="193" w:name="_Toc122553157"/>
      <w:bookmarkStart w:id="194" w:name="_Toc123328462"/>
      <w:r>
        <w:rPr>
          <w:rFonts w:hint="eastAsia"/>
        </w:rPr>
        <w:lastRenderedPageBreak/>
        <w:t>群</w:t>
      </w:r>
      <w:r w:rsidR="000E31B5">
        <w:rPr>
          <w:rFonts w:hint="eastAsia"/>
        </w:rPr>
        <w:t>組</w:t>
      </w:r>
      <w:r w:rsidR="000E31B5" w:rsidRPr="000E31B5">
        <w:rPr>
          <w:rFonts w:hint="eastAsia"/>
        </w:rPr>
        <w:t>二進碼十進數</w:t>
      </w:r>
      <w:r w:rsidR="000E31B5">
        <w:rPr>
          <w:rFonts w:hint="eastAsia"/>
        </w:rPr>
        <w:t>編碼</w:t>
      </w:r>
      <w:bookmarkEnd w:id="193"/>
      <w:bookmarkEnd w:id="194"/>
    </w:p>
    <w:p w14:paraId="5B0A3A3D" w14:textId="1DF9DDB5" w:rsidR="001E25BF" w:rsidRDefault="00095C64" w:rsidP="00FE7C75">
      <w:r>
        <w:rPr>
          <w:rFonts w:hint="eastAsia"/>
        </w:rPr>
        <w:t>在</w:t>
      </w:r>
      <w:r w:rsidR="002455C4">
        <w:rPr>
          <w:rFonts w:hint="eastAsia"/>
        </w:rPr>
        <w:t>最後的這一</w:t>
      </w:r>
      <w:r>
        <w:rPr>
          <w:rFonts w:hint="eastAsia"/>
        </w:rPr>
        <w:t>階段，</w:t>
      </w:r>
      <w:r w:rsidR="00BF3EAF">
        <w:rPr>
          <w:rFonts w:hint="eastAsia"/>
        </w:rPr>
        <w:t>將各個群組內的複數二元特徵經由</w:t>
      </w:r>
      <w:r w:rsidR="00BF3EAF">
        <w:rPr>
          <w:rFonts w:hint="eastAsia"/>
        </w:rPr>
        <w:t>B</w:t>
      </w:r>
      <w:r w:rsidR="00BF3EAF">
        <w:t>inary-Code Decimal</w:t>
      </w:r>
      <w:r w:rsidR="008E6220">
        <w:rPr>
          <w:rFonts w:hint="eastAsia"/>
        </w:rPr>
        <w:t>（</w:t>
      </w:r>
      <w:r w:rsidR="008E6220">
        <w:rPr>
          <w:rFonts w:hint="eastAsia"/>
        </w:rPr>
        <w:t>BCD</w:t>
      </w:r>
      <w:r w:rsidR="008E6220">
        <w:rPr>
          <w:rFonts w:hint="eastAsia"/>
        </w:rPr>
        <w:t>）</w:t>
      </w:r>
      <w:r w:rsidR="00BF3EAF">
        <w:rPr>
          <w:rFonts w:hint="eastAsia"/>
        </w:rPr>
        <w:t>編碼的方式，轉換成</w:t>
      </w:r>
      <w:r w:rsidR="00AA282E">
        <w:rPr>
          <w:rFonts w:hint="eastAsia"/>
        </w:rPr>
        <w:t>整數數值</w:t>
      </w:r>
      <w:r w:rsidR="00E31BFE" w:rsidRPr="001E25BF">
        <w:rPr>
          <w:rFonts w:hint="eastAsia"/>
        </w:rPr>
        <w:t>。</w:t>
      </w:r>
      <w:r w:rsidR="00FE7C75">
        <w:rPr>
          <w:rFonts w:hint="eastAsia"/>
        </w:rPr>
        <w:t>其中本研究所採用</w:t>
      </w:r>
      <w:r w:rsidR="00FE7C75">
        <w:rPr>
          <w:rFonts w:hint="eastAsia"/>
        </w:rPr>
        <w:t>8421-</w:t>
      </w:r>
      <w:r w:rsidR="0080129F">
        <w:rPr>
          <w:rFonts w:hint="eastAsia"/>
        </w:rPr>
        <w:t>BCD</w:t>
      </w:r>
      <w:r w:rsidR="00FE7C75">
        <w:rPr>
          <w:rFonts w:hint="eastAsia"/>
        </w:rPr>
        <w:t>，其</w:t>
      </w:r>
      <w:r w:rsidR="003A4423">
        <w:rPr>
          <w:rFonts w:hint="eastAsia"/>
        </w:rPr>
        <w:t>概念相當</w:t>
      </w:r>
      <w:r w:rsidR="005A5FCE">
        <w:rPr>
          <w:rFonts w:hint="eastAsia"/>
        </w:rPr>
        <w:t>直接</w:t>
      </w:r>
      <w:r w:rsidR="003A4423">
        <w:rPr>
          <w:rFonts w:hint="eastAsia"/>
        </w:rPr>
        <w:t>，即是將</w:t>
      </w:r>
      <w:r w:rsidR="00E76AB1">
        <w:rPr>
          <w:rFonts w:hint="eastAsia"/>
        </w:rPr>
        <w:t>一連串的</w:t>
      </w:r>
      <w:r w:rsidR="00FE7C75">
        <w:rPr>
          <w:rFonts w:hint="eastAsia"/>
        </w:rPr>
        <w:t>二元數值十位數化。</w:t>
      </w:r>
      <w:r w:rsidR="000C0CB4">
        <w:fldChar w:fldCharType="begin"/>
      </w:r>
      <w:r w:rsidR="000C0CB4">
        <w:instrText xml:space="preserve"> </w:instrText>
      </w:r>
      <w:r w:rsidR="000C0CB4">
        <w:rPr>
          <w:rFonts w:hint="eastAsia"/>
        </w:rPr>
        <w:instrText>REF _Ref120717850 \p \h</w:instrText>
      </w:r>
      <w:r w:rsidR="000C0CB4">
        <w:instrText xml:space="preserve"> </w:instrText>
      </w:r>
      <w:r w:rsidR="000C0CB4">
        <w:fldChar w:fldCharType="separate"/>
      </w:r>
      <w:r w:rsidR="00F76BC5">
        <w:rPr>
          <w:rFonts w:hint="eastAsia"/>
        </w:rPr>
        <w:t>如下</w:t>
      </w:r>
      <w:r w:rsidR="000C0CB4">
        <w:fldChar w:fldCharType="end"/>
      </w:r>
      <w:r w:rsidR="009C0DCE">
        <w:rPr>
          <w:rFonts w:hint="eastAsia"/>
        </w:rPr>
        <w:t>表所示，</w:t>
      </w:r>
      <w:r w:rsidR="005A5FCE">
        <w:rPr>
          <w:rFonts w:hint="eastAsia"/>
        </w:rPr>
        <w:t>假設某一樣本在一特徵群組內的二元特徵數值依序為</w:t>
      </w:r>
      <w:r w:rsidR="005A5FCE">
        <w:rPr>
          <w:rFonts w:hint="eastAsia"/>
        </w:rPr>
        <w:t>0</w:t>
      </w:r>
      <w:r w:rsidR="005A5FCE">
        <w:rPr>
          <w:rFonts w:hint="eastAsia"/>
        </w:rPr>
        <w:t>、</w:t>
      </w:r>
      <w:r w:rsidR="005A5FCE">
        <w:rPr>
          <w:rFonts w:hint="eastAsia"/>
        </w:rPr>
        <w:t>1</w:t>
      </w:r>
      <w:r w:rsidR="005A5FCE">
        <w:rPr>
          <w:rFonts w:hint="eastAsia"/>
        </w:rPr>
        <w:t>、</w:t>
      </w:r>
      <w:r w:rsidR="005A5FCE">
        <w:rPr>
          <w:rFonts w:hint="eastAsia"/>
        </w:rPr>
        <w:t>1</w:t>
      </w:r>
      <w:r w:rsidR="005A5FCE">
        <w:rPr>
          <w:rFonts w:hint="eastAsia"/>
        </w:rPr>
        <w:t>、</w:t>
      </w:r>
      <w:r w:rsidR="005A5FCE">
        <w:rPr>
          <w:rFonts w:hint="eastAsia"/>
        </w:rPr>
        <w:t>0</w:t>
      </w:r>
      <w:r w:rsidR="005A5FCE">
        <w:rPr>
          <w:rFonts w:hint="eastAsia"/>
        </w:rPr>
        <w:t>，則其轉換後的十位數數值為</w:t>
      </w:r>
      <w:r w:rsidR="005A5FCE">
        <w:rPr>
          <w:rFonts w:hint="eastAsia"/>
        </w:rPr>
        <w:t>6</w:t>
      </w:r>
      <w:r w:rsidR="005A5FCE">
        <w:rPr>
          <w:rFonts w:hint="eastAsia"/>
        </w:rPr>
        <w:t>，將作為該樣本於該群組</w:t>
      </w:r>
      <w:r w:rsidR="00D778C5">
        <w:rPr>
          <w:rFonts w:hint="eastAsia"/>
        </w:rPr>
        <w:t>轉換出新特徵</w:t>
      </w:r>
      <w:r w:rsidR="005A5FCE">
        <w:rPr>
          <w:rFonts w:hint="eastAsia"/>
        </w:rPr>
        <w:t>的</w:t>
      </w:r>
      <w:r w:rsidR="008406BC">
        <w:rPr>
          <w:rFonts w:hint="eastAsia"/>
        </w:rPr>
        <w:t>數值。</w:t>
      </w:r>
    </w:p>
    <w:p w14:paraId="7C40543C" w14:textId="1E10B272" w:rsidR="000C0CB4" w:rsidRDefault="000C0CB4" w:rsidP="000C0CB4">
      <w:pPr>
        <w:pStyle w:val="af5"/>
        <w:keepNext/>
      </w:pPr>
      <w:bookmarkStart w:id="195" w:name="_Ref120717850"/>
      <w:bookmarkStart w:id="196" w:name="_Toc123328572"/>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F76BC5">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F76BC5">
        <w:rPr>
          <w:noProof/>
        </w:rPr>
        <w:t>9</w:t>
      </w:r>
      <w:r w:rsidR="00793819">
        <w:fldChar w:fldCharType="end"/>
      </w:r>
      <w:r>
        <w:rPr>
          <w:rFonts w:hint="eastAsia"/>
        </w:rPr>
        <w:t xml:space="preserve"> </w:t>
      </w:r>
      <w:r w:rsidRPr="000C0CB4">
        <w:rPr>
          <w:rFonts w:hint="eastAsia"/>
        </w:rPr>
        <w:t>常用的</w:t>
      </w:r>
      <w:r w:rsidRPr="000C0CB4">
        <w:rPr>
          <w:rFonts w:hint="eastAsia"/>
        </w:rPr>
        <w:t>BC</w:t>
      </w:r>
      <w:r w:rsidRPr="000C0CB4">
        <w:t>D</w:t>
      </w:r>
      <w:r w:rsidRPr="000C0CB4">
        <w:rPr>
          <w:rFonts w:hint="eastAsia"/>
        </w:rPr>
        <w:t>編碼方式，與對應的十位數值。</w:t>
      </w:r>
      <w:bookmarkEnd w:id="195"/>
      <w:bookmarkEnd w:id="196"/>
    </w:p>
    <w:p w14:paraId="6B3EC7FE" w14:textId="77777777" w:rsidR="009C0DCE" w:rsidRDefault="009C0DCE" w:rsidP="009C0DCE">
      <w:pPr>
        <w:pStyle w:val="aa"/>
      </w:pPr>
      <w:r>
        <w:rPr>
          <w:noProof/>
        </w:rPr>
        <w:drawing>
          <wp:inline distT="0" distB="0" distL="0" distR="0" wp14:anchorId="4E8129FD" wp14:editId="2DE3BD8B">
            <wp:extent cx="5039773" cy="2922472"/>
            <wp:effectExtent l="0" t="0" r="889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039773" cy="2922472"/>
                    </a:xfrm>
                    <a:prstGeom prst="rect">
                      <a:avLst/>
                    </a:prstGeom>
                    <a:noFill/>
                  </pic:spPr>
                </pic:pic>
              </a:graphicData>
            </a:graphic>
          </wp:inline>
        </w:drawing>
      </w:r>
    </w:p>
    <w:p w14:paraId="0B78FD61" w14:textId="5D73739E" w:rsidR="00D32820" w:rsidRDefault="00D32820" w:rsidP="00D32820">
      <w:pPr>
        <w:pStyle w:val="3"/>
      </w:pPr>
      <w:bookmarkStart w:id="197" w:name="_Toc122553158"/>
      <w:bookmarkStart w:id="198" w:name="_Toc123328463"/>
      <w:r>
        <w:rPr>
          <w:rFonts w:hint="eastAsia"/>
        </w:rPr>
        <w:t>二進位十位數編碼數值</w:t>
      </w:r>
      <w:bookmarkEnd w:id="197"/>
      <w:bookmarkEnd w:id="198"/>
    </w:p>
    <w:p w14:paraId="41FA35C6" w14:textId="77777777" w:rsidR="000C0CB4" w:rsidRDefault="00F90046" w:rsidP="000C0CB4">
      <w:pPr>
        <w:pStyle w:val="aa"/>
        <w:keepNext/>
      </w:pPr>
      <w:r w:rsidRPr="000C0CB4">
        <w:rPr>
          <w:noProof/>
        </w:rPr>
        <w:drawing>
          <wp:inline distT="0" distB="0" distL="0" distR="0" wp14:anchorId="50BF57E4" wp14:editId="21CD6393">
            <wp:extent cx="5039712" cy="133567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39712" cy="1335672"/>
                    </a:xfrm>
                    <a:prstGeom prst="rect">
                      <a:avLst/>
                    </a:prstGeom>
                    <a:noFill/>
                  </pic:spPr>
                </pic:pic>
              </a:graphicData>
            </a:graphic>
          </wp:inline>
        </w:drawing>
      </w:r>
    </w:p>
    <w:p w14:paraId="503EC099" w14:textId="3BCE3CF7" w:rsidR="00F90046" w:rsidRDefault="000C0CB4" w:rsidP="000C0CB4">
      <w:pPr>
        <w:pStyle w:val="af5"/>
      </w:pPr>
      <w:bookmarkStart w:id="199" w:name="_Ref120718065"/>
      <w:bookmarkStart w:id="200" w:name="_Toc12332852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13</w:t>
      </w:r>
      <w:r w:rsidR="00F85191">
        <w:fldChar w:fldCharType="end"/>
      </w:r>
      <w:bookmarkEnd w:id="199"/>
      <w:r>
        <w:rPr>
          <w:rFonts w:hint="eastAsia"/>
        </w:rPr>
        <w:t xml:space="preserve"> </w:t>
      </w:r>
      <w:r w:rsidRPr="000C0CB4">
        <w:rPr>
          <w:rFonts w:hint="eastAsia"/>
        </w:rPr>
        <w:t>經過特徵純粹度排序的第三特徵組。</w:t>
      </w:r>
      <w:bookmarkEnd w:id="200"/>
    </w:p>
    <w:p w14:paraId="32CC48FA" w14:textId="2BB5A5A4" w:rsidR="00EF4EDB" w:rsidRDefault="00EF4EDB" w:rsidP="00EF4EDB">
      <w:r>
        <w:rPr>
          <w:rFonts w:hint="eastAsia"/>
        </w:rPr>
        <w:t>將各群組內的二元特徵數值作為</w:t>
      </w:r>
      <w:r w:rsidR="009368C4">
        <w:rPr>
          <w:rFonts w:hint="eastAsia"/>
        </w:rPr>
        <w:t>二進位數值，並轉由十位</w:t>
      </w:r>
      <w:r w:rsidR="00B83EDC">
        <w:rPr>
          <w:rFonts w:hint="eastAsia"/>
        </w:rPr>
        <w:t>數值</w:t>
      </w:r>
      <w:r w:rsidR="009368C4">
        <w:rPr>
          <w:rFonts w:hint="eastAsia"/>
        </w:rPr>
        <w:t>進行表示，如此便產生了新的數值新特徵</w:t>
      </w:r>
      <w:r w:rsidR="008D52FF">
        <w:rPr>
          <w:rFonts w:hint="eastAsia"/>
        </w:rPr>
        <w:t>。根據本研究的實驗結果，二元特徵的群組、排序將對該數值產生相當的影響，且對於新資料的分類結果也將有顯著的影響</w:t>
      </w:r>
      <w:r w:rsidR="00B83EDC">
        <w:rPr>
          <w:rFonts w:hint="eastAsia"/>
        </w:rPr>
        <w:t>。</w:t>
      </w:r>
      <w:r w:rsidR="00F90046">
        <w:rPr>
          <w:rFonts w:hint="eastAsia"/>
        </w:rPr>
        <w:t>如</w:t>
      </w:r>
      <w:r w:rsidR="0003546D">
        <w:fldChar w:fldCharType="begin"/>
      </w:r>
      <w:r w:rsidR="0003546D">
        <w:instrText xml:space="preserve"> </w:instrText>
      </w:r>
      <w:r w:rsidR="0003546D">
        <w:rPr>
          <w:rFonts w:hint="eastAsia"/>
        </w:rPr>
        <w:instrText>REF _Ref120718172 \h</w:instrText>
      </w:r>
      <w:r w:rsidR="0003546D">
        <w:instrText xml:space="preserve"> </w:instrText>
      </w:r>
      <w:r w:rsidR="0003546D">
        <w:fldChar w:fldCharType="separate"/>
      </w:r>
      <w:r w:rsidR="00F76BC5">
        <w:rPr>
          <w:rFonts w:hint="eastAsia"/>
        </w:rPr>
        <w:t>表</w:t>
      </w:r>
      <w:r w:rsidR="00F76BC5">
        <w:rPr>
          <w:rFonts w:hint="eastAsia"/>
        </w:rPr>
        <w:t xml:space="preserve"> </w:t>
      </w:r>
      <w:r w:rsidR="00F76BC5">
        <w:rPr>
          <w:noProof/>
        </w:rPr>
        <w:t>3</w:t>
      </w:r>
      <w:r w:rsidR="00F76BC5">
        <w:t>.</w:t>
      </w:r>
      <w:r w:rsidR="00F76BC5">
        <w:rPr>
          <w:noProof/>
        </w:rPr>
        <w:t>10</w:t>
      </w:r>
      <w:r w:rsidR="0003546D">
        <w:fldChar w:fldCharType="end"/>
      </w:r>
      <w:r w:rsidR="00510835">
        <w:rPr>
          <w:rFonts w:hint="eastAsia"/>
        </w:rPr>
        <w:t>表</w:t>
      </w:r>
      <w:r w:rsidR="00510835">
        <w:rPr>
          <w:rFonts w:hint="eastAsia"/>
        </w:rPr>
        <w:lastRenderedPageBreak/>
        <w:t>示了經由特徵純粹度排序、再</w:t>
      </w:r>
      <w:r w:rsidR="00510835">
        <w:rPr>
          <w:rFonts w:hint="eastAsia"/>
        </w:rPr>
        <w:t>BCD</w:t>
      </w:r>
      <w:r w:rsidR="00510835">
        <w:rPr>
          <w:rFonts w:hint="eastAsia"/>
        </w:rPr>
        <w:t>編碼後的新數值資料；可以由</w:t>
      </w:r>
      <w:r w:rsidR="0003546D">
        <w:fldChar w:fldCharType="begin"/>
      </w:r>
      <w:r w:rsidR="0003546D">
        <w:instrText xml:space="preserve"> </w:instrText>
      </w:r>
      <w:r w:rsidR="0003546D">
        <w:rPr>
          <w:rFonts w:hint="eastAsia"/>
        </w:rPr>
        <w:instrText>REF _Ref120718065 \h</w:instrText>
      </w:r>
      <w:r w:rsidR="0003546D">
        <w:instrText xml:space="preserve"> </w:instrText>
      </w:r>
      <w:r w:rsidR="0003546D">
        <w:fldChar w:fldCharType="separate"/>
      </w:r>
      <w:r w:rsidR="00F76BC5">
        <w:rPr>
          <w:rFonts w:hint="eastAsia"/>
        </w:rPr>
        <w:t>圖</w:t>
      </w:r>
      <w:r w:rsidR="00F76BC5">
        <w:rPr>
          <w:rFonts w:hint="eastAsia"/>
        </w:rPr>
        <w:t xml:space="preserve"> </w:t>
      </w:r>
      <w:r w:rsidR="00F76BC5">
        <w:rPr>
          <w:noProof/>
        </w:rPr>
        <w:t>3</w:t>
      </w:r>
      <w:r w:rsidR="00F76BC5">
        <w:t>.</w:t>
      </w:r>
      <w:r w:rsidR="00F76BC5">
        <w:rPr>
          <w:noProof/>
        </w:rPr>
        <w:t>13</w:t>
      </w:r>
      <w:r w:rsidR="0003546D">
        <w:fldChar w:fldCharType="end"/>
      </w:r>
      <w:r w:rsidR="00510835">
        <w:rPr>
          <w:rFonts w:hint="eastAsia"/>
        </w:rPr>
        <w:t>見到，「藍色」這個二元特徵欄位被</w:t>
      </w:r>
      <w:proofErr w:type="gramStart"/>
      <w:r w:rsidR="00510835">
        <w:rPr>
          <w:rFonts w:hint="eastAsia"/>
        </w:rPr>
        <w:t>放置於群組</w:t>
      </w:r>
      <w:proofErr w:type="gramEnd"/>
      <w:r w:rsidR="00510835">
        <w:rPr>
          <w:rFonts w:hint="eastAsia"/>
        </w:rPr>
        <w:t>的最前方</w:t>
      </w:r>
      <w:r w:rsidR="005425D3">
        <w:rPr>
          <w:rFonts w:hint="eastAsia"/>
        </w:rPr>
        <w:t>、</w:t>
      </w:r>
      <w:r w:rsidR="00510835">
        <w:rPr>
          <w:rFonts w:hint="eastAsia"/>
        </w:rPr>
        <w:t>而且屬於「藍色」特徵的樣本的健康狀態皆為「好」的狀態</w:t>
      </w:r>
      <w:r w:rsidR="005425D3">
        <w:rPr>
          <w:rFonts w:hint="eastAsia"/>
        </w:rPr>
        <w:t>，因此有著「藍色」特徵的樣本在經由</w:t>
      </w:r>
      <w:r w:rsidR="005425D3">
        <w:rPr>
          <w:rFonts w:hint="eastAsia"/>
        </w:rPr>
        <w:t>BCD</w:t>
      </w:r>
      <w:r w:rsidR="005425D3">
        <w:rPr>
          <w:rFonts w:hint="eastAsia"/>
        </w:rPr>
        <w:t>編碼轉換時將會對應到</w:t>
      </w:r>
      <w:r w:rsidR="00550C10">
        <w:rPr>
          <w:rFonts w:hint="eastAsia"/>
        </w:rPr>
        <w:t>較大的數值，因而跟屬於健康狀態屬於「壞」的樣本拉開距離</w:t>
      </w:r>
      <w:r w:rsidR="001A4558">
        <w:rPr>
          <w:rFonts w:hint="eastAsia"/>
        </w:rPr>
        <w:t>，如</w:t>
      </w:r>
      <w:r w:rsidR="0003546D">
        <w:fldChar w:fldCharType="begin"/>
      </w:r>
      <w:r w:rsidR="0003546D">
        <w:instrText xml:space="preserve"> </w:instrText>
      </w:r>
      <w:r w:rsidR="0003546D">
        <w:rPr>
          <w:rFonts w:hint="eastAsia"/>
        </w:rPr>
        <w:instrText>REF _Ref120718176 \p \h</w:instrText>
      </w:r>
      <w:r w:rsidR="0003546D">
        <w:instrText xml:space="preserve"> </w:instrText>
      </w:r>
      <w:r w:rsidR="0003546D">
        <w:fldChar w:fldCharType="separate"/>
      </w:r>
      <w:r w:rsidR="00F76BC5">
        <w:rPr>
          <w:rFonts w:hint="eastAsia"/>
        </w:rPr>
        <w:t>如下</w:t>
      </w:r>
      <w:r w:rsidR="0003546D">
        <w:fldChar w:fldCharType="end"/>
      </w:r>
      <w:r w:rsidR="001A4558">
        <w:rPr>
          <w:rFonts w:hint="eastAsia"/>
        </w:rPr>
        <w:t>表所表示。</w:t>
      </w:r>
    </w:p>
    <w:p w14:paraId="1AD93ED6" w14:textId="7C459743" w:rsidR="000C0CB4" w:rsidRDefault="000C0CB4" w:rsidP="000C0CB4">
      <w:pPr>
        <w:pStyle w:val="af5"/>
        <w:keepNext/>
      </w:pPr>
      <w:bookmarkStart w:id="201" w:name="_Ref120718176"/>
      <w:bookmarkStart w:id="202" w:name="_Ref120718172"/>
      <w:bookmarkStart w:id="203" w:name="_Toc123328573"/>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F76BC5">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F76BC5">
        <w:rPr>
          <w:noProof/>
        </w:rPr>
        <w:t>10</w:t>
      </w:r>
      <w:r w:rsidR="00793819">
        <w:fldChar w:fldCharType="end"/>
      </w:r>
      <w:bookmarkEnd w:id="202"/>
      <w:r>
        <w:rPr>
          <w:rFonts w:hint="eastAsia"/>
        </w:rPr>
        <w:t xml:space="preserve"> </w:t>
      </w:r>
      <w:r w:rsidRPr="000C0CB4">
        <w:rPr>
          <w:rFonts w:hint="eastAsia"/>
        </w:rPr>
        <w:t>各個樣本轉換後的新數值。</w:t>
      </w:r>
      <w:bookmarkEnd w:id="201"/>
      <w:bookmarkEnd w:id="203"/>
    </w:p>
    <w:p w14:paraId="108DCD75" w14:textId="3F93B3FE" w:rsidR="00FE7C75" w:rsidRDefault="00FE7C75" w:rsidP="000C0CB4">
      <w:pPr>
        <w:pStyle w:val="aa"/>
      </w:pPr>
      <w:r w:rsidRPr="000C0CB4">
        <w:rPr>
          <w:noProof/>
        </w:rPr>
        <w:drawing>
          <wp:inline distT="0" distB="0" distL="0" distR="0" wp14:anchorId="1B129FC5" wp14:editId="29938176">
            <wp:extent cx="5039998" cy="1539645"/>
            <wp:effectExtent l="0" t="0" r="0"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039998" cy="1539645"/>
                    </a:xfrm>
                    <a:prstGeom prst="rect">
                      <a:avLst/>
                    </a:prstGeom>
                    <a:noFill/>
                  </pic:spPr>
                </pic:pic>
              </a:graphicData>
            </a:graphic>
          </wp:inline>
        </w:drawing>
      </w:r>
    </w:p>
    <w:p w14:paraId="206CEC65" w14:textId="6CA1566B" w:rsidR="001A4558" w:rsidRPr="001A4558" w:rsidRDefault="00B91786" w:rsidP="001A4558">
      <w:r>
        <w:rPr>
          <w:rFonts w:hint="eastAsia"/>
        </w:rPr>
        <w:t>此處也體現出了排序群組內特徵的重要</w:t>
      </w:r>
      <w:r w:rsidR="00210FC7">
        <w:rPr>
          <w:rFonts w:hint="eastAsia"/>
        </w:rPr>
        <w:t>性</w:t>
      </w:r>
      <w:r>
        <w:rPr>
          <w:rFonts w:hint="eastAsia"/>
        </w:rPr>
        <w:t>，</w:t>
      </w:r>
      <w:r w:rsidR="00FB1C3D">
        <w:rPr>
          <w:rFonts w:hint="eastAsia"/>
        </w:rPr>
        <w:t>有意義的</w:t>
      </w:r>
      <w:r w:rsidR="00210FC7">
        <w:rPr>
          <w:rFonts w:hint="eastAsia"/>
        </w:rPr>
        <w:t>排序</w:t>
      </w:r>
      <w:r w:rsidR="00FB1C3D">
        <w:rPr>
          <w:rFonts w:hint="eastAsia"/>
        </w:rPr>
        <w:t>將使得產生的數值資料更加的有利於機器學習模型進行分類任務。</w:t>
      </w:r>
    </w:p>
    <w:p w14:paraId="0F38EB48" w14:textId="7ED5A9C4" w:rsidR="00D32820" w:rsidRDefault="00D32820" w:rsidP="00D32820">
      <w:pPr>
        <w:pStyle w:val="3"/>
      </w:pPr>
      <w:bookmarkStart w:id="204" w:name="_Toc122553159"/>
      <w:bookmarkStart w:id="205" w:name="_Toc123328464"/>
      <w:r>
        <w:rPr>
          <w:rFonts w:hint="eastAsia"/>
        </w:rPr>
        <w:t>二進位十位數編碼數值排名</w:t>
      </w:r>
      <w:bookmarkEnd w:id="204"/>
      <w:bookmarkEnd w:id="205"/>
    </w:p>
    <w:p w14:paraId="1D3629F3" w14:textId="0114046F" w:rsidR="00FB155F" w:rsidRDefault="003D583A" w:rsidP="00FE34F0">
      <w:r w:rsidRPr="001E25BF">
        <w:rPr>
          <w:rFonts w:hint="eastAsia"/>
        </w:rPr>
        <w:t>針對各組排序過後的二元特徵組，進行二進碼十進數編碼，產生新的整數型別的類別變數，新資料的特徵個數將等於原先的二元特徵群組數，然而，新編碼過後的資料因為原先數字</w:t>
      </w:r>
      <w:r w:rsidRPr="001E25BF">
        <w:rPr>
          <w:rFonts w:hint="eastAsia"/>
        </w:rPr>
        <w:t>1</w:t>
      </w:r>
      <w:r w:rsidRPr="001E25BF">
        <w:rPr>
          <w:rFonts w:hint="eastAsia"/>
        </w:rPr>
        <w:t>的分布稀疏，也將導致</w:t>
      </w:r>
      <w:r>
        <w:rPr>
          <w:rFonts w:hint="eastAsia"/>
        </w:rPr>
        <w:t>編碼後的數值</w:t>
      </w:r>
      <w:proofErr w:type="gramStart"/>
      <w:r w:rsidRPr="001E25BF">
        <w:rPr>
          <w:rFonts w:hint="eastAsia"/>
        </w:rPr>
        <w:t>資料全距過</w:t>
      </w:r>
      <w:proofErr w:type="gramEnd"/>
      <w:r w:rsidRPr="001E25BF">
        <w:rPr>
          <w:rFonts w:hint="eastAsia"/>
        </w:rPr>
        <w:t>大、且分布稀疏</w:t>
      </w:r>
      <w:r w:rsidR="00FB1C3D">
        <w:rPr>
          <w:rFonts w:hint="eastAsia"/>
        </w:rPr>
        <w:t>。</w:t>
      </w:r>
      <w:r w:rsidRPr="001E25BF">
        <w:rPr>
          <w:rFonts w:hint="eastAsia"/>
        </w:rPr>
        <w:t>例如：若組內二元特徵的個數為十個，</w:t>
      </w:r>
      <w:proofErr w:type="gramStart"/>
      <w:r w:rsidRPr="001E25BF">
        <w:rPr>
          <w:rFonts w:hint="eastAsia"/>
        </w:rPr>
        <w:t>則此群組</w:t>
      </w:r>
      <w:proofErr w:type="gramEnd"/>
      <w:r w:rsidRPr="001E25BF">
        <w:rPr>
          <w:rFonts w:hint="eastAsia"/>
        </w:rPr>
        <w:t>編碼出的新數值特徵範圍將達到</w:t>
      </w:r>
      <w:r w:rsidRPr="001E25BF">
        <w:rPr>
          <w:rFonts w:hint="eastAsia"/>
        </w:rPr>
        <w:t>0</w:t>
      </w:r>
      <w:r w:rsidRPr="001E25BF">
        <w:rPr>
          <w:rFonts w:hint="eastAsia"/>
        </w:rPr>
        <w:t>至</w:t>
      </w:r>
      <w:r w:rsidRPr="001E25BF">
        <w:rPr>
          <w:rFonts w:hint="eastAsia"/>
        </w:rPr>
        <w:t>1024</w:t>
      </w:r>
      <w:r w:rsidRPr="001E25BF">
        <w:rPr>
          <w:rFonts w:hint="eastAsia"/>
        </w:rPr>
        <w:t>之間。為此，可透過排名編碼為了改善編碼後資料之間的稀疏程度，同時避免儲存過大正整數，導致整數溢位等問題</w:t>
      </w:r>
      <w:r w:rsidR="00FE34F0">
        <w:rPr>
          <w:rFonts w:hint="eastAsia"/>
        </w:rPr>
        <w:t>，如</w:t>
      </w:r>
      <w:r w:rsidR="0003546D">
        <w:fldChar w:fldCharType="begin"/>
      </w:r>
      <w:r w:rsidR="0003546D">
        <w:instrText xml:space="preserve"> </w:instrText>
      </w:r>
      <w:r w:rsidR="0003546D">
        <w:rPr>
          <w:rFonts w:hint="eastAsia"/>
        </w:rPr>
        <w:instrText>REF _Ref120718260 \h</w:instrText>
      </w:r>
      <w:r w:rsidR="0003546D">
        <w:instrText xml:space="preserve"> </w:instrText>
      </w:r>
      <w:r w:rsidR="0003546D">
        <w:fldChar w:fldCharType="separate"/>
      </w:r>
      <w:r w:rsidR="00F76BC5">
        <w:rPr>
          <w:rFonts w:hint="eastAsia"/>
        </w:rPr>
        <w:t>圖</w:t>
      </w:r>
      <w:r w:rsidR="00F76BC5">
        <w:rPr>
          <w:rFonts w:hint="eastAsia"/>
        </w:rPr>
        <w:t xml:space="preserve"> </w:t>
      </w:r>
      <w:r w:rsidR="00F76BC5">
        <w:rPr>
          <w:noProof/>
        </w:rPr>
        <w:t>3</w:t>
      </w:r>
      <w:r w:rsidR="00F76BC5">
        <w:t>.</w:t>
      </w:r>
      <w:r w:rsidR="00F76BC5">
        <w:rPr>
          <w:noProof/>
        </w:rPr>
        <w:t>14</w:t>
      </w:r>
      <w:r w:rsidR="0003546D">
        <w:fldChar w:fldCharType="end"/>
      </w:r>
      <w:r w:rsidR="00FE34F0">
        <w:rPr>
          <w:rFonts w:hint="eastAsia"/>
        </w:rPr>
        <w:t>所示，使用</w:t>
      </w:r>
      <w:r w:rsidR="00FE34F0">
        <w:t>Rank</w:t>
      </w:r>
      <w:r w:rsidR="00FE34F0">
        <w:rPr>
          <w:rFonts w:hint="eastAsia"/>
        </w:rPr>
        <w:t xml:space="preserve"> BCD</w:t>
      </w:r>
      <w:r w:rsidR="00DF58EE">
        <w:rPr>
          <w:rFonts w:hint="eastAsia"/>
        </w:rPr>
        <w:t>可</w:t>
      </w:r>
      <w:r w:rsidR="00FE34F0">
        <w:rPr>
          <w:rFonts w:hint="eastAsia"/>
        </w:rPr>
        <w:t>將原先</w:t>
      </w:r>
      <w:proofErr w:type="gramStart"/>
      <w:r w:rsidR="00FE34F0">
        <w:rPr>
          <w:rFonts w:hint="eastAsia"/>
        </w:rPr>
        <w:t>全距大</w:t>
      </w:r>
      <w:proofErr w:type="gramEnd"/>
      <w:r w:rsidR="00FE34F0">
        <w:rPr>
          <w:rFonts w:hint="eastAsia"/>
        </w:rPr>
        <w:t>的</w:t>
      </w:r>
      <w:r w:rsidR="00FE34F0">
        <w:rPr>
          <w:rFonts w:hint="eastAsia"/>
        </w:rPr>
        <w:t>BCD</w:t>
      </w:r>
      <w:r w:rsidR="00FE34F0">
        <w:rPr>
          <w:rFonts w:hint="eastAsia"/>
        </w:rPr>
        <w:t>數值，以較小的</w:t>
      </w:r>
      <w:proofErr w:type="gramStart"/>
      <w:r w:rsidR="00FE34F0">
        <w:rPr>
          <w:rFonts w:hint="eastAsia"/>
        </w:rPr>
        <w:t>樣本全距描述</w:t>
      </w:r>
      <w:proofErr w:type="gramEnd"/>
      <w:r w:rsidRPr="001E25BF">
        <w:rPr>
          <w:rFonts w:hint="eastAsia"/>
        </w:rPr>
        <w:t>。</w:t>
      </w:r>
    </w:p>
    <w:p w14:paraId="19D5F0C5" w14:textId="77777777" w:rsidR="0003546D" w:rsidRDefault="00684ED5" w:rsidP="0003546D">
      <w:pPr>
        <w:pStyle w:val="aa"/>
        <w:keepNext/>
      </w:pPr>
      <w:r w:rsidRPr="0003546D">
        <w:rPr>
          <w:noProof/>
        </w:rPr>
        <w:lastRenderedPageBreak/>
        <w:drawing>
          <wp:inline distT="0" distB="0" distL="0" distR="0" wp14:anchorId="18889D3A" wp14:editId="451B3DD8">
            <wp:extent cx="5373586" cy="262536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73586" cy="2625368"/>
                    </a:xfrm>
                    <a:prstGeom prst="rect">
                      <a:avLst/>
                    </a:prstGeom>
                    <a:noFill/>
                  </pic:spPr>
                </pic:pic>
              </a:graphicData>
            </a:graphic>
          </wp:inline>
        </w:drawing>
      </w:r>
    </w:p>
    <w:p w14:paraId="4513AE48" w14:textId="0257C5EF" w:rsidR="00FE34F0" w:rsidRDefault="0003546D" w:rsidP="0003546D">
      <w:pPr>
        <w:pStyle w:val="af5"/>
      </w:pPr>
      <w:bookmarkStart w:id="206" w:name="_Ref120718260"/>
      <w:bookmarkStart w:id="207" w:name="_Toc12332852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14</w:t>
      </w:r>
      <w:r w:rsidR="00F85191">
        <w:fldChar w:fldCharType="end"/>
      </w:r>
      <w:bookmarkEnd w:id="206"/>
      <w:r>
        <w:rPr>
          <w:rFonts w:hint="eastAsia"/>
        </w:rPr>
        <w:t xml:space="preserve"> </w:t>
      </w:r>
      <w:r w:rsidRPr="0003546D">
        <w:rPr>
          <w:rFonts w:hint="eastAsia"/>
          <w:sz w:val="24"/>
          <w:szCs w:val="22"/>
        </w:rPr>
        <w:t xml:space="preserve"> </w:t>
      </w:r>
      <w:r w:rsidRPr="0003546D">
        <w:rPr>
          <w:rFonts w:hint="eastAsia"/>
        </w:rPr>
        <w:t>BCD</w:t>
      </w:r>
      <w:r w:rsidRPr="0003546D">
        <w:rPr>
          <w:rFonts w:hint="eastAsia"/>
        </w:rPr>
        <w:t>與</w:t>
      </w:r>
      <w:r w:rsidRPr="0003546D">
        <w:rPr>
          <w:rFonts w:hint="eastAsia"/>
        </w:rPr>
        <w:t>Rank BCD</w:t>
      </w:r>
      <w:r w:rsidRPr="0003546D">
        <w:rPr>
          <w:rFonts w:hint="eastAsia"/>
        </w:rPr>
        <w:t>對於新編碼後的特徵分布比較。</w:t>
      </w:r>
      <w:bookmarkEnd w:id="207"/>
    </w:p>
    <w:p w14:paraId="68A9D33E" w14:textId="5619EF7A" w:rsidR="00CE528B" w:rsidRDefault="00CE528B">
      <w:pPr>
        <w:spacing w:line="240" w:lineRule="auto"/>
        <w:ind w:firstLine="0"/>
        <w:jc w:val="left"/>
      </w:pPr>
      <w:r>
        <w:br w:type="page"/>
      </w:r>
    </w:p>
    <w:p w14:paraId="1718761E" w14:textId="4F936D68" w:rsidR="00973E15" w:rsidRDefault="007F03DE" w:rsidP="00973E15">
      <w:pPr>
        <w:pStyle w:val="2"/>
      </w:pPr>
      <w:bookmarkStart w:id="208" w:name="_Toc120651193"/>
      <w:bookmarkStart w:id="209" w:name="_Toc122553160"/>
      <w:bookmarkStart w:id="210" w:name="_Toc123328465"/>
      <w:bookmarkEnd w:id="208"/>
      <w:r>
        <w:rPr>
          <w:rFonts w:hint="eastAsia"/>
        </w:rPr>
        <w:lastRenderedPageBreak/>
        <w:t>二元</w:t>
      </w:r>
      <w:proofErr w:type="gramStart"/>
      <w:r w:rsidR="00A038EB">
        <w:rPr>
          <w:rFonts w:hint="eastAsia"/>
        </w:rPr>
        <w:t>特徵</w:t>
      </w:r>
      <w:r>
        <w:rPr>
          <w:rFonts w:hint="eastAsia"/>
        </w:rPr>
        <w:t>降維</w:t>
      </w:r>
      <w:r w:rsidR="00A038EB">
        <w:rPr>
          <w:rFonts w:hint="eastAsia"/>
        </w:rPr>
        <w:t>技術</w:t>
      </w:r>
      <w:bookmarkEnd w:id="209"/>
      <w:bookmarkEnd w:id="210"/>
      <w:proofErr w:type="gramEnd"/>
    </w:p>
    <w:p w14:paraId="7EF3CCEA" w14:textId="37FE928F" w:rsidR="00014F41" w:rsidRDefault="007F03DE" w:rsidP="00135DE4">
      <w:pPr>
        <w:rPr>
          <w:rStyle w:val="af3"/>
          <w:color w:val="auto"/>
        </w:rPr>
      </w:pPr>
      <w:r>
        <w:rPr>
          <w:rFonts w:hint="eastAsia"/>
        </w:rPr>
        <w:t>本研究發展的二元變數編碼方式也可以做為</w:t>
      </w:r>
      <w:r w:rsidR="00874ECF">
        <w:rPr>
          <w:rFonts w:hint="eastAsia"/>
        </w:rPr>
        <w:t>二元資料</w:t>
      </w:r>
      <w:proofErr w:type="gramStart"/>
      <w:r w:rsidR="00874ECF">
        <w:rPr>
          <w:rFonts w:hint="eastAsia"/>
        </w:rPr>
        <w:t>的</w:t>
      </w:r>
      <w:r w:rsidR="009368C4">
        <w:rPr>
          <w:rFonts w:hint="eastAsia"/>
        </w:rPr>
        <w:t>降維方法</w:t>
      </w:r>
      <w:proofErr w:type="gramEnd"/>
      <w:r w:rsidR="009368C4">
        <w:rPr>
          <w:rFonts w:hint="eastAsia"/>
        </w:rPr>
        <w:t>來使用。</w:t>
      </w:r>
      <w:r w:rsidR="00A86579">
        <w:rPr>
          <w:rFonts w:hint="eastAsia"/>
        </w:rPr>
        <w:t>只需選定群組與排序方式，便能</w:t>
      </w:r>
      <w:r w:rsidR="00C359C5">
        <w:rPr>
          <w:rFonts w:hint="eastAsia"/>
        </w:rPr>
        <w:t>將原先</w:t>
      </w:r>
      <w:r w:rsidR="00A86579">
        <w:rPr>
          <w:rFonts w:hint="eastAsia"/>
        </w:rPr>
        <w:t>總共為</w:t>
      </w:r>
      <m:oMath>
        <m:r>
          <w:rPr>
            <w:rStyle w:val="af3"/>
            <w:rFonts w:ascii="Cambria Math" w:hAnsi="Cambria Math"/>
            <w:color w:val="auto"/>
          </w:rPr>
          <m:t>n</m:t>
        </m:r>
      </m:oMath>
      <w:r w:rsidR="00A86579" w:rsidRPr="00A86579">
        <w:rPr>
          <w:rStyle w:val="af3"/>
          <w:rFonts w:hint="eastAsia"/>
          <w:color w:val="auto"/>
        </w:rPr>
        <w:t>維度</w:t>
      </w:r>
      <w:r w:rsidR="00A86579">
        <w:rPr>
          <w:rStyle w:val="af3"/>
          <w:rFonts w:hint="eastAsia"/>
          <w:color w:val="auto"/>
        </w:rPr>
        <w:t>的二元資料，轉變成僅具有</w:t>
      </w:r>
      <m:oMath>
        <m:r>
          <w:rPr>
            <w:rStyle w:val="af3"/>
            <w:rFonts w:ascii="Cambria Math" w:hAnsi="Cambria Math"/>
            <w:color w:val="auto"/>
          </w:rPr>
          <m:t>m</m:t>
        </m:r>
      </m:oMath>
      <w:r w:rsidR="00A86579" w:rsidRPr="00A86579">
        <w:rPr>
          <w:rStyle w:val="af3"/>
          <w:rFonts w:hint="eastAsia"/>
          <w:color w:val="auto"/>
        </w:rPr>
        <w:t>維度</w:t>
      </w:r>
      <w:r w:rsidR="00A86579">
        <w:rPr>
          <w:rStyle w:val="af3"/>
          <w:rFonts w:hint="eastAsia"/>
          <w:color w:val="auto"/>
        </w:rPr>
        <w:t>的數值資料</w:t>
      </w:r>
      <w:r w:rsidR="002C287F">
        <w:rPr>
          <w:rStyle w:val="af3"/>
          <w:rFonts w:hint="eastAsia"/>
          <w:color w:val="auto"/>
        </w:rPr>
        <w:t>，</w:t>
      </w:r>
      <m:oMath>
        <m:r>
          <w:rPr>
            <w:rStyle w:val="afb"/>
          </w:rPr>
          <m:t>0</m:t>
        </m:r>
        <m:r>
          <w:rPr>
            <w:rStyle w:val="afb"/>
            <w:rFonts w:hint="eastAsia"/>
          </w:rPr>
          <m:t>&lt;</m:t>
        </m:r>
        <m:r>
          <w:rPr>
            <w:rStyle w:val="afb"/>
          </w:rPr>
          <m:t>m≤n</m:t>
        </m:r>
      </m:oMath>
      <w:r w:rsidR="00A86579">
        <w:rPr>
          <w:rStyle w:val="af3"/>
          <w:rFonts w:hint="eastAsia"/>
          <w:color w:val="auto"/>
        </w:rPr>
        <w:t>。</w:t>
      </w:r>
      <w:r w:rsidR="00553FE1">
        <w:rPr>
          <w:rStyle w:val="af3"/>
          <w:rFonts w:hint="eastAsia"/>
          <w:color w:val="auto"/>
        </w:rPr>
        <w:t>依據動物園資料為例，</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F76BC5">
        <w:rPr>
          <w:rFonts w:hint="eastAsia"/>
        </w:rPr>
        <w:t>圖</w:t>
      </w:r>
      <w:r w:rsidR="00F76BC5">
        <w:rPr>
          <w:rFonts w:hint="eastAsia"/>
        </w:rPr>
        <w:t xml:space="preserve"> </w:t>
      </w:r>
      <w:r w:rsidR="00F76BC5">
        <w:rPr>
          <w:noProof/>
        </w:rPr>
        <w:t>3</w:t>
      </w:r>
      <w:r w:rsidR="00F76BC5">
        <w:t>.</w:t>
      </w:r>
      <w:r w:rsidR="00F76BC5">
        <w:rPr>
          <w:noProof/>
        </w:rPr>
        <w:t>6</w:t>
      </w:r>
      <w:r w:rsidR="0003546D">
        <w:rPr>
          <w:rStyle w:val="af3"/>
          <w:color w:val="auto"/>
        </w:rPr>
        <w:fldChar w:fldCharType="end"/>
      </w:r>
      <w:r w:rsidR="00553FE1">
        <w:rPr>
          <w:rStyle w:val="af3"/>
          <w:rFonts w:hint="eastAsia"/>
          <w:color w:val="auto"/>
        </w:rPr>
        <w:t>中共群組了十八</w:t>
      </w:r>
      <w:proofErr w:type="gramStart"/>
      <w:r w:rsidR="00553FE1">
        <w:rPr>
          <w:rStyle w:val="af3"/>
          <w:rFonts w:hint="eastAsia"/>
          <w:color w:val="auto"/>
        </w:rPr>
        <w:t>個</w:t>
      </w:r>
      <w:proofErr w:type="gramEnd"/>
      <w:r w:rsidR="00553FE1">
        <w:rPr>
          <w:rStyle w:val="af3"/>
          <w:rFonts w:hint="eastAsia"/>
          <w:color w:val="auto"/>
        </w:rPr>
        <w:t>二元特徵進入三個特徵組中，而後再經由排序與</w:t>
      </w:r>
      <w:r w:rsidR="00553FE1">
        <w:rPr>
          <w:rStyle w:val="af3"/>
          <w:rFonts w:hint="eastAsia"/>
          <w:color w:val="auto"/>
        </w:rPr>
        <w:t>BCD</w:t>
      </w:r>
      <w:r w:rsidR="00553FE1">
        <w:rPr>
          <w:rStyle w:val="af3"/>
          <w:rFonts w:hint="eastAsia"/>
          <w:color w:val="auto"/>
        </w:rPr>
        <w:t>產生數值資料，即代表著資料特徵個數由十八</w:t>
      </w:r>
      <w:proofErr w:type="gramStart"/>
      <w:r w:rsidR="00553FE1">
        <w:rPr>
          <w:rStyle w:val="af3"/>
          <w:rFonts w:hint="eastAsia"/>
          <w:color w:val="auto"/>
        </w:rPr>
        <w:t>縮減至了三個</w:t>
      </w:r>
      <w:proofErr w:type="gramEnd"/>
      <w:r w:rsidR="00553FE1">
        <w:rPr>
          <w:rStyle w:val="af3"/>
          <w:rFonts w:hint="eastAsia"/>
          <w:color w:val="auto"/>
        </w:rPr>
        <w:t>特徵之中。本研究的方法中特徵組個數可以</w:t>
      </w:r>
      <w:r w:rsidR="00B2357F">
        <w:rPr>
          <w:rStyle w:val="af3"/>
          <w:rFonts w:hint="eastAsia"/>
          <w:color w:val="auto"/>
        </w:rPr>
        <w:t>進行調整，</w:t>
      </w:r>
      <w:r w:rsidR="00AD2E5B">
        <w:rPr>
          <w:rStyle w:val="af3"/>
          <w:rFonts w:hint="eastAsia"/>
          <w:color w:val="auto"/>
        </w:rPr>
        <w:t>若將群組個數設定成二維或是三維，即可將原先多維度的二元資料投影至可視覺化的維度進行分析，亦可同時比較不同排序與群組方式的有效度。</w:t>
      </w:r>
    </w:p>
    <w:p w14:paraId="248BCE06" w14:textId="77777777" w:rsidR="0003546D" w:rsidRDefault="00135DE4" w:rsidP="0003546D">
      <w:pPr>
        <w:pStyle w:val="aa"/>
        <w:keepNext/>
      </w:pPr>
      <w:r w:rsidRPr="0003546D">
        <w:rPr>
          <w:noProof/>
        </w:rPr>
        <w:drawing>
          <wp:inline distT="0" distB="0" distL="0" distR="0" wp14:anchorId="182C927A" wp14:editId="0E11B40A">
            <wp:extent cx="5400000" cy="2191764"/>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400000" cy="2191764"/>
                    </a:xfrm>
                    <a:prstGeom prst="rect">
                      <a:avLst/>
                    </a:prstGeom>
                    <a:noFill/>
                  </pic:spPr>
                </pic:pic>
              </a:graphicData>
            </a:graphic>
          </wp:inline>
        </w:drawing>
      </w:r>
    </w:p>
    <w:p w14:paraId="448F0FAE" w14:textId="3E56E86E" w:rsidR="00135DE4" w:rsidRDefault="0003546D" w:rsidP="0003546D">
      <w:pPr>
        <w:pStyle w:val="af5"/>
      </w:pPr>
      <w:bookmarkStart w:id="211" w:name="_Ref120718368"/>
      <w:bookmarkStart w:id="212" w:name="_Toc12332852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15</w:t>
      </w:r>
      <w:r w:rsidR="00F85191">
        <w:fldChar w:fldCharType="end"/>
      </w:r>
      <w:bookmarkEnd w:id="211"/>
      <w:r>
        <w:rPr>
          <w:rFonts w:hint="eastAsia"/>
        </w:rPr>
        <w:t xml:space="preserve"> </w:t>
      </w:r>
      <w:r w:rsidRPr="0003546D">
        <w:rPr>
          <w:rFonts w:hint="eastAsia"/>
        </w:rPr>
        <w:t>呈現整體二元資料</w:t>
      </w:r>
      <w:proofErr w:type="gramStart"/>
      <w:r w:rsidRPr="0003546D">
        <w:rPr>
          <w:rFonts w:hint="eastAsia"/>
        </w:rPr>
        <w:t>降維至三維後</w:t>
      </w:r>
      <w:proofErr w:type="gramEnd"/>
      <w:r w:rsidRPr="0003546D">
        <w:rPr>
          <w:rFonts w:hint="eastAsia"/>
        </w:rPr>
        <w:t>的資料分佈，依據特徵純粹度、隨機與特徵和排序方式。</w:t>
      </w:r>
      <w:bookmarkEnd w:id="212"/>
    </w:p>
    <w:p w14:paraId="1EDE373B" w14:textId="63D9945E" w:rsidR="000B443B" w:rsidRDefault="008007ED" w:rsidP="008007ED">
      <w:pPr>
        <w:rPr>
          <w:rStyle w:val="af3"/>
          <w:color w:val="auto"/>
        </w:rPr>
      </w:pPr>
      <w:r>
        <w:rPr>
          <w:rStyle w:val="af3"/>
          <w:rFonts w:hint="eastAsia"/>
          <w:color w:val="auto"/>
        </w:rPr>
        <w:t>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_Ref120718368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F76BC5">
        <w:rPr>
          <w:rFonts w:hint="eastAsia"/>
        </w:rPr>
        <w:t>圖</w:t>
      </w:r>
      <w:r w:rsidR="00F76BC5">
        <w:rPr>
          <w:rFonts w:hint="eastAsia"/>
        </w:rPr>
        <w:t xml:space="preserve"> </w:t>
      </w:r>
      <w:r w:rsidR="00F76BC5">
        <w:rPr>
          <w:noProof/>
        </w:rPr>
        <w:t>3</w:t>
      </w:r>
      <w:r w:rsidR="00F76BC5">
        <w:t>.</w:t>
      </w:r>
      <w:r w:rsidR="00F76BC5">
        <w:rPr>
          <w:noProof/>
        </w:rPr>
        <w:t>15</w:t>
      </w:r>
      <w:r w:rsidR="0003546D">
        <w:rPr>
          <w:rStyle w:val="af3"/>
          <w:color w:val="auto"/>
        </w:rPr>
        <w:fldChar w:fldCharType="end"/>
      </w:r>
      <w:r>
        <w:rPr>
          <w:rStyle w:val="af3"/>
          <w:rFonts w:hint="eastAsia"/>
          <w:color w:val="auto"/>
        </w:rPr>
        <w:t>，即是根據案例分析的資料</w:t>
      </w:r>
      <w:r w:rsidR="002163D7">
        <w:rPr>
          <w:rStyle w:val="af3"/>
          <w:rFonts w:hint="eastAsia"/>
          <w:color w:val="auto"/>
        </w:rPr>
        <w:t>、使用</w:t>
      </w:r>
      <w:r>
        <w:rPr>
          <w:rStyle w:val="af3"/>
          <w:rFonts w:hint="eastAsia"/>
          <w:color w:val="auto"/>
        </w:rPr>
        <w:t>相同群組方式</w:t>
      </w:r>
      <w:r w:rsidR="002163D7">
        <w:rPr>
          <w:rStyle w:val="af3"/>
          <w:rFonts w:hint="eastAsia"/>
          <w:color w:val="auto"/>
        </w:rPr>
        <w:t>；但依照</w:t>
      </w:r>
      <w:r>
        <w:rPr>
          <w:rStyle w:val="af3"/>
          <w:rFonts w:hint="eastAsia"/>
          <w:color w:val="auto"/>
        </w:rPr>
        <w:t>不相同的特徵排序，將整體資料降至三</w:t>
      </w:r>
      <w:proofErr w:type="gramStart"/>
      <w:r>
        <w:rPr>
          <w:rStyle w:val="af3"/>
          <w:rFonts w:hint="eastAsia"/>
          <w:color w:val="auto"/>
        </w:rPr>
        <w:t>維後</w:t>
      </w:r>
      <w:proofErr w:type="gramEnd"/>
      <w:r>
        <w:rPr>
          <w:rStyle w:val="af3"/>
          <w:rFonts w:hint="eastAsia"/>
          <w:color w:val="auto"/>
        </w:rPr>
        <w:t>，新的數值分佈；可以發現相較於根據特徵純粹度排列，隨機排列無法有效的聚集相同類別於同一處</w:t>
      </w:r>
      <w:r w:rsidR="000B443B">
        <w:rPr>
          <w:rStyle w:val="af3"/>
          <w:rFonts w:hint="eastAsia"/>
          <w:color w:val="auto"/>
        </w:rPr>
        <w:t>，且資料分佈的更為寬廣</w:t>
      </w:r>
      <w:r>
        <w:rPr>
          <w:rStyle w:val="af3"/>
          <w:rFonts w:hint="eastAsia"/>
          <w:color w:val="auto"/>
        </w:rPr>
        <w:t>。</w:t>
      </w:r>
    </w:p>
    <w:p w14:paraId="605B797F" w14:textId="3FDEB467" w:rsidR="008007ED" w:rsidRDefault="002163D7" w:rsidP="008007ED">
      <w:pPr>
        <w:rPr>
          <w:rStyle w:val="af3"/>
          <w:color w:val="auto"/>
        </w:rPr>
      </w:pPr>
      <w:r>
        <w:rPr>
          <w:rStyle w:val="af3"/>
          <w:rFonts w:hint="eastAsia"/>
          <w:color w:val="auto"/>
        </w:rPr>
        <w:t>在</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_Ref120718447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F76BC5">
        <w:rPr>
          <w:rFonts w:hint="eastAsia"/>
        </w:rPr>
        <w:t>圖</w:t>
      </w:r>
      <w:r w:rsidR="00F76BC5">
        <w:rPr>
          <w:rFonts w:hint="eastAsia"/>
        </w:rPr>
        <w:t xml:space="preserve"> </w:t>
      </w:r>
      <w:r w:rsidR="00F76BC5">
        <w:rPr>
          <w:noProof/>
        </w:rPr>
        <w:t>3</w:t>
      </w:r>
      <w:r w:rsidR="00F76BC5">
        <w:t>.</w:t>
      </w:r>
      <w:r w:rsidR="00F76BC5">
        <w:rPr>
          <w:noProof/>
        </w:rPr>
        <w:t>16</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_Ref120718449 \h </w:instrText>
      </w:r>
      <w:r w:rsidR="0003546D">
        <w:rPr>
          <w:rStyle w:val="af3"/>
          <w:color w:val="auto"/>
        </w:rPr>
      </w:r>
      <w:r w:rsidR="0003546D">
        <w:rPr>
          <w:rStyle w:val="af3"/>
          <w:color w:val="auto"/>
        </w:rPr>
        <w:fldChar w:fldCharType="separate"/>
      </w:r>
      <w:r w:rsidR="00F76BC5">
        <w:rPr>
          <w:rFonts w:hint="eastAsia"/>
        </w:rPr>
        <w:t>圖</w:t>
      </w:r>
      <w:r w:rsidR="00F76BC5">
        <w:rPr>
          <w:rFonts w:hint="eastAsia"/>
        </w:rPr>
        <w:t xml:space="preserve"> </w:t>
      </w:r>
      <w:r w:rsidR="00F76BC5">
        <w:rPr>
          <w:noProof/>
        </w:rPr>
        <w:t>3</w:t>
      </w:r>
      <w:r w:rsidR="00F76BC5">
        <w:t>.</w:t>
      </w:r>
      <w:r w:rsidR="00F76BC5">
        <w:rPr>
          <w:noProof/>
        </w:rPr>
        <w:t>17</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_Ref120718453 \h </w:instrText>
      </w:r>
      <w:r w:rsidR="0003546D">
        <w:rPr>
          <w:rStyle w:val="af3"/>
          <w:color w:val="auto"/>
        </w:rPr>
      </w:r>
      <w:r w:rsidR="0003546D">
        <w:rPr>
          <w:rStyle w:val="af3"/>
          <w:color w:val="auto"/>
        </w:rPr>
        <w:fldChar w:fldCharType="separate"/>
      </w:r>
      <w:r w:rsidR="00F76BC5">
        <w:rPr>
          <w:rFonts w:hint="eastAsia"/>
        </w:rPr>
        <w:t>圖</w:t>
      </w:r>
      <w:r w:rsidR="00F76BC5">
        <w:rPr>
          <w:rFonts w:hint="eastAsia"/>
        </w:rPr>
        <w:t xml:space="preserve"> </w:t>
      </w:r>
      <w:r w:rsidR="00F76BC5">
        <w:rPr>
          <w:noProof/>
        </w:rPr>
        <w:t>3</w:t>
      </w:r>
      <w:r w:rsidR="00F76BC5">
        <w:t>.</w:t>
      </w:r>
      <w:r w:rsidR="00F76BC5">
        <w:rPr>
          <w:noProof/>
        </w:rPr>
        <w:t>18</w:t>
      </w:r>
      <w:r w:rsidR="0003546D">
        <w:rPr>
          <w:rStyle w:val="af3"/>
          <w:color w:val="auto"/>
        </w:rPr>
        <w:fldChar w:fldCharType="end"/>
      </w:r>
      <w:r>
        <w:rPr>
          <w:rStyle w:val="af3"/>
          <w:rFonts w:hint="eastAsia"/>
          <w:color w:val="auto"/>
        </w:rPr>
        <w:t>中，</w:t>
      </w:r>
      <w:r w:rsidR="000B443B">
        <w:rPr>
          <w:rStyle w:val="af3"/>
          <w:rFonts w:hint="eastAsia"/>
          <w:color w:val="auto"/>
        </w:rPr>
        <w:t>則</w:t>
      </w:r>
      <w:r>
        <w:rPr>
          <w:rStyle w:val="af3"/>
          <w:rFonts w:hint="eastAsia"/>
          <w:color w:val="auto"/>
        </w:rPr>
        <w:t>呈現</w:t>
      </w:r>
      <w:r w:rsidR="00687047">
        <w:rPr>
          <w:rStyle w:val="af3"/>
          <w:rFonts w:hint="eastAsia"/>
          <w:color w:val="auto"/>
        </w:rPr>
        <w:t>降至二維度後的資料分布，</w:t>
      </w:r>
      <w:r w:rsidR="0093523C">
        <w:rPr>
          <w:rStyle w:val="af3"/>
          <w:rFonts w:hint="eastAsia"/>
          <w:color w:val="auto"/>
        </w:rPr>
        <w:t>同時將如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_Ref120717420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F76BC5">
        <w:rPr>
          <w:rFonts w:hint="eastAsia"/>
        </w:rPr>
        <w:t>圖</w:t>
      </w:r>
      <w:r w:rsidR="00F76BC5">
        <w:rPr>
          <w:rFonts w:hint="eastAsia"/>
        </w:rPr>
        <w:t xml:space="preserve"> </w:t>
      </w:r>
      <w:r w:rsidR="00F76BC5">
        <w:rPr>
          <w:noProof/>
        </w:rPr>
        <w:t>3</w:t>
      </w:r>
      <w:r w:rsidR="00F76BC5">
        <w:t>.</w:t>
      </w:r>
      <w:r w:rsidR="00F76BC5">
        <w:rPr>
          <w:noProof/>
        </w:rPr>
        <w:t>7</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_Ref120717422 \h </w:instrText>
      </w:r>
      <w:r w:rsidR="0003546D">
        <w:rPr>
          <w:rStyle w:val="af3"/>
          <w:color w:val="auto"/>
        </w:rPr>
      </w:r>
      <w:r w:rsidR="0003546D">
        <w:rPr>
          <w:rStyle w:val="af3"/>
          <w:color w:val="auto"/>
        </w:rPr>
        <w:fldChar w:fldCharType="separate"/>
      </w:r>
      <w:r w:rsidR="00F76BC5">
        <w:rPr>
          <w:rFonts w:hint="eastAsia"/>
        </w:rPr>
        <w:t>圖</w:t>
      </w:r>
      <w:r w:rsidR="00F76BC5">
        <w:rPr>
          <w:rFonts w:hint="eastAsia"/>
        </w:rPr>
        <w:t xml:space="preserve"> </w:t>
      </w:r>
      <w:r w:rsidR="00F76BC5">
        <w:rPr>
          <w:noProof/>
        </w:rPr>
        <w:t>3</w:t>
      </w:r>
      <w:r w:rsidR="00F76BC5">
        <w:t>.</w:t>
      </w:r>
      <w:r w:rsidR="00F76BC5">
        <w:rPr>
          <w:noProof/>
        </w:rPr>
        <w:t>8</w:t>
      </w:r>
      <w:r w:rsidR="0003546D">
        <w:rPr>
          <w:rStyle w:val="af3"/>
          <w:color w:val="auto"/>
        </w:rPr>
        <w:fldChar w:fldCharType="end"/>
      </w:r>
      <w:r w:rsidR="0093523C">
        <w:rPr>
          <w:rStyle w:val="af3"/>
          <w:rFonts w:hint="eastAsia"/>
          <w:color w:val="auto"/>
        </w:rPr>
        <w:t>中的兩新數值資料做分佈度對比</w:t>
      </w:r>
      <w:r w:rsidR="000B443B">
        <w:rPr>
          <w:rStyle w:val="af3"/>
          <w:rFonts w:hint="eastAsia"/>
          <w:color w:val="auto"/>
        </w:rPr>
        <w:t>；</w:t>
      </w:r>
      <w:r w:rsidR="00914FBC">
        <w:rPr>
          <w:rStyle w:val="af3"/>
          <w:rFonts w:hint="eastAsia"/>
          <w:color w:val="auto"/>
        </w:rPr>
        <w:t>於此更</w:t>
      </w:r>
      <w:r>
        <w:rPr>
          <w:rStyle w:val="af3"/>
          <w:rFonts w:hint="eastAsia"/>
          <w:color w:val="auto"/>
        </w:rPr>
        <w:t>可</w:t>
      </w:r>
      <w:r w:rsidR="00914FBC">
        <w:rPr>
          <w:rStyle w:val="af3"/>
          <w:rFonts w:hint="eastAsia"/>
          <w:color w:val="auto"/>
        </w:rPr>
        <w:t>見</w:t>
      </w:r>
      <w:r>
        <w:rPr>
          <w:rStyle w:val="af3"/>
          <w:rFonts w:hint="eastAsia"/>
          <w:color w:val="auto"/>
        </w:rPr>
        <w:t>排序對於編碼後資料後的差異</w:t>
      </w:r>
      <w:r w:rsidR="00687047">
        <w:rPr>
          <w:rStyle w:val="af3"/>
          <w:rFonts w:hint="eastAsia"/>
          <w:color w:val="auto"/>
        </w:rPr>
        <w:t>；比起隨機排序，特徵純粹度的排序更能產生適合分類的數值資料</w:t>
      </w:r>
      <w:r w:rsidR="002F1EB6">
        <w:rPr>
          <w:rStyle w:val="af3"/>
          <w:rFonts w:hint="eastAsia"/>
          <w:color w:val="auto"/>
        </w:rPr>
        <w:t>，</w:t>
      </w:r>
      <w:r w:rsidR="005515C4">
        <w:rPr>
          <w:rStyle w:val="af3"/>
          <w:rFonts w:hint="eastAsia"/>
          <w:color w:val="auto"/>
        </w:rPr>
        <w:t>投影了</w:t>
      </w:r>
      <w:r w:rsidR="000772C0">
        <w:rPr>
          <w:rStyle w:val="af3"/>
          <w:rFonts w:hint="eastAsia"/>
          <w:color w:val="auto"/>
        </w:rPr>
        <w:t>兩種類別</w:t>
      </w:r>
      <w:r w:rsidR="005515C4">
        <w:rPr>
          <w:rStyle w:val="af3"/>
          <w:rFonts w:hint="eastAsia"/>
          <w:color w:val="auto"/>
        </w:rPr>
        <w:t>資料</w:t>
      </w:r>
      <w:proofErr w:type="gramStart"/>
      <w:r w:rsidR="005515C4">
        <w:rPr>
          <w:rStyle w:val="af3"/>
          <w:rFonts w:hint="eastAsia"/>
          <w:color w:val="auto"/>
        </w:rPr>
        <w:t>至數線</w:t>
      </w:r>
      <w:r w:rsidR="000772C0">
        <w:rPr>
          <w:rStyle w:val="af3"/>
          <w:rFonts w:hint="eastAsia"/>
          <w:color w:val="auto"/>
        </w:rPr>
        <w:t>的</w:t>
      </w:r>
      <w:proofErr w:type="gramEnd"/>
      <w:r w:rsidR="005515C4">
        <w:rPr>
          <w:rStyle w:val="af3"/>
          <w:rFonts w:hint="eastAsia"/>
          <w:color w:val="auto"/>
        </w:rPr>
        <w:t>兩端，</w:t>
      </w:r>
      <w:r w:rsidR="000B443B">
        <w:rPr>
          <w:rStyle w:val="af3"/>
          <w:rFonts w:hint="eastAsia"/>
          <w:color w:val="auto"/>
        </w:rPr>
        <w:t>得以讓編碼後的數值資料</w:t>
      </w:r>
      <w:r w:rsidR="0093523C">
        <w:rPr>
          <w:rStyle w:val="af3"/>
          <w:rFonts w:hint="eastAsia"/>
          <w:color w:val="auto"/>
        </w:rPr>
        <w:t>更易以類別區分</w:t>
      </w:r>
      <w:r w:rsidR="00914FBC">
        <w:rPr>
          <w:rStyle w:val="af3"/>
          <w:rFonts w:hint="eastAsia"/>
          <w:color w:val="auto"/>
        </w:rPr>
        <w:t>；反觀隨機排列，兩類資料則與彼此相混雜，無法找出適合</w:t>
      </w:r>
      <w:proofErr w:type="gramStart"/>
      <w:r w:rsidR="00914FBC">
        <w:rPr>
          <w:rStyle w:val="af3"/>
          <w:rFonts w:hint="eastAsia"/>
          <w:color w:val="auto"/>
        </w:rPr>
        <w:t>的切分點</w:t>
      </w:r>
      <w:proofErr w:type="gramEnd"/>
      <w:r w:rsidR="00914FBC">
        <w:rPr>
          <w:rStyle w:val="af3"/>
          <w:rFonts w:hint="eastAsia"/>
          <w:color w:val="auto"/>
        </w:rPr>
        <w:t>來區隔特徵。</w:t>
      </w:r>
    </w:p>
    <w:p w14:paraId="564A7024" w14:textId="77777777" w:rsidR="0003546D" w:rsidRDefault="00500CEB" w:rsidP="0003546D">
      <w:pPr>
        <w:pStyle w:val="aa"/>
        <w:keepNext/>
      </w:pPr>
      <w:r w:rsidRPr="0003546D">
        <w:rPr>
          <w:noProof/>
        </w:rPr>
        <w:lastRenderedPageBreak/>
        <w:drawing>
          <wp:inline distT="0" distB="0" distL="0" distR="0" wp14:anchorId="4283975C" wp14:editId="367E9426">
            <wp:extent cx="4320000" cy="3756522"/>
            <wp:effectExtent l="0" t="0" r="4445" b="0"/>
            <wp:docPr id="16" name="圖片 5">
              <a:extLst xmlns:a="http://schemas.openxmlformats.org/drawingml/2006/main">
                <a:ext uri="{FF2B5EF4-FFF2-40B4-BE49-F238E27FC236}">
                  <a16:creationId xmlns:a16="http://schemas.microsoft.com/office/drawing/2014/main" id="{B260EC21-3D79-4F54-A830-69B27B60F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B260EC21-3D79-4F54-A830-69B27B60FE56}"/>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0E710E3" w14:textId="7D81C57C" w:rsidR="00C46AD6" w:rsidRDefault="0003546D" w:rsidP="0003546D">
      <w:pPr>
        <w:pStyle w:val="af5"/>
      </w:pPr>
      <w:bookmarkStart w:id="213" w:name="_Ref120718447"/>
      <w:bookmarkStart w:id="214" w:name="_Toc12332852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16</w:t>
      </w:r>
      <w:r w:rsidR="00F85191">
        <w:fldChar w:fldCharType="end"/>
      </w:r>
      <w:bookmarkEnd w:id="213"/>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的資料分佈，依照特徵純粹度排序。</w:t>
      </w:r>
      <w:bookmarkEnd w:id="214"/>
    </w:p>
    <w:p w14:paraId="3430E7CF" w14:textId="77777777" w:rsidR="0003546D" w:rsidRDefault="00500CEB" w:rsidP="0003546D">
      <w:pPr>
        <w:pStyle w:val="aa"/>
        <w:keepNext/>
      </w:pPr>
      <w:r w:rsidRPr="0003546D">
        <w:rPr>
          <w:noProof/>
        </w:rPr>
        <w:drawing>
          <wp:inline distT="0" distB="0" distL="0" distR="0" wp14:anchorId="4886F5A1" wp14:editId="5A8C53C6">
            <wp:extent cx="4320000" cy="3756522"/>
            <wp:effectExtent l="0" t="0" r="4445" b="0"/>
            <wp:docPr id="20" name="圖片 6">
              <a:extLst xmlns:a="http://schemas.openxmlformats.org/drawingml/2006/main">
                <a:ext uri="{FF2B5EF4-FFF2-40B4-BE49-F238E27FC236}">
                  <a16:creationId xmlns:a16="http://schemas.microsoft.com/office/drawing/2014/main" id="{1192E2E9-F1B4-4E19-BCAE-27F1876FD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1192E2E9-F1B4-4E19-BCAE-27F1876FD0CA}"/>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231E386" w14:textId="1250BEBC" w:rsidR="00DE51D2" w:rsidRDefault="0003546D" w:rsidP="0003546D">
      <w:pPr>
        <w:pStyle w:val="af5"/>
      </w:pPr>
      <w:bookmarkStart w:id="215" w:name="_Ref120718449"/>
      <w:bookmarkStart w:id="216" w:name="_Toc12332853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17</w:t>
      </w:r>
      <w:r w:rsidR="00F85191">
        <w:fldChar w:fldCharType="end"/>
      </w:r>
      <w:bookmarkEnd w:id="215"/>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的資料分佈，依照隨機排序。</w:t>
      </w:r>
      <w:bookmarkEnd w:id="216"/>
    </w:p>
    <w:p w14:paraId="5306F6A1" w14:textId="77777777" w:rsidR="0003546D" w:rsidRDefault="00500CEB" w:rsidP="0003546D">
      <w:pPr>
        <w:pStyle w:val="aa"/>
        <w:keepNext/>
      </w:pPr>
      <w:r w:rsidRPr="0003546D">
        <w:rPr>
          <w:noProof/>
        </w:rPr>
        <w:lastRenderedPageBreak/>
        <w:drawing>
          <wp:inline distT="0" distB="0" distL="0" distR="0" wp14:anchorId="78CD9ACC" wp14:editId="37AC2B57">
            <wp:extent cx="4320000" cy="3742574"/>
            <wp:effectExtent l="0" t="0" r="4445" b="0"/>
            <wp:docPr id="21" name="圖片 10">
              <a:extLst xmlns:a="http://schemas.openxmlformats.org/drawingml/2006/main">
                <a:ext uri="{FF2B5EF4-FFF2-40B4-BE49-F238E27FC236}">
                  <a16:creationId xmlns:a16="http://schemas.microsoft.com/office/drawing/2014/main" id="{64275131-70CD-4523-8C9B-0D43DD79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64275131-70CD-4523-8C9B-0D43DD79B557}"/>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3742574"/>
                    </a:xfrm>
                    <a:prstGeom prst="rect">
                      <a:avLst/>
                    </a:prstGeom>
                  </pic:spPr>
                </pic:pic>
              </a:graphicData>
            </a:graphic>
          </wp:inline>
        </w:drawing>
      </w:r>
    </w:p>
    <w:p w14:paraId="7E529EE6" w14:textId="46619358" w:rsidR="00972CF5" w:rsidRDefault="0003546D" w:rsidP="0003546D">
      <w:pPr>
        <w:pStyle w:val="af5"/>
      </w:pPr>
      <w:bookmarkStart w:id="217" w:name="_Ref120718453"/>
      <w:bookmarkStart w:id="218" w:name="_Toc12332853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18</w:t>
      </w:r>
      <w:r w:rsidR="00F85191">
        <w:fldChar w:fldCharType="end"/>
      </w:r>
      <w:bookmarkEnd w:id="217"/>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的資料分佈，依照特徵和排序。</w:t>
      </w:r>
      <w:bookmarkEnd w:id="218"/>
    </w:p>
    <w:p w14:paraId="6D438C54" w14:textId="536B66F4" w:rsidR="00B70684" w:rsidRDefault="00B70684">
      <w:pPr>
        <w:spacing w:line="240" w:lineRule="auto"/>
        <w:ind w:firstLine="0"/>
        <w:jc w:val="left"/>
      </w:pPr>
      <w:r>
        <w:br w:type="page"/>
      </w:r>
    </w:p>
    <w:p w14:paraId="37024640" w14:textId="46A95318" w:rsidR="00B70684" w:rsidRPr="002B6D85" w:rsidRDefault="00B70684" w:rsidP="00B70684">
      <w:pPr>
        <w:pStyle w:val="2"/>
        <w:rPr>
          <w:del w:id="219" w:author="Jakey Blue" w:date="2022-12-26T17:08:00Z"/>
        </w:rPr>
      </w:pPr>
      <w:bookmarkStart w:id="220" w:name="_Toc122553161"/>
      <w:del w:id="221" w:author="Jakey Blue" w:date="2022-12-26T17:08:00Z">
        <w:r>
          <w:rPr>
            <w:rFonts w:hint="eastAsia"/>
          </w:rPr>
          <w:lastRenderedPageBreak/>
          <w:delText>分類與評估指標</w:delText>
        </w:r>
        <w:bookmarkStart w:id="222" w:name="_Toc122981726"/>
        <w:bookmarkStart w:id="223" w:name="_Toc123046563"/>
        <w:bookmarkStart w:id="224" w:name="_Toc123046629"/>
        <w:bookmarkStart w:id="225" w:name="_Toc123068944"/>
        <w:bookmarkStart w:id="226" w:name="_Toc123239676"/>
        <w:bookmarkStart w:id="227" w:name="_Toc123318677"/>
        <w:bookmarkStart w:id="228" w:name="_Toc123328466"/>
        <w:bookmarkEnd w:id="220"/>
        <w:bookmarkEnd w:id="222"/>
        <w:bookmarkEnd w:id="223"/>
        <w:bookmarkEnd w:id="224"/>
        <w:bookmarkEnd w:id="225"/>
        <w:bookmarkEnd w:id="226"/>
        <w:bookmarkEnd w:id="227"/>
        <w:bookmarkEnd w:id="228"/>
      </w:del>
    </w:p>
    <w:p w14:paraId="5A5982F8" w14:textId="63C86979" w:rsidR="00B70684" w:rsidRDefault="00D759EF" w:rsidP="00D759EF">
      <w:pPr>
        <w:rPr>
          <w:del w:id="229" w:author="Jakey Blue" w:date="2022-12-26T17:08:00Z"/>
        </w:rPr>
      </w:pPr>
      <w:commentRangeStart w:id="230"/>
      <w:commentRangeStart w:id="231"/>
      <w:del w:id="232" w:author="Jakey Blue" w:date="2022-12-26T17:08:00Z">
        <w:r>
          <w:rPr>
            <w:rFonts w:hint="eastAsia"/>
          </w:rPr>
          <w:delText>本研究所採納之實驗資料具有大樣本、</w:delText>
        </w:r>
        <w:r w:rsidR="00EA7178" w:rsidRPr="00EA7178">
          <w:rPr>
            <w:rFonts w:hint="eastAsia"/>
          </w:rPr>
          <w:delText>類別不平衡</w:delText>
        </w:r>
        <w:r>
          <w:rPr>
            <w:rFonts w:hint="eastAsia"/>
          </w:rPr>
          <w:delText>的特性</w:delText>
        </w:r>
        <w:r w:rsidR="00EC7931">
          <w:rPr>
            <w:rFonts w:hint="eastAsia"/>
          </w:rPr>
          <w:delText>，</w:delText>
        </w:r>
        <w:r>
          <w:rPr>
            <w:rFonts w:hint="eastAsia"/>
          </w:rPr>
          <w:delText>且以二元分類為目標。因此在</w:delText>
        </w:r>
        <w:r w:rsidR="00FE3925">
          <w:rPr>
            <w:rFonts w:hint="eastAsia"/>
          </w:rPr>
          <w:delText>考量了時間以及運算成本</w:delText>
        </w:r>
        <w:r>
          <w:rPr>
            <w:rFonts w:hint="eastAsia"/>
          </w:rPr>
          <w:delText>後</w:delText>
        </w:r>
        <w:r w:rsidR="00FE3925">
          <w:rPr>
            <w:rFonts w:hint="eastAsia"/>
          </w:rPr>
          <w:delText>，</w:delText>
        </w:r>
        <w:r>
          <w:rPr>
            <w:rFonts w:hint="eastAsia"/>
          </w:rPr>
          <w:delText>本研究</w:delText>
        </w:r>
        <w:r w:rsidR="00787393">
          <w:rPr>
            <w:rFonts w:hint="eastAsia"/>
          </w:rPr>
          <w:delText>採用</w:delText>
        </w:r>
        <w:r w:rsidR="00787393">
          <w:rPr>
            <w:rFonts w:hint="eastAsia"/>
          </w:rPr>
          <w:delText>L</w:delText>
        </w:r>
        <w:r w:rsidR="00787393">
          <w:delText>i</w:delText>
        </w:r>
        <w:r w:rsidR="00787393">
          <w:rPr>
            <w:rFonts w:hint="eastAsia"/>
          </w:rPr>
          <w:delText>g</w:delText>
        </w:r>
        <w:r w:rsidR="00787393">
          <w:delText>htGBM</w:delText>
        </w:r>
        <w:r w:rsidR="00D026D2">
          <w:rPr>
            <w:rFonts w:hint="eastAsia"/>
          </w:rPr>
          <w:delText>結合梯度提升決策樹</w:delText>
        </w:r>
        <w:r w:rsidR="00EF1713">
          <w:rPr>
            <w:rFonts w:hint="eastAsia"/>
          </w:rPr>
          <w:delText>建構</w:delText>
        </w:r>
        <w:r w:rsidR="00787393">
          <w:rPr>
            <w:rFonts w:hint="eastAsia"/>
          </w:rPr>
          <w:delText>分類模型，</w:delText>
        </w:r>
        <w:r w:rsidR="00FE3925">
          <w:rPr>
            <w:rFonts w:hint="eastAsia"/>
          </w:rPr>
          <w:delText>因為其具有在較短時間內並行處理</w:delText>
        </w:r>
        <w:r w:rsidR="00D026D2">
          <w:rPr>
            <w:rFonts w:hint="eastAsia"/>
          </w:rPr>
          <w:delText>、分類</w:delText>
        </w:r>
        <w:r w:rsidR="00FE3925">
          <w:rPr>
            <w:rFonts w:hint="eastAsia"/>
          </w:rPr>
          <w:delText>大量樣本資料的能力</w:delText>
        </w:r>
        <w:r>
          <w:rPr>
            <w:rFonts w:hint="eastAsia"/>
          </w:rPr>
          <w:delText>，適用於實驗資料的大樣本特性</w:delText>
        </w:r>
        <w:r w:rsidR="00FE3925">
          <w:rPr>
            <w:rFonts w:hint="eastAsia"/>
          </w:rPr>
          <w:delText>。</w:delText>
        </w:r>
        <w:r w:rsidR="00EA7178">
          <w:rPr>
            <w:rFonts w:hint="eastAsia"/>
          </w:rPr>
          <w:delText>面對</w:delText>
        </w:r>
        <w:r w:rsidR="00EA7178" w:rsidRPr="00EA7178">
          <w:rPr>
            <w:rFonts w:hint="eastAsia"/>
          </w:rPr>
          <w:delText>類別不平衡的資料</w:delText>
        </w:r>
        <w:r w:rsidR="00EA7178">
          <w:rPr>
            <w:rFonts w:hint="eastAsia"/>
          </w:rPr>
          <w:delText>時，通常無法只根據準確度進行</w:delText>
        </w:r>
        <w:r w:rsidR="00EC7931">
          <w:rPr>
            <w:rFonts w:hint="eastAsia"/>
          </w:rPr>
          <w:delText>評估，</w:delText>
        </w:r>
        <w:r>
          <w:rPr>
            <w:rFonts w:hint="eastAsia"/>
          </w:rPr>
          <w:delText>而</w:delText>
        </w:r>
        <w:r w:rsidR="00EC7931">
          <w:rPr>
            <w:rFonts w:hint="eastAsia"/>
          </w:rPr>
          <w:delText>是須計算</w:delText>
        </w:r>
        <w:r w:rsidR="00EC7931" w:rsidRPr="00EC7931">
          <w:rPr>
            <w:rFonts w:hint="eastAsia"/>
          </w:rPr>
          <w:delText>精確率</w:delText>
        </w:r>
        <w:r w:rsidR="00EC7931">
          <w:rPr>
            <w:rFonts w:hint="eastAsia"/>
          </w:rPr>
          <w:delText>以及召回率做為判斷依據，為此</w:delText>
        </w:r>
        <w:r>
          <w:rPr>
            <w:rFonts w:hint="eastAsia"/>
          </w:rPr>
          <w:delText>在評估</w:delText>
        </w:r>
        <w:r w:rsidR="0045323D">
          <w:rPr>
            <w:rFonts w:hint="eastAsia"/>
          </w:rPr>
          <w:delText>指標</w:delText>
        </w:r>
        <w:r>
          <w:rPr>
            <w:rFonts w:hint="eastAsia"/>
          </w:rPr>
          <w:delText>的部分則</w:delText>
        </w:r>
        <w:r w:rsidR="0045323D">
          <w:rPr>
            <w:rFonts w:hint="eastAsia"/>
          </w:rPr>
          <w:delText>以</w:delText>
        </w:r>
        <w:r w:rsidR="00787393">
          <w:rPr>
            <w:rFonts w:hint="eastAsia"/>
          </w:rPr>
          <w:delText>F1-score</w:delText>
        </w:r>
        <w:r w:rsidR="00787393">
          <w:rPr>
            <w:rFonts w:hint="eastAsia"/>
          </w:rPr>
          <w:delText>作為衡量標準</w:delText>
        </w:r>
        <w:r w:rsidR="006534F3">
          <w:rPr>
            <w:rFonts w:hint="eastAsia"/>
          </w:rPr>
          <w:delText>，因其能</w:delText>
        </w:r>
        <w:r w:rsidR="00EC7931">
          <w:rPr>
            <w:rFonts w:hint="eastAsia"/>
          </w:rPr>
          <w:delText>在一定限度之內，同時兼顧到</w:delText>
        </w:r>
        <w:r w:rsidR="00EC7931" w:rsidRPr="00EC7931">
          <w:rPr>
            <w:rFonts w:hint="eastAsia"/>
          </w:rPr>
          <w:delText>精確率</w:delText>
        </w:r>
        <w:r w:rsidR="00EC7931">
          <w:rPr>
            <w:rFonts w:hint="eastAsia"/>
          </w:rPr>
          <w:delText>以及召回率做為</w:delText>
        </w:r>
        <w:r w:rsidR="00EC7931" w:rsidRPr="00EA7178">
          <w:rPr>
            <w:rFonts w:hint="eastAsia"/>
          </w:rPr>
          <w:delText>類別不平衡</w:delText>
        </w:r>
        <w:r w:rsidR="00EC7931">
          <w:rPr>
            <w:rFonts w:hint="eastAsia"/>
          </w:rPr>
          <w:delText>資料集的分類成果指標。</w:delText>
        </w:r>
        <w:commentRangeEnd w:id="230"/>
        <w:r w:rsidR="00254803">
          <w:rPr>
            <w:rStyle w:val="afe"/>
          </w:rPr>
          <w:commentReference w:id="230"/>
        </w:r>
        <w:commentRangeEnd w:id="231"/>
        <w:r w:rsidR="00150FBC">
          <w:rPr>
            <w:rStyle w:val="afe"/>
          </w:rPr>
          <w:commentReference w:id="231"/>
        </w:r>
        <w:bookmarkStart w:id="233" w:name="_Toc122981727"/>
        <w:bookmarkStart w:id="234" w:name="_Toc123046564"/>
        <w:bookmarkStart w:id="235" w:name="_Toc123046630"/>
        <w:bookmarkStart w:id="236" w:name="_Toc123068945"/>
        <w:bookmarkStart w:id="237" w:name="_Toc123239677"/>
        <w:bookmarkStart w:id="238" w:name="_Toc123318678"/>
        <w:bookmarkStart w:id="239" w:name="_Toc123328467"/>
        <w:bookmarkEnd w:id="233"/>
        <w:bookmarkEnd w:id="234"/>
        <w:bookmarkEnd w:id="235"/>
        <w:bookmarkEnd w:id="236"/>
        <w:bookmarkEnd w:id="237"/>
        <w:bookmarkEnd w:id="238"/>
        <w:bookmarkEnd w:id="239"/>
      </w:del>
    </w:p>
    <w:p w14:paraId="58AF7364" w14:textId="14A272BD" w:rsidR="00D630FD" w:rsidRPr="00B70684" w:rsidRDefault="00491B6C" w:rsidP="00D630FD">
      <w:pPr>
        <w:rPr>
          <w:del w:id="240" w:author="Jakey Blue" w:date="2022-12-26T17:08:00Z"/>
        </w:rPr>
      </w:pPr>
      <w:del w:id="241" w:author="Jakey Blue" w:date="2022-12-26T17:08:00Z">
        <w:r>
          <w:sym w:font="Wingdings" w:char="F0E8"/>
        </w:r>
        <w:r>
          <w:rPr>
            <w:rFonts w:hint="eastAsia"/>
          </w:rPr>
          <w:delText>也許移置第四章節</w:delText>
        </w:r>
        <w:r w:rsidR="00DA4E07">
          <w:rPr>
            <w:rFonts w:hint="eastAsia"/>
          </w:rPr>
          <w:delText>序</w:delText>
        </w:r>
        <w:r w:rsidR="00D630FD">
          <w:rPr>
            <w:rFonts w:hint="eastAsia"/>
          </w:rPr>
          <w:delText>？</w:delText>
        </w:r>
        <w:bookmarkStart w:id="242" w:name="_Toc122981728"/>
        <w:bookmarkStart w:id="243" w:name="_Toc123046565"/>
        <w:bookmarkStart w:id="244" w:name="_Toc123046631"/>
        <w:bookmarkStart w:id="245" w:name="_Toc123068946"/>
        <w:bookmarkStart w:id="246" w:name="_Toc123239678"/>
        <w:bookmarkStart w:id="247" w:name="_Toc123318679"/>
        <w:bookmarkStart w:id="248" w:name="_Toc123328468"/>
        <w:bookmarkEnd w:id="242"/>
        <w:bookmarkEnd w:id="243"/>
        <w:bookmarkEnd w:id="244"/>
        <w:bookmarkEnd w:id="245"/>
        <w:bookmarkEnd w:id="246"/>
        <w:bookmarkEnd w:id="247"/>
        <w:bookmarkEnd w:id="248"/>
      </w:del>
    </w:p>
    <w:p w14:paraId="0CC1F980" w14:textId="77777777" w:rsidR="00630F00" w:rsidRDefault="00630F00" w:rsidP="00A7101D">
      <w:pPr>
        <w:rPr>
          <w:del w:id="249" w:author="Jakey Blue" w:date="2022-12-26T17:08:00Z"/>
          <w:rFonts w:cstheme="majorBidi"/>
          <w:kern w:val="52"/>
          <w:sz w:val="36"/>
          <w:szCs w:val="52"/>
        </w:rPr>
      </w:pPr>
      <w:del w:id="250" w:author="Jakey Blue" w:date="2022-12-26T17:08:00Z">
        <w:r>
          <w:br w:type="page"/>
        </w:r>
      </w:del>
    </w:p>
    <w:p w14:paraId="407CFB8B" w14:textId="1B79D062" w:rsidR="00486926" w:rsidRDefault="00A428D6" w:rsidP="00AF07DF">
      <w:pPr>
        <w:pStyle w:val="1"/>
      </w:pPr>
      <w:bookmarkStart w:id="251" w:name="_Ref120895345"/>
      <w:bookmarkStart w:id="252" w:name="_Ref120895350"/>
      <w:bookmarkStart w:id="253" w:name="_Toc122553162"/>
      <w:bookmarkStart w:id="254" w:name="_Toc123328469"/>
      <w:bookmarkStart w:id="255" w:name="_GoBack"/>
      <w:bookmarkEnd w:id="255"/>
      <w:r>
        <w:rPr>
          <w:rFonts w:hint="eastAsia"/>
        </w:rPr>
        <w:t>第四章</w:t>
      </w:r>
      <w:r>
        <w:rPr>
          <w:rFonts w:hint="eastAsia"/>
        </w:rPr>
        <w:t xml:space="preserve"> </w:t>
      </w:r>
      <w:r w:rsidR="00486926">
        <w:rPr>
          <w:rFonts w:hint="eastAsia"/>
        </w:rPr>
        <w:t>案例研討</w:t>
      </w:r>
      <w:bookmarkEnd w:id="251"/>
      <w:bookmarkEnd w:id="252"/>
      <w:bookmarkEnd w:id="253"/>
      <w:bookmarkEnd w:id="254"/>
    </w:p>
    <w:p w14:paraId="665F11EF" w14:textId="6B48F15A" w:rsidR="00AD669B" w:rsidRDefault="00150FBC" w:rsidP="00EE3780">
      <w:ins w:id="256" w:author="Jakey Blue" w:date="2022-12-23T09:13:00Z">
        <w:r>
          <w:rPr>
            <w:rFonts w:hint="eastAsia"/>
          </w:rPr>
          <w:t>為驗證本研究提出之</w:t>
        </w:r>
        <w:r w:rsidRPr="00150FBC">
          <w:rPr>
            <w:rFonts w:hint="eastAsia"/>
          </w:rPr>
          <w:t>高維二元特徵之聚合編碼技術及分析框架</w:t>
        </w:r>
      </w:ins>
      <w:del w:id="257" w:author="Jakey Blue" w:date="2022-12-23T09:14:00Z">
        <w:r w:rsidR="005A7CA8" w:rsidDel="00150FBC">
          <w:rPr>
            <w:rFonts w:hint="eastAsia"/>
          </w:rPr>
          <w:delText>本研究</w:delText>
        </w:r>
        <w:r w:rsidR="00214620" w:rsidDel="00150FBC">
          <w:rPr>
            <w:rFonts w:hint="eastAsia"/>
          </w:rPr>
          <w:delText>探討了多種資料集。在發展</w:delText>
        </w:r>
        <w:r w:rsidR="00523916" w:rsidDel="00150FBC">
          <w:rPr>
            <w:rFonts w:hint="eastAsia"/>
          </w:rPr>
          <w:delText>實驗</w:delText>
        </w:r>
        <w:r w:rsidR="00214620" w:rsidDel="00150FBC">
          <w:rPr>
            <w:rFonts w:hint="eastAsia"/>
          </w:rPr>
          <w:delText>方法與</w:delText>
        </w:r>
        <w:r w:rsidR="00523916" w:rsidDel="00150FBC">
          <w:rPr>
            <w:rFonts w:hint="eastAsia"/>
          </w:rPr>
          <w:delText>研究</w:delText>
        </w:r>
        <w:r w:rsidR="00214620" w:rsidDel="00150FBC">
          <w:rPr>
            <w:rFonts w:hint="eastAsia"/>
          </w:rPr>
          <w:delText>架構時</w:delText>
        </w:r>
      </w:del>
      <w:r w:rsidR="00214620">
        <w:rPr>
          <w:rFonts w:hint="eastAsia"/>
        </w:rPr>
        <w:t>，</w:t>
      </w:r>
      <w:r w:rsidR="005A7CA8">
        <w:rPr>
          <w:rFonts w:hint="eastAsia"/>
        </w:rPr>
        <w:t>透過</w:t>
      </w:r>
      <w:r w:rsidR="00523916">
        <w:rPr>
          <w:rFonts w:hint="eastAsia"/>
        </w:rPr>
        <w:t>模擬出</w:t>
      </w:r>
      <w:r w:rsidR="005A7CA8">
        <w:rPr>
          <w:rFonts w:hint="eastAsia"/>
        </w:rPr>
        <w:t>三維連續</w:t>
      </w:r>
      <w:r w:rsidR="00523916">
        <w:rPr>
          <w:rFonts w:hint="eastAsia"/>
        </w:rPr>
        <w:t>的二元分類</w:t>
      </w:r>
      <w:r w:rsidR="005A7CA8">
        <w:rPr>
          <w:rFonts w:hint="eastAsia"/>
        </w:rPr>
        <w:t>資料，並</w:t>
      </w:r>
      <w:r w:rsidR="00523916">
        <w:rPr>
          <w:rFonts w:hint="eastAsia"/>
        </w:rPr>
        <w:t>依照比例</w:t>
      </w:r>
      <w:r w:rsidR="00214620">
        <w:rPr>
          <w:rFonts w:hint="eastAsia"/>
        </w:rPr>
        <w:t>切分</w:t>
      </w:r>
      <w:r w:rsidR="005A7CA8">
        <w:rPr>
          <w:rFonts w:hint="eastAsia"/>
        </w:rPr>
        <w:t>為</w:t>
      </w:r>
      <w:r w:rsidR="00214620">
        <w:rPr>
          <w:rFonts w:hint="eastAsia"/>
        </w:rPr>
        <w:t>多個二元特徵作為資料集；同時也對於</w:t>
      </w:r>
      <w:r w:rsidR="00214620">
        <w:rPr>
          <w:rFonts w:hint="eastAsia"/>
        </w:rPr>
        <w:t>UCI</w:t>
      </w:r>
      <w:r w:rsidR="00214620">
        <w:rPr>
          <w:rFonts w:hint="eastAsia"/>
        </w:rPr>
        <w:t>，</w:t>
      </w:r>
      <w:r w:rsidR="00214620">
        <w:rPr>
          <w:rFonts w:hint="eastAsia"/>
        </w:rPr>
        <w:t>Ka</w:t>
      </w:r>
      <w:r w:rsidR="00214620">
        <w:t>ggle</w:t>
      </w:r>
      <w:r w:rsidR="00214620">
        <w:rPr>
          <w:rFonts w:hint="eastAsia"/>
        </w:rPr>
        <w:t>等</w:t>
      </w:r>
      <w:r w:rsidR="00523916">
        <w:rPr>
          <w:rFonts w:hint="eastAsia"/>
        </w:rPr>
        <w:t>開源</w:t>
      </w:r>
      <w:r w:rsidR="00CE4053">
        <w:rPr>
          <w:rFonts w:hint="eastAsia"/>
        </w:rPr>
        <w:t>資料集</w:t>
      </w:r>
      <w:r w:rsidR="00214620">
        <w:rPr>
          <w:rFonts w:hint="eastAsia"/>
        </w:rPr>
        <w:t>平台上的</w:t>
      </w:r>
      <w:r w:rsidR="00BF2F28">
        <w:rPr>
          <w:rFonts w:hint="eastAsia"/>
        </w:rPr>
        <w:t>類別特徵</w:t>
      </w:r>
      <w:r w:rsidR="00214620">
        <w:rPr>
          <w:rFonts w:hint="eastAsia"/>
        </w:rPr>
        <w:t>資料集進行研討</w:t>
      </w:r>
      <w:r w:rsidR="00BF2F28">
        <w:rPr>
          <w:rFonts w:hint="eastAsia"/>
        </w:rPr>
        <w:t>，以比較傳統變數編碼與所發展</w:t>
      </w:r>
      <w:r w:rsidR="00B02D79">
        <w:rPr>
          <w:rFonts w:hint="eastAsia"/>
        </w:rPr>
        <w:t>之</w:t>
      </w:r>
      <w:r w:rsidR="00BF2F28">
        <w:rPr>
          <w:rFonts w:hint="eastAsia"/>
        </w:rPr>
        <w:t>方法產生的新數值資料，對於機器學習模型分類成效之影響</w:t>
      </w:r>
      <w:r w:rsidR="007507CF">
        <w:rPr>
          <w:rFonts w:hint="eastAsia"/>
        </w:rPr>
        <w:t>。</w:t>
      </w:r>
    </w:p>
    <w:p w14:paraId="711320F6" w14:textId="14AF8DDD" w:rsidR="0015711B" w:rsidRDefault="00B02D79" w:rsidP="00EE3780">
      <w:r>
        <w:rPr>
          <w:rFonts w:hint="eastAsia"/>
        </w:rPr>
        <w:t>在比較的同時</w:t>
      </w:r>
      <w:r w:rsidR="0015711B">
        <w:rPr>
          <w:rFonts w:hint="eastAsia"/>
        </w:rPr>
        <w:t>囊括了常見的</w:t>
      </w:r>
      <w:r>
        <w:rPr>
          <w:rFonts w:hint="eastAsia"/>
        </w:rPr>
        <w:t>傳統</w:t>
      </w:r>
      <w:r w:rsidR="0015711B">
        <w:rPr>
          <w:rFonts w:hint="eastAsia"/>
        </w:rPr>
        <w:t>變數編碼方式，</w:t>
      </w:r>
      <w:proofErr w:type="gramStart"/>
      <w:r w:rsidR="0015711B">
        <w:rPr>
          <w:rFonts w:hint="eastAsia"/>
        </w:rPr>
        <w:t>如</w:t>
      </w:r>
      <w:r w:rsidR="003B5B17">
        <w:rPr>
          <w:rFonts w:hint="eastAsia"/>
        </w:rPr>
        <w:t>獨熱</w:t>
      </w:r>
      <w:proofErr w:type="gramEnd"/>
      <w:r w:rsidR="0015711B">
        <w:rPr>
          <w:rFonts w:hint="eastAsia"/>
        </w:rPr>
        <w:t>、二進位、順序與目標編碼。</w:t>
      </w:r>
      <w:r>
        <w:rPr>
          <w:rFonts w:hint="eastAsia"/>
        </w:rPr>
        <w:t>本研究</w:t>
      </w:r>
      <w:r w:rsidR="0015711B">
        <w:rPr>
          <w:rFonts w:hint="eastAsia"/>
        </w:rPr>
        <w:t>在群組二元特徵</w:t>
      </w:r>
      <w:r>
        <w:rPr>
          <w:rFonts w:hint="eastAsia"/>
        </w:rPr>
        <w:t>時，</w:t>
      </w:r>
      <w:r w:rsidR="00491B6C">
        <w:rPr>
          <w:rFonts w:hint="eastAsia"/>
        </w:rPr>
        <w:t>則</w:t>
      </w:r>
      <w:r w:rsidR="0015711B">
        <w:rPr>
          <w:rFonts w:hint="eastAsia"/>
        </w:rPr>
        <w:t>考慮了以原先群組資訊、主成分分析、</w:t>
      </w:r>
      <w:ins w:id="258" w:author="Jakey Blue" w:date="2022-12-23T09:15:00Z">
        <w:r w:rsidR="00150FBC">
          <w:rPr>
            <w:rFonts w:hint="eastAsia"/>
          </w:rPr>
          <w:t>皮爾森</w:t>
        </w:r>
      </w:ins>
      <w:r w:rsidR="0015711B">
        <w:rPr>
          <w:rFonts w:hint="eastAsia"/>
        </w:rPr>
        <w:t>相關係數與隨機群組的方式來整合二元特徵，以下</w:t>
      </w:r>
      <w:proofErr w:type="gramStart"/>
      <w:r w:rsidR="0015711B">
        <w:rPr>
          <w:rFonts w:hint="eastAsia"/>
        </w:rPr>
        <w:t>依序簡記為</w:t>
      </w:r>
      <w:proofErr w:type="gramEnd"/>
      <w:r w:rsidR="0015711B">
        <w:rPr>
          <w:rFonts w:hint="eastAsia"/>
        </w:rPr>
        <w:t>De</w:t>
      </w:r>
      <w:r w:rsidR="0015711B">
        <w:t>fault</w:t>
      </w:r>
      <w:r w:rsidR="0015711B">
        <w:rPr>
          <w:rFonts w:hint="eastAsia"/>
        </w:rPr>
        <w:t>、</w:t>
      </w:r>
      <w:r w:rsidR="0015711B">
        <w:rPr>
          <w:rFonts w:hint="eastAsia"/>
        </w:rPr>
        <w:t>PCA</w:t>
      </w:r>
      <w:r w:rsidR="0015711B">
        <w:rPr>
          <w:rFonts w:hint="eastAsia"/>
        </w:rPr>
        <w:t>、</w:t>
      </w:r>
      <w:proofErr w:type="spellStart"/>
      <w:r w:rsidR="00491B6C">
        <w:rPr>
          <w:rFonts w:hint="eastAsia"/>
        </w:rPr>
        <w:t>C</w:t>
      </w:r>
      <w:r w:rsidR="00491B6C">
        <w:t>orr</w:t>
      </w:r>
      <w:proofErr w:type="spellEnd"/>
      <w:r w:rsidR="0015711B">
        <w:rPr>
          <w:rFonts w:hint="eastAsia"/>
        </w:rPr>
        <w:t>、</w:t>
      </w:r>
      <w:r w:rsidR="0015711B">
        <w:rPr>
          <w:rFonts w:hint="eastAsia"/>
        </w:rPr>
        <w:t>R</w:t>
      </w:r>
      <w:r w:rsidR="0015711B">
        <w:t>ND</w:t>
      </w:r>
      <w:r w:rsidR="0015711B">
        <w:rPr>
          <w:rFonts w:hint="eastAsia"/>
        </w:rPr>
        <w:t>；而在排序群組內二元特徵時，則考慮的特徵和、目標類別純粹度、特徵重要性、與隨機排列，</w:t>
      </w:r>
      <w:proofErr w:type="gramStart"/>
      <w:r w:rsidR="0015711B">
        <w:rPr>
          <w:rFonts w:hint="eastAsia"/>
        </w:rPr>
        <w:t>依序</w:t>
      </w:r>
      <w:r w:rsidR="00491B6C">
        <w:rPr>
          <w:rFonts w:hint="eastAsia"/>
        </w:rPr>
        <w:t>簡</w:t>
      </w:r>
      <w:r w:rsidR="0015711B">
        <w:rPr>
          <w:rFonts w:hint="eastAsia"/>
        </w:rPr>
        <w:t>記為</w:t>
      </w:r>
      <w:proofErr w:type="gramEnd"/>
      <w:r w:rsidR="0015711B">
        <w:rPr>
          <w:rFonts w:hint="eastAsia"/>
        </w:rPr>
        <w:t>S</w:t>
      </w:r>
      <w:r w:rsidR="0015711B">
        <w:t>um</w:t>
      </w:r>
      <w:r w:rsidR="0015711B">
        <w:rPr>
          <w:rFonts w:hint="eastAsia"/>
        </w:rPr>
        <w:t>、</w:t>
      </w:r>
      <w:r w:rsidR="0015711B">
        <w:rPr>
          <w:rFonts w:hint="eastAsia"/>
        </w:rPr>
        <w:t>Pu</w:t>
      </w:r>
      <w:r w:rsidR="0015711B">
        <w:t>rity</w:t>
      </w:r>
      <w:r w:rsidR="0015711B">
        <w:rPr>
          <w:rFonts w:hint="eastAsia"/>
        </w:rPr>
        <w:t>、</w:t>
      </w:r>
      <w:r w:rsidR="0015711B">
        <w:rPr>
          <w:rFonts w:hint="eastAsia"/>
        </w:rPr>
        <w:t>F</w:t>
      </w:r>
      <w:r w:rsidR="0015711B">
        <w:t>I</w:t>
      </w:r>
      <w:r w:rsidR="0015711B">
        <w:rPr>
          <w:rFonts w:hint="eastAsia"/>
        </w:rPr>
        <w:t>、</w:t>
      </w:r>
      <w:r w:rsidR="0015711B">
        <w:rPr>
          <w:rFonts w:hint="eastAsia"/>
        </w:rPr>
        <w:t>R</w:t>
      </w:r>
      <w:r w:rsidR="0015711B">
        <w:t>ND</w:t>
      </w:r>
      <w:r w:rsidR="0015711B">
        <w:rPr>
          <w:rFonts w:hint="eastAsia"/>
        </w:rPr>
        <w:t>。</w:t>
      </w:r>
    </w:p>
    <w:p w14:paraId="446EBD86" w14:textId="31A6B708" w:rsidR="00B02D79" w:rsidRDefault="00491B6C" w:rsidP="00EE3780">
      <w:r>
        <w:rPr>
          <w:rFonts w:hint="eastAsia"/>
        </w:rPr>
        <w:t>因所採納之實驗資料具有大樣本、</w:t>
      </w:r>
      <w:r w:rsidRPr="00EA7178">
        <w:rPr>
          <w:rFonts w:hint="eastAsia"/>
        </w:rPr>
        <w:t>類別不平衡</w:t>
      </w:r>
      <w:r>
        <w:rPr>
          <w:rFonts w:hint="eastAsia"/>
        </w:rPr>
        <w:t>的特性，且以二元分類為目標。因此在考量了時間以及運算成本後，本研究採用</w:t>
      </w:r>
      <w:r>
        <w:rPr>
          <w:rFonts w:hint="eastAsia"/>
        </w:rPr>
        <w:t>L</w:t>
      </w:r>
      <w:r>
        <w:t>i</w:t>
      </w:r>
      <w:r>
        <w:rPr>
          <w:rFonts w:hint="eastAsia"/>
        </w:rPr>
        <w:t>g</w:t>
      </w:r>
      <w:r>
        <w:t>htGBM</w:t>
      </w:r>
      <w:proofErr w:type="gramStart"/>
      <w:r>
        <w:rPr>
          <w:rFonts w:hint="eastAsia"/>
        </w:rPr>
        <w:t>結合梯</w:t>
      </w:r>
      <w:proofErr w:type="gramEnd"/>
      <w:r>
        <w:rPr>
          <w:rFonts w:hint="eastAsia"/>
        </w:rPr>
        <w:t>度提升決策樹建構分類模型，因為其具有在較短時間內並行處理、分類大量樣本資料的能力，適用於實驗資料的大樣本特性。面對</w:t>
      </w:r>
      <w:r w:rsidRPr="00EA7178">
        <w:rPr>
          <w:rFonts w:hint="eastAsia"/>
        </w:rPr>
        <w:t>類別不平衡的資料</w:t>
      </w:r>
      <w:r>
        <w:rPr>
          <w:rFonts w:hint="eastAsia"/>
        </w:rPr>
        <w:t>時，通常無法只根據準確度進行評估，而是須計算</w:t>
      </w:r>
      <w:r w:rsidRPr="00EC7931">
        <w:rPr>
          <w:rFonts w:hint="eastAsia"/>
        </w:rPr>
        <w:t>精確率</w:t>
      </w:r>
      <w:r>
        <w:rPr>
          <w:rFonts w:hint="eastAsia"/>
        </w:rPr>
        <w:t>以及召回率做為判斷依據，為此在評估指標的部分則以</w:t>
      </w:r>
      <w:r>
        <w:rPr>
          <w:rFonts w:hint="eastAsia"/>
        </w:rPr>
        <w:t>F1-score</w:t>
      </w:r>
      <w:r>
        <w:rPr>
          <w:rFonts w:hint="eastAsia"/>
        </w:rPr>
        <w:t>作為衡量標準，因其能在一定限度之內，同時兼顧到</w:t>
      </w:r>
      <w:r w:rsidRPr="00EC7931">
        <w:rPr>
          <w:rFonts w:hint="eastAsia"/>
        </w:rPr>
        <w:t>精確率</w:t>
      </w:r>
      <w:r>
        <w:rPr>
          <w:rFonts w:hint="eastAsia"/>
        </w:rPr>
        <w:t>以及召回率做為</w:t>
      </w:r>
      <w:r w:rsidRPr="00EA7178">
        <w:rPr>
          <w:rFonts w:hint="eastAsia"/>
        </w:rPr>
        <w:t>類別不平衡</w:t>
      </w:r>
      <w:r>
        <w:rPr>
          <w:rFonts w:hint="eastAsia"/>
        </w:rPr>
        <w:t>資料集的分類成果指標。</w:t>
      </w:r>
    </w:p>
    <w:p w14:paraId="79698FD3" w14:textId="61BF954D" w:rsidR="00B02D79" w:rsidRDefault="00B02D79">
      <w:pPr>
        <w:spacing w:line="240" w:lineRule="auto"/>
        <w:ind w:firstLine="0"/>
        <w:jc w:val="left"/>
      </w:pPr>
      <w:r>
        <w:br w:type="page"/>
      </w:r>
    </w:p>
    <w:p w14:paraId="5E6D403E" w14:textId="75373F95" w:rsidR="002B3003" w:rsidRDefault="00616121" w:rsidP="002B3003">
      <w:pPr>
        <w:pStyle w:val="2"/>
      </w:pPr>
      <w:bookmarkStart w:id="259" w:name="_Toc120651196"/>
      <w:bookmarkStart w:id="260" w:name="_Ref120895369"/>
      <w:bookmarkStart w:id="261" w:name="_Toc122553163"/>
      <w:bookmarkStart w:id="262" w:name="_Toc123328470"/>
      <w:bookmarkEnd w:id="259"/>
      <w:r>
        <w:rPr>
          <w:rFonts w:hint="eastAsia"/>
        </w:rPr>
        <w:lastRenderedPageBreak/>
        <w:t>連續二元分類資料測試</w:t>
      </w:r>
      <w:bookmarkEnd w:id="260"/>
      <w:bookmarkEnd w:id="261"/>
      <w:bookmarkEnd w:id="262"/>
    </w:p>
    <w:p w14:paraId="79025569" w14:textId="0558AB7C" w:rsidR="00523916" w:rsidRDefault="00420C26" w:rsidP="00523916">
      <w:r>
        <w:rPr>
          <w:rFonts w:hint="eastAsia"/>
        </w:rPr>
        <w:t>為了生成具有分類價值與</w:t>
      </w:r>
      <w:r w:rsidR="00F5717D">
        <w:rPr>
          <w:rFonts w:hint="eastAsia"/>
        </w:rPr>
        <w:t>背景</w:t>
      </w:r>
      <w:r>
        <w:rPr>
          <w:rFonts w:hint="eastAsia"/>
        </w:rPr>
        <w:t>知識</w:t>
      </w:r>
      <w:r w:rsidR="00F5717D">
        <w:rPr>
          <w:rFonts w:hint="eastAsia"/>
        </w:rPr>
        <w:t>的二元特徵下的分類資料，本研究透過模擬三維座標點分布的方式，生成了兩種類別的浮點數座標；如</w:t>
      </w:r>
      <w:r w:rsidR="002C755A">
        <w:fldChar w:fldCharType="begin"/>
      </w:r>
      <w:r w:rsidR="002C755A">
        <w:instrText xml:space="preserve"> </w:instrText>
      </w:r>
      <w:r w:rsidR="002C755A">
        <w:rPr>
          <w:rFonts w:hint="eastAsia"/>
        </w:rPr>
        <w:instrText>REF _Ref120719066 \h</w:instrText>
      </w:r>
      <w:r w:rsidR="002C755A">
        <w:instrText xml:space="preserve"> </w:instrText>
      </w:r>
      <w:r w:rsidR="002C755A">
        <w:fldChar w:fldCharType="separate"/>
      </w:r>
      <w:r w:rsidR="00F76BC5">
        <w:rPr>
          <w:rFonts w:hint="eastAsia"/>
        </w:rPr>
        <w:t>圖</w:t>
      </w:r>
      <w:r w:rsidR="00F76BC5">
        <w:rPr>
          <w:rFonts w:hint="eastAsia"/>
        </w:rPr>
        <w:t xml:space="preserve"> </w:t>
      </w:r>
      <w:r w:rsidR="00F76BC5">
        <w:rPr>
          <w:noProof/>
        </w:rPr>
        <w:t>4</w:t>
      </w:r>
      <w:r w:rsidR="00F76BC5">
        <w:t>.</w:t>
      </w:r>
      <w:r w:rsidR="00F76BC5">
        <w:rPr>
          <w:noProof/>
        </w:rPr>
        <w:t>1</w:t>
      </w:r>
      <w:r w:rsidR="002C755A">
        <w:fldChar w:fldCharType="end"/>
      </w:r>
      <w:r w:rsidR="00F5717D">
        <w:rPr>
          <w:rFonts w:hint="eastAsia"/>
        </w:rPr>
        <w:t>所示，</w:t>
      </w:r>
      <w:r w:rsidR="004A03B5">
        <w:rPr>
          <w:rFonts w:hint="eastAsia"/>
        </w:rPr>
        <w:t>資料點</w:t>
      </w:r>
      <w:r w:rsidR="00EB31E9">
        <w:rPr>
          <w:rFonts w:hint="eastAsia"/>
        </w:rPr>
        <w:t>具有</w:t>
      </w:r>
      <w:r w:rsidR="004A03B5">
        <w:rPr>
          <w:rFonts w:hint="eastAsia"/>
        </w:rPr>
        <w:t>X</w:t>
      </w:r>
      <w:r w:rsidR="004A03B5">
        <w:rPr>
          <w:rFonts w:hint="eastAsia"/>
        </w:rPr>
        <w:t>、</w:t>
      </w:r>
      <w:r w:rsidR="004A03B5">
        <w:rPr>
          <w:rFonts w:hint="eastAsia"/>
        </w:rPr>
        <w:t>Y</w:t>
      </w:r>
      <w:r w:rsidR="004A03B5">
        <w:rPr>
          <w:rFonts w:hint="eastAsia"/>
        </w:rPr>
        <w:t>、</w:t>
      </w:r>
      <w:r w:rsidR="004A03B5">
        <w:rPr>
          <w:rFonts w:hint="eastAsia"/>
        </w:rPr>
        <w:t>Z</w:t>
      </w:r>
      <w:r w:rsidR="004A03B5">
        <w:rPr>
          <w:rFonts w:hint="eastAsia"/>
        </w:rPr>
        <w:t>三</w:t>
      </w:r>
      <w:r w:rsidR="00EB31E9">
        <w:rPr>
          <w:rFonts w:hint="eastAsia"/>
        </w:rPr>
        <w:t>維</w:t>
      </w:r>
      <w:r w:rsidR="004A03B5">
        <w:rPr>
          <w:rFonts w:hint="eastAsia"/>
        </w:rPr>
        <w:t>座標</w:t>
      </w:r>
      <w:r w:rsidR="00EB31E9">
        <w:rPr>
          <w:rFonts w:hint="eastAsia"/>
        </w:rPr>
        <w:t>資訊，且</w:t>
      </w:r>
      <w:r w:rsidR="00F5717D">
        <w:rPr>
          <w:rFonts w:hint="eastAsia"/>
        </w:rPr>
        <w:t>區分為</w:t>
      </w:r>
      <w:r w:rsidR="00D81AF5">
        <w:rPr>
          <w:rFonts w:hint="eastAsia"/>
        </w:rPr>
        <w:t>三百</w:t>
      </w:r>
      <w:proofErr w:type="gramStart"/>
      <w:r w:rsidR="00EB31E9">
        <w:rPr>
          <w:rFonts w:hint="eastAsia"/>
        </w:rPr>
        <w:t>個</w:t>
      </w:r>
      <w:proofErr w:type="gramEnd"/>
      <w:r w:rsidR="00F5717D">
        <w:rPr>
          <w:rFonts w:hint="eastAsia"/>
        </w:rPr>
        <w:t>紅色（</w:t>
      </w:r>
      <w:r w:rsidR="00EB31E9">
        <w:rPr>
          <w:rFonts w:hint="eastAsia"/>
        </w:rPr>
        <w:t>少數</w:t>
      </w:r>
      <w:r w:rsidR="00F5717D">
        <w:rPr>
          <w:rFonts w:hint="eastAsia"/>
        </w:rPr>
        <w:t>類別）與</w:t>
      </w:r>
      <w:r w:rsidR="00D81AF5">
        <w:rPr>
          <w:rFonts w:hint="eastAsia"/>
        </w:rPr>
        <w:t>三千</w:t>
      </w:r>
      <w:proofErr w:type="gramStart"/>
      <w:r w:rsidR="00EB31E9">
        <w:rPr>
          <w:rFonts w:hint="eastAsia"/>
        </w:rPr>
        <w:t>個</w:t>
      </w:r>
      <w:proofErr w:type="gramEnd"/>
      <w:r w:rsidR="00F5717D">
        <w:rPr>
          <w:rFonts w:hint="eastAsia"/>
        </w:rPr>
        <w:t>藍色（</w:t>
      </w:r>
      <w:r w:rsidR="00EB31E9">
        <w:rPr>
          <w:rFonts w:hint="eastAsia"/>
        </w:rPr>
        <w:t>多數</w:t>
      </w:r>
      <w:r w:rsidR="00F5717D">
        <w:rPr>
          <w:rFonts w:hint="eastAsia"/>
        </w:rPr>
        <w:t>類別）兩種類別</w:t>
      </w:r>
      <w:r w:rsidR="00EB31E9">
        <w:rPr>
          <w:rFonts w:hint="eastAsia"/>
        </w:rPr>
        <w:t>；兩種類別各自服從自身的資料分布，</w:t>
      </w:r>
      <w:r w:rsidR="00F5717D">
        <w:rPr>
          <w:rFonts w:hint="eastAsia"/>
        </w:rPr>
        <w:t>且在多數的藍色類別中，可見到有少量的紅色類別的</w:t>
      </w:r>
      <w:proofErr w:type="gramStart"/>
      <w:r w:rsidR="00F5717D">
        <w:rPr>
          <w:rFonts w:hint="eastAsia"/>
        </w:rPr>
        <w:t>躁</w:t>
      </w:r>
      <w:proofErr w:type="gramEnd"/>
      <w:r w:rsidR="00F5717D">
        <w:rPr>
          <w:rFonts w:hint="eastAsia"/>
        </w:rPr>
        <w:t>點存在，目的在於增加分類</w:t>
      </w:r>
      <w:r w:rsidR="00491B6C">
        <w:rPr>
          <w:rFonts w:hint="eastAsia"/>
        </w:rPr>
        <w:t>任務</w:t>
      </w:r>
      <w:r w:rsidR="00F5717D">
        <w:rPr>
          <w:rFonts w:hint="eastAsia"/>
        </w:rPr>
        <w:t>的</w:t>
      </w:r>
      <w:r w:rsidR="00EB31E9">
        <w:rPr>
          <w:rFonts w:hint="eastAsia"/>
        </w:rPr>
        <w:t>複雜度</w:t>
      </w:r>
      <w:r w:rsidR="00F5717D">
        <w:rPr>
          <w:rFonts w:hint="eastAsia"/>
        </w:rPr>
        <w:t>。</w:t>
      </w:r>
    </w:p>
    <w:p w14:paraId="7DE65071" w14:textId="77777777" w:rsidR="002C755A" w:rsidRDefault="00F5717D" w:rsidP="002C755A">
      <w:pPr>
        <w:pStyle w:val="aa"/>
        <w:keepNext/>
      </w:pPr>
      <w:r w:rsidRPr="002C755A">
        <w:rPr>
          <w:noProof/>
        </w:rPr>
        <w:drawing>
          <wp:inline distT="0" distB="0" distL="0" distR="0" wp14:anchorId="04D04720" wp14:editId="0CEE15BD">
            <wp:extent cx="3671248" cy="3226588"/>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72240" cy="3227460"/>
                    </a:xfrm>
                    <a:prstGeom prst="rect">
                      <a:avLst/>
                    </a:prstGeom>
                  </pic:spPr>
                </pic:pic>
              </a:graphicData>
            </a:graphic>
          </wp:inline>
        </w:drawing>
      </w:r>
    </w:p>
    <w:p w14:paraId="4C7C4D9D" w14:textId="47B5FE4B" w:rsidR="004D530C" w:rsidRDefault="002C755A" w:rsidP="00B47F01">
      <w:pPr>
        <w:pStyle w:val="af5"/>
      </w:pPr>
      <w:bookmarkStart w:id="263" w:name="_Ref120719066"/>
      <w:bookmarkStart w:id="264" w:name="_Toc12332853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w:t>
      </w:r>
      <w:r w:rsidR="00F85191">
        <w:fldChar w:fldCharType="end"/>
      </w:r>
      <w:bookmarkEnd w:id="263"/>
      <w:r>
        <w:rPr>
          <w:rFonts w:hint="eastAsia"/>
        </w:rPr>
        <w:t xml:space="preserve"> </w:t>
      </w:r>
      <w:r w:rsidRPr="002C755A">
        <w:rPr>
          <w:rFonts w:hint="eastAsia"/>
        </w:rPr>
        <w:t>模擬的連續二元分類資料。</w:t>
      </w:r>
      <w:bookmarkEnd w:id="264"/>
    </w:p>
    <w:p w14:paraId="6906A0E7" w14:textId="537FAA1F" w:rsidR="00E43869" w:rsidRPr="00E43869" w:rsidRDefault="00E43869" w:rsidP="00E43869">
      <w:pPr>
        <w:pStyle w:val="3"/>
      </w:pPr>
      <w:bookmarkStart w:id="265" w:name="_Toc122553164"/>
      <w:bookmarkStart w:id="266" w:name="_Toc123328471"/>
      <w:r>
        <w:rPr>
          <w:rFonts w:hint="eastAsia"/>
        </w:rPr>
        <w:lastRenderedPageBreak/>
        <w:t>資料集簡介與實驗架構</w:t>
      </w:r>
      <w:bookmarkEnd w:id="265"/>
      <w:bookmarkEnd w:id="266"/>
    </w:p>
    <w:p w14:paraId="3595342C" w14:textId="77777777" w:rsidR="002C755A" w:rsidRDefault="0008638C" w:rsidP="002C755A">
      <w:pPr>
        <w:pStyle w:val="aa"/>
        <w:keepNext/>
      </w:pPr>
      <w:r w:rsidRPr="002C755A">
        <w:rPr>
          <w:rFonts w:hint="eastAsia"/>
          <w:noProof/>
        </w:rPr>
        <w:drawing>
          <wp:inline distT="0" distB="0" distL="0" distR="0" wp14:anchorId="05AE6526" wp14:editId="3E29A137">
            <wp:extent cx="3600000" cy="524393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rryYang\AppData\Local\Microsoft\Windows\INetCache\Content.MSO\34494450.tmp"/>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600000" cy="5243930"/>
                    </a:xfrm>
                    <a:prstGeom prst="rect">
                      <a:avLst/>
                    </a:prstGeom>
                    <a:noFill/>
                    <a:ln>
                      <a:noFill/>
                    </a:ln>
                  </pic:spPr>
                </pic:pic>
              </a:graphicData>
            </a:graphic>
          </wp:inline>
        </w:drawing>
      </w:r>
    </w:p>
    <w:p w14:paraId="40DFFCEC" w14:textId="019FD6E6" w:rsidR="0008638C" w:rsidRDefault="002C755A" w:rsidP="002C755A">
      <w:pPr>
        <w:pStyle w:val="af5"/>
      </w:pPr>
      <w:bookmarkStart w:id="267" w:name="_Ref120719103"/>
      <w:bookmarkStart w:id="268" w:name="_Toc12332853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2</w:t>
      </w:r>
      <w:r w:rsidR="00F85191">
        <w:fldChar w:fldCharType="end"/>
      </w:r>
      <w:bookmarkEnd w:id="267"/>
      <w:r>
        <w:rPr>
          <w:rFonts w:hint="eastAsia"/>
        </w:rPr>
        <w:t xml:space="preserve"> </w:t>
      </w:r>
      <w:r w:rsidRPr="002C755A">
        <w:rPr>
          <w:rFonts w:hint="eastAsia"/>
        </w:rPr>
        <w:t>連續資料集下的實驗架構。</w:t>
      </w:r>
      <w:bookmarkEnd w:id="268"/>
    </w:p>
    <w:p w14:paraId="78D5BFDF" w14:textId="0DD209F9" w:rsidR="00491B6C" w:rsidRPr="00491B6C" w:rsidRDefault="00491B6C" w:rsidP="00491B6C">
      <w:r>
        <w:rPr>
          <w:rFonts w:hint="eastAsia"/>
        </w:rPr>
        <w:t>整體實驗流程如</w:t>
      </w:r>
      <w:r>
        <w:fldChar w:fldCharType="begin"/>
      </w:r>
      <w:r>
        <w:instrText xml:space="preserve"> </w:instrText>
      </w:r>
      <w:r>
        <w:rPr>
          <w:rFonts w:hint="eastAsia"/>
        </w:rPr>
        <w:instrText>REF _Ref120719103 \h</w:instrText>
      </w:r>
      <w:r>
        <w:instrText xml:space="preserve"> </w:instrText>
      </w:r>
      <w:r>
        <w:fldChar w:fldCharType="separate"/>
      </w:r>
      <w:r w:rsidR="00F76BC5">
        <w:rPr>
          <w:rFonts w:hint="eastAsia"/>
        </w:rPr>
        <w:t>圖</w:t>
      </w:r>
      <w:r w:rsidR="00F76BC5">
        <w:rPr>
          <w:rFonts w:hint="eastAsia"/>
        </w:rPr>
        <w:t xml:space="preserve"> </w:t>
      </w:r>
      <w:r w:rsidR="00F76BC5">
        <w:rPr>
          <w:noProof/>
        </w:rPr>
        <w:t>4</w:t>
      </w:r>
      <w:r w:rsidR="00F76BC5">
        <w:t>.</w:t>
      </w:r>
      <w:r w:rsidR="00F76BC5">
        <w:rPr>
          <w:noProof/>
        </w:rPr>
        <w:t>2</w:t>
      </w:r>
      <w:r>
        <w:fldChar w:fldCharType="end"/>
      </w:r>
      <w:r>
        <w:rPr>
          <w:rFonts w:hint="eastAsia"/>
        </w:rPr>
        <w:t>所示，模擬出二元分類的連續資料後，先擬定欲產生的二元特徵個數，便依此將三個連續座標軸依據</w:t>
      </w:r>
      <w:proofErr w:type="gramStart"/>
      <w:r>
        <w:rPr>
          <w:rFonts w:hint="eastAsia"/>
        </w:rPr>
        <w:t>比例切分來</w:t>
      </w:r>
      <w:proofErr w:type="gramEnd"/>
      <w:r>
        <w:rPr>
          <w:rFonts w:hint="eastAsia"/>
        </w:rPr>
        <w:t>進行二元化，以產生</w:t>
      </w:r>
      <w:r w:rsidR="00C35D65">
        <w:rPr>
          <w:rFonts w:hint="eastAsia"/>
        </w:rPr>
        <w:t>二元特徵資料</w:t>
      </w:r>
      <w:r>
        <w:rPr>
          <w:rFonts w:hint="eastAsia"/>
        </w:rPr>
        <w:t>作為</w:t>
      </w:r>
      <w:r w:rsidR="00C35D65">
        <w:rPr>
          <w:rFonts w:hint="eastAsia"/>
        </w:rPr>
        <w:t>本研究方法</w:t>
      </w:r>
      <w:r>
        <w:rPr>
          <w:rFonts w:hint="eastAsia"/>
        </w:rPr>
        <w:t>輸入。同時也將二元資料類別化，以作為傳統變數編碼方式輸入，後</w:t>
      </w:r>
      <w:r w:rsidR="00744E34">
        <w:rPr>
          <w:rFonts w:hint="eastAsia"/>
        </w:rPr>
        <w:t>交</w:t>
      </w:r>
      <w:r>
        <w:rPr>
          <w:rFonts w:hint="eastAsia"/>
        </w:rPr>
        <w:t>由</w:t>
      </w:r>
      <w:r>
        <w:rPr>
          <w:rFonts w:hint="eastAsia"/>
        </w:rPr>
        <w:t>Li</w:t>
      </w:r>
      <w:r>
        <w:t>ghtGBM</w:t>
      </w:r>
      <w:r>
        <w:rPr>
          <w:rFonts w:hint="eastAsia"/>
        </w:rPr>
        <w:t>以交叉驗證的方式比較各種編碼後的數值資料集的分類成果。</w:t>
      </w:r>
    </w:p>
    <w:p w14:paraId="0747F725" w14:textId="77777777" w:rsidR="002C755A" w:rsidRDefault="00043023" w:rsidP="002C755A">
      <w:pPr>
        <w:pStyle w:val="aa"/>
        <w:keepNext/>
      </w:pPr>
      <w:r w:rsidRPr="002C755A">
        <w:rPr>
          <w:noProof/>
        </w:rPr>
        <w:lastRenderedPageBreak/>
        <w:drawing>
          <wp:inline distT="0" distB="0" distL="0" distR="0" wp14:anchorId="58569CEB" wp14:editId="5D7EBE22">
            <wp:extent cx="5400000" cy="2141848"/>
            <wp:effectExtent l="0" t="0" r="0" b="0"/>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400000" cy="2141848"/>
                    </a:xfrm>
                    <a:prstGeom prst="rect">
                      <a:avLst/>
                    </a:prstGeom>
                    <a:noFill/>
                    <a:ln>
                      <a:noFill/>
                    </a:ln>
                    <a:extLst>
                      <a:ext uri="{53640926-AAD7-44D8-BBD7-CCE9431645EC}">
                        <a14:shadowObscured xmlns:a14="http://schemas.microsoft.com/office/drawing/2010/main"/>
                      </a:ext>
                    </a:extLst>
                  </pic:spPr>
                </pic:pic>
              </a:graphicData>
            </a:graphic>
          </wp:inline>
        </w:drawing>
      </w:r>
    </w:p>
    <w:p w14:paraId="0EA4FA6D" w14:textId="6E0B0431" w:rsidR="003221C7" w:rsidRDefault="002C755A" w:rsidP="002C755A">
      <w:pPr>
        <w:pStyle w:val="af5"/>
      </w:pPr>
      <w:bookmarkStart w:id="269" w:name="_Ref120719164"/>
      <w:bookmarkStart w:id="270" w:name="_Toc12332853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3</w:t>
      </w:r>
      <w:r w:rsidR="00F85191">
        <w:fldChar w:fldCharType="end"/>
      </w:r>
      <w:bookmarkEnd w:id="269"/>
      <w:r>
        <w:rPr>
          <w:rFonts w:hint="eastAsia"/>
        </w:rPr>
        <w:t xml:space="preserve"> </w:t>
      </w:r>
      <w:r w:rsidRPr="002C755A">
        <w:rPr>
          <w:rFonts w:hint="eastAsia"/>
        </w:rPr>
        <w:t>原始連續資料於</w:t>
      </w:r>
      <w:r w:rsidRPr="002C755A">
        <w:rPr>
          <w:rFonts w:hint="eastAsia"/>
        </w:rPr>
        <w:t>X</w:t>
      </w:r>
      <w:r w:rsidRPr="002C755A">
        <w:rPr>
          <w:rFonts w:hint="eastAsia"/>
        </w:rPr>
        <w:t>、</w:t>
      </w:r>
      <w:r w:rsidRPr="002C755A">
        <w:rPr>
          <w:rFonts w:hint="eastAsia"/>
        </w:rPr>
        <w:t>Y</w:t>
      </w:r>
      <w:r w:rsidRPr="002C755A">
        <w:rPr>
          <w:rFonts w:hint="eastAsia"/>
        </w:rPr>
        <w:t>、</w:t>
      </w:r>
      <w:r w:rsidRPr="002C755A">
        <w:rPr>
          <w:rFonts w:hint="eastAsia"/>
        </w:rPr>
        <w:t>Z</w:t>
      </w:r>
      <w:r w:rsidRPr="002C755A">
        <w:rPr>
          <w:rFonts w:hint="eastAsia"/>
        </w:rPr>
        <w:t>三維度上的分布情形。</w:t>
      </w:r>
      <w:bookmarkEnd w:id="270"/>
    </w:p>
    <w:p w14:paraId="6E22B804" w14:textId="77777777" w:rsidR="002C755A" w:rsidRDefault="001F4898" w:rsidP="002C755A">
      <w:pPr>
        <w:pStyle w:val="aa"/>
        <w:keepNext/>
      </w:pPr>
      <w:r w:rsidRPr="002C755A">
        <w:rPr>
          <w:noProof/>
        </w:rPr>
        <w:drawing>
          <wp:inline distT="0" distB="0" distL="0" distR="0" wp14:anchorId="3CB1713C" wp14:editId="7F109F96">
            <wp:extent cx="2880000" cy="2892409"/>
            <wp:effectExtent l="0" t="0" r="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50316" t="1092"/>
                    <a:stretch/>
                  </pic:blipFill>
                  <pic:spPr bwMode="auto">
                    <a:xfrm>
                      <a:off x="0" y="0"/>
                      <a:ext cx="2880000" cy="2892409"/>
                    </a:xfrm>
                    <a:prstGeom prst="rect">
                      <a:avLst/>
                    </a:prstGeom>
                    <a:noFill/>
                    <a:ln>
                      <a:noFill/>
                    </a:ln>
                    <a:extLst>
                      <a:ext uri="{53640926-AAD7-44D8-BBD7-CCE9431645EC}">
                        <a14:shadowObscured xmlns:a14="http://schemas.microsoft.com/office/drawing/2010/main"/>
                      </a:ext>
                    </a:extLst>
                  </pic:spPr>
                </pic:pic>
              </a:graphicData>
            </a:graphic>
          </wp:inline>
        </w:drawing>
      </w:r>
    </w:p>
    <w:p w14:paraId="0F35F8AC" w14:textId="562AFEDE" w:rsidR="001F4898" w:rsidRDefault="002C755A" w:rsidP="002C755A">
      <w:pPr>
        <w:pStyle w:val="af5"/>
      </w:pPr>
      <w:bookmarkStart w:id="271" w:name="_Ref120719165"/>
      <w:bookmarkStart w:id="272" w:name="_Toc12332853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4</w:t>
      </w:r>
      <w:r w:rsidR="00F85191">
        <w:fldChar w:fldCharType="end"/>
      </w:r>
      <w:bookmarkEnd w:id="271"/>
      <w:r>
        <w:rPr>
          <w:rFonts w:hint="eastAsia"/>
        </w:rPr>
        <w:t xml:space="preserve"> </w:t>
      </w:r>
      <w:r w:rsidRPr="002C755A">
        <w:rPr>
          <w:rFonts w:hint="eastAsia"/>
        </w:rPr>
        <w:t>二元化後的連續資料，共劃分為</w:t>
      </w:r>
      <w:r w:rsidRPr="002C755A">
        <w:rPr>
          <w:rFonts w:hint="eastAsia"/>
        </w:rPr>
        <w:t>30</w:t>
      </w:r>
      <w:r w:rsidRPr="002C755A">
        <w:rPr>
          <w:rFonts w:hint="eastAsia"/>
        </w:rPr>
        <w:t>個二元特徵。</w:t>
      </w:r>
      <w:bookmarkEnd w:id="272"/>
    </w:p>
    <w:p w14:paraId="7E02DB9E" w14:textId="70C24CD8" w:rsidR="007A487E" w:rsidRPr="00F71E61" w:rsidRDefault="007A487E" w:rsidP="007A487E">
      <w:r>
        <w:fldChar w:fldCharType="begin"/>
      </w:r>
      <w:r>
        <w:instrText xml:space="preserve"> </w:instrText>
      </w:r>
      <w:r>
        <w:rPr>
          <w:rFonts w:hint="eastAsia"/>
        </w:rPr>
        <w:instrText>REF _Ref120719164 \h</w:instrText>
      </w:r>
      <w:r>
        <w:instrText xml:space="preserve"> </w:instrText>
      </w:r>
      <w:r>
        <w:fldChar w:fldCharType="separate"/>
      </w:r>
      <w:r w:rsidR="00F76BC5">
        <w:rPr>
          <w:rFonts w:hint="eastAsia"/>
        </w:rPr>
        <w:t>圖</w:t>
      </w:r>
      <w:r w:rsidR="00F76BC5">
        <w:rPr>
          <w:rFonts w:hint="eastAsia"/>
        </w:rPr>
        <w:t xml:space="preserve"> </w:t>
      </w:r>
      <w:r w:rsidR="00F76BC5">
        <w:rPr>
          <w:noProof/>
        </w:rPr>
        <w:t>4</w:t>
      </w:r>
      <w:r w:rsidR="00F76BC5">
        <w:t>.</w:t>
      </w:r>
      <w:r w:rsidR="00F76BC5">
        <w:rPr>
          <w:noProof/>
        </w:rPr>
        <w:t>3</w:t>
      </w:r>
      <w:r>
        <w:fldChar w:fldCharType="end"/>
      </w:r>
      <w:r>
        <w:rPr>
          <w:rFonts w:hint="eastAsia"/>
        </w:rPr>
        <w:t>表示了原始連續資料於三個座標軸上的資料分布情形，且少數與多數類別由顏色區分；在決定了要劃分出的二元特徵總數之後，便依據</w:t>
      </w:r>
      <w:proofErr w:type="gramStart"/>
      <w:r>
        <w:rPr>
          <w:rFonts w:hint="eastAsia"/>
        </w:rPr>
        <w:t>比例切分各個</w:t>
      </w:r>
      <w:proofErr w:type="gramEnd"/>
      <w:r>
        <w:rPr>
          <w:rFonts w:hint="eastAsia"/>
        </w:rPr>
        <w:t>座標軸</w:t>
      </w:r>
      <w:proofErr w:type="gramStart"/>
      <w:r>
        <w:rPr>
          <w:rFonts w:hint="eastAsia"/>
        </w:rPr>
        <w:t>的全距</w:t>
      </w:r>
      <w:proofErr w:type="gramEnd"/>
      <w:r>
        <w:rPr>
          <w:rFonts w:hint="eastAsia"/>
        </w:rPr>
        <w:t>，並將資料點劃分入新產生的二元特徵之中，如此，便產生了具備分類知識的二元特徵資料；如</w:t>
      </w:r>
      <w:r>
        <w:fldChar w:fldCharType="begin"/>
      </w:r>
      <w:r>
        <w:instrText xml:space="preserve"> REF _Ref120719165 \h </w:instrText>
      </w:r>
      <w:r>
        <w:fldChar w:fldCharType="separate"/>
      </w:r>
      <w:r w:rsidR="00F76BC5">
        <w:rPr>
          <w:rFonts w:hint="eastAsia"/>
        </w:rPr>
        <w:t>圖</w:t>
      </w:r>
      <w:r w:rsidR="00F76BC5">
        <w:rPr>
          <w:rFonts w:hint="eastAsia"/>
        </w:rPr>
        <w:t xml:space="preserve"> </w:t>
      </w:r>
      <w:r w:rsidR="00F76BC5">
        <w:rPr>
          <w:noProof/>
        </w:rPr>
        <w:t>4</w:t>
      </w:r>
      <w:r w:rsidR="00F76BC5">
        <w:t>.</w:t>
      </w:r>
      <w:r w:rsidR="00F76BC5">
        <w:rPr>
          <w:noProof/>
        </w:rPr>
        <w:t>4</w:t>
      </w:r>
      <w:r>
        <w:fldChar w:fldCharType="end"/>
      </w:r>
      <w:r>
        <w:rPr>
          <w:rFonts w:hint="eastAsia"/>
        </w:rPr>
        <w:t>所示，各個座標</w:t>
      </w:r>
      <w:proofErr w:type="gramStart"/>
      <w:r>
        <w:rPr>
          <w:rFonts w:hint="eastAsia"/>
        </w:rPr>
        <w:t>軸各被切分</w:t>
      </w:r>
      <w:proofErr w:type="gramEnd"/>
      <w:r>
        <w:rPr>
          <w:rFonts w:hint="eastAsia"/>
        </w:rPr>
        <w:t>出了十個區域，總計產生了三十</w:t>
      </w:r>
      <w:proofErr w:type="gramStart"/>
      <w:r>
        <w:rPr>
          <w:rFonts w:hint="eastAsia"/>
        </w:rPr>
        <w:t>個</w:t>
      </w:r>
      <w:proofErr w:type="gramEnd"/>
      <w:r>
        <w:rPr>
          <w:rFonts w:hint="eastAsia"/>
        </w:rPr>
        <w:t>新的二元特徵，作為二元資料。</w:t>
      </w:r>
    </w:p>
    <w:p w14:paraId="6EC5E92B" w14:textId="77777777" w:rsidR="007A487E" w:rsidRPr="007A487E" w:rsidRDefault="007A487E" w:rsidP="007A487E"/>
    <w:p w14:paraId="4811B211" w14:textId="3F2E7FD6" w:rsidR="002C755A" w:rsidRDefault="002C755A" w:rsidP="002C755A">
      <w:pPr>
        <w:pStyle w:val="af5"/>
        <w:keepNext/>
      </w:pPr>
      <w:bookmarkStart w:id="273" w:name="_Ref120719232"/>
      <w:bookmarkStart w:id="274" w:name="_Toc123328574"/>
      <w:r>
        <w:rPr>
          <w:rFonts w:hint="eastAsia"/>
        </w:rPr>
        <w:lastRenderedPageBreak/>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F76BC5">
        <w:rPr>
          <w:noProof/>
        </w:rPr>
        <w:t>4</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F76BC5">
        <w:rPr>
          <w:noProof/>
        </w:rPr>
        <w:t>1</w:t>
      </w:r>
      <w:r w:rsidR="00793819">
        <w:fldChar w:fldCharType="end"/>
      </w:r>
      <w:bookmarkEnd w:id="273"/>
      <w:r>
        <w:rPr>
          <w:rFonts w:hint="eastAsia"/>
        </w:rPr>
        <w:t xml:space="preserve"> </w:t>
      </w:r>
      <w:r w:rsidRPr="002C755A">
        <w:rPr>
          <w:rFonts w:hint="eastAsia"/>
        </w:rPr>
        <w:t>二元化後的特徵資料。</w:t>
      </w:r>
      <w:bookmarkEnd w:id="274"/>
    </w:p>
    <w:p w14:paraId="589B0E96" w14:textId="4F8B854E" w:rsidR="007A487E" w:rsidRDefault="00F71E61" w:rsidP="007A487E">
      <w:pPr>
        <w:pStyle w:val="ae"/>
      </w:pPr>
      <w:r w:rsidRPr="002C755A">
        <w:rPr>
          <w:noProof/>
        </w:rPr>
        <w:drawing>
          <wp:inline distT="0" distB="0" distL="0" distR="0" wp14:anchorId="48117E76" wp14:editId="00F556A4">
            <wp:extent cx="4320000" cy="2421461"/>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4320000" cy="2421461"/>
                    </a:xfrm>
                    <a:prstGeom prst="rect">
                      <a:avLst/>
                    </a:prstGeom>
                    <a:noFill/>
                  </pic:spPr>
                </pic:pic>
              </a:graphicData>
            </a:graphic>
          </wp:inline>
        </w:drawing>
      </w:r>
    </w:p>
    <w:p w14:paraId="5E9C06EF" w14:textId="218B5353" w:rsidR="002C755A" w:rsidRDefault="002C755A" w:rsidP="002C755A">
      <w:pPr>
        <w:pStyle w:val="af5"/>
        <w:keepNext/>
      </w:pPr>
      <w:bookmarkStart w:id="275" w:name="_Ref120719234"/>
      <w:bookmarkStart w:id="276" w:name="_Toc123328575"/>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F76BC5">
        <w:rPr>
          <w:noProof/>
        </w:rPr>
        <w:t>4</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F76BC5">
        <w:rPr>
          <w:noProof/>
        </w:rPr>
        <w:t>2</w:t>
      </w:r>
      <w:r w:rsidR="00793819">
        <w:fldChar w:fldCharType="end"/>
      </w:r>
      <w:bookmarkEnd w:id="275"/>
      <w:r>
        <w:rPr>
          <w:rFonts w:hint="eastAsia"/>
        </w:rPr>
        <w:t xml:space="preserve"> </w:t>
      </w:r>
      <w:r w:rsidRPr="002C755A">
        <w:rPr>
          <w:rFonts w:hint="eastAsia"/>
        </w:rPr>
        <w:t>類別化後的特徵資料。</w:t>
      </w:r>
      <w:bookmarkEnd w:id="276"/>
    </w:p>
    <w:p w14:paraId="43B08A20" w14:textId="3685E1FF" w:rsidR="0087359A" w:rsidRDefault="0087359A" w:rsidP="002C755A">
      <w:pPr>
        <w:pStyle w:val="ae"/>
      </w:pPr>
      <w:r w:rsidRPr="002C755A">
        <w:rPr>
          <w:noProof/>
        </w:rPr>
        <w:drawing>
          <wp:inline distT="0" distB="0" distL="0" distR="0" wp14:anchorId="47E4C7D4" wp14:editId="5F7C37C5">
            <wp:extent cx="4316281" cy="2419377"/>
            <wp:effectExtent l="0" t="0" r="825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316281" cy="2419377"/>
                    </a:xfrm>
                    <a:prstGeom prst="rect">
                      <a:avLst/>
                    </a:prstGeom>
                    <a:noFill/>
                  </pic:spPr>
                </pic:pic>
              </a:graphicData>
            </a:graphic>
          </wp:inline>
        </w:drawing>
      </w:r>
    </w:p>
    <w:p w14:paraId="7FC745A2" w14:textId="27131303" w:rsidR="007A487E" w:rsidRPr="00491B6C" w:rsidRDefault="007A487E" w:rsidP="007A487E">
      <w:r>
        <w:rPr>
          <w:rFonts w:hint="eastAsia"/>
        </w:rPr>
        <w:t>經由二元化後的資料如</w:t>
      </w:r>
      <w:r>
        <w:fldChar w:fldCharType="begin"/>
      </w:r>
      <w:r>
        <w:instrText xml:space="preserve"> </w:instrText>
      </w:r>
      <w:r>
        <w:rPr>
          <w:rFonts w:hint="eastAsia"/>
        </w:rPr>
        <w:instrText>REF _Ref120719232 \h</w:instrText>
      </w:r>
      <w:r>
        <w:instrText xml:space="preserve"> </w:instrText>
      </w:r>
      <w:r>
        <w:fldChar w:fldCharType="separate"/>
      </w:r>
      <w:r w:rsidR="00F76BC5">
        <w:rPr>
          <w:rFonts w:hint="eastAsia"/>
        </w:rPr>
        <w:t>表</w:t>
      </w:r>
      <w:r w:rsidR="00F76BC5">
        <w:rPr>
          <w:rFonts w:hint="eastAsia"/>
        </w:rPr>
        <w:t xml:space="preserve"> </w:t>
      </w:r>
      <w:r w:rsidR="00F76BC5">
        <w:rPr>
          <w:noProof/>
        </w:rPr>
        <w:t>4</w:t>
      </w:r>
      <w:r w:rsidR="00F76BC5">
        <w:t>.</w:t>
      </w:r>
      <w:r w:rsidR="00F76BC5">
        <w:rPr>
          <w:noProof/>
        </w:rPr>
        <w:t>1</w:t>
      </w:r>
      <w:r>
        <w:fldChar w:fldCharType="end"/>
      </w:r>
      <w:r>
        <w:rPr>
          <w:rFonts w:hint="eastAsia"/>
        </w:rPr>
        <w:t>所呈現，原先三個維度的連續資料經由二元化之後，便產生了</w:t>
      </w:r>
      <w:del w:id="277" w:author="Jakey Blue" w:date="2022-12-23T09:49:00Z">
        <w:r w:rsidDel="00333E83">
          <w:rPr>
            <w:rFonts w:hint="eastAsia"/>
          </w:rPr>
          <w:delText>具有</w:delText>
        </w:r>
      </w:del>
      <w:r>
        <w:rPr>
          <w:rFonts w:hint="eastAsia"/>
        </w:rPr>
        <w:t>三十</w:t>
      </w:r>
      <w:proofErr w:type="gramStart"/>
      <w:r>
        <w:rPr>
          <w:rFonts w:hint="eastAsia"/>
        </w:rPr>
        <w:t>個</w:t>
      </w:r>
      <w:proofErr w:type="gramEnd"/>
      <w:r>
        <w:rPr>
          <w:rFonts w:hint="eastAsia"/>
        </w:rPr>
        <w:t>二元特徵，如此便可以做為本研究的方法輸入；而為了與傳統的變數編碼進行對比，再加上具備了此筆二元資料的二元特徵群組知識，得以經由類別化，產生出類別資料，如</w:t>
      </w:r>
      <w:r>
        <w:fldChar w:fldCharType="begin"/>
      </w:r>
      <w:r>
        <w:instrText xml:space="preserve"> REF _Ref120719234 \h </w:instrText>
      </w:r>
      <w:r>
        <w:fldChar w:fldCharType="separate"/>
      </w:r>
      <w:r w:rsidR="00F76BC5">
        <w:rPr>
          <w:rFonts w:hint="eastAsia"/>
        </w:rPr>
        <w:t>表</w:t>
      </w:r>
      <w:r w:rsidR="00F76BC5">
        <w:rPr>
          <w:rFonts w:hint="eastAsia"/>
        </w:rPr>
        <w:t xml:space="preserve"> </w:t>
      </w:r>
      <w:r w:rsidR="00F76BC5">
        <w:rPr>
          <w:noProof/>
        </w:rPr>
        <w:t>4</w:t>
      </w:r>
      <w:r w:rsidR="00F76BC5">
        <w:t>.</w:t>
      </w:r>
      <w:r w:rsidR="00F76BC5">
        <w:rPr>
          <w:noProof/>
        </w:rPr>
        <w:t>2</w:t>
      </w:r>
      <w:r>
        <w:fldChar w:fldCharType="end"/>
      </w:r>
      <w:r>
        <w:rPr>
          <w:rFonts w:hint="eastAsia"/>
        </w:rPr>
        <w:t>所示。此兩種資料乃為一體</w:t>
      </w:r>
      <w:proofErr w:type="gramStart"/>
      <w:r>
        <w:rPr>
          <w:rFonts w:hint="eastAsia"/>
        </w:rPr>
        <w:t>兩面，</w:t>
      </w:r>
      <w:proofErr w:type="gramEnd"/>
      <w:r>
        <w:rPr>
          <w:rFonts w:hint="eastAsia"/>
        </w:rPr>
        <w:t>僅僅在</w:t>
      </w:r>
      <w:del w:id="278" w:author="Jakey Blue" w:date="2022-12-23T09:49:00Z">
        <w:r w:rsidDel="00333E83">
          <w:rPr>
            <w:rFonts w:hint="eastAsia"/>
          </w:rPr>
          <w:delText>表現</w:delText>
        </w:r>
      </w:del>
      <w:ins w:id="279" w:author="Jakey Blue" w:date="2022-12-23T09:49:00Z">
        <w:r w:rsidR="00333E83">
          <w:rPr>
            <w:rFonts w:hint="eastAsia"/>
          </w:rPr>
          <w:t>呈現</w:t>
        </w:r>
      </w:ins>
      <w:r>
        <w:rPr>
          <w:rFonts w:hint="eastAsia"/>
        </w:rPr>
        <w:t>方式上有所差異，但其本質代表的資料</w:t>
      </w:r>
      <w:del w:id="280" w:author="Jakey Blue" w:date="2022-12-23T09:50:00Z">
        <w:r w:rsidDel="00333E83">
          <w:rPr>
            <w:rFonts w:hint="eastAsia"/>
          </w:rPr>
          <w:delText>性</w:delText>
        </w:r>
      </w:del>
      <w:r>
        <w:rPr>
          <w:rFonts w:hint="eastAsia"/>
        </w:rPr>
        <w:t>質實</w:t>
      </w:r>
      <w:del w:id="281" w:author="Jakey Blue" w:date="2022-12-23T09:50:00Z">
        <w:r w:rsidDel="00333E83">
          <w:rPr>
            <w:rFonts w:hint="eastAsia"/>
          </w:rPr>
          <w:delText>為相同</w:delText>
        </w:r>
      </w:del>
      <w:ins w:id="282" w:author="Jakey Blue" w:date="2022-12-23T09:50:00Z">
        <w:r w:rsidR="00333E83">
          <w:rPr>
            <w:rFonts w:hint="eastAsia"/>
          </w:rPr>
          <w:t>無異</w:t>
        </w:r>
      </w:ins>
      <w:r>
        <w:rPr>
          <w:rFonts w:hint="eastAsia"/>
        </w:rPr>
        <w:t>；類似於原始類別資料，</w:t>
      </w:r>
      <w:proofErr w:type="gramStart"/>
      <w:r>
        <w:rPr>
          <w:rFonts w:hint="eastAsia"/>
        </w:rPr>
        <w:t>之於獨熱編碼</w:t>
      </w:r>
      <w:proofErr w:type="gramEnd"/>
      <w:r>
        <w:rPr>
          <w:rFonts w:hint="eastAsia"/>
        </w:rPr>
        <w:t>轉換出的二元資料。</w:t>
      </w:r>
    </w:p>
    <w:p w14:paraId="493BB340" w14:textId="77777777" w:rsidR="007A487E" w:rsidRPr="007A487E" w:rsidRDefault="007A487E" w:rsidP="007A487E"/>
    <w:p w14:paraId="2239DE67" w14:textId="2115C79F" w:rsidR="003B5B17" w:rsidRDefault="003B5B17">
      <w:pPr>
        <w:spacing w:line="240" w:lineRule="auto"/>
        <w:ind w:firstLine="0"/>
        <w:jc w:val="left"/>
      </w:pPr>
      <w:r>
        <w:br w:type="page"/>
      </w:r>
    </w:p>
    <w:p w14:paraId="7AD36B5B" w14:textId="4E1C2470" w:rsidR="00764AA4" w:rsidRPr="00764AA4" w:rsidRDefault="00597FBC" w:rsidP="00764AA4">
      <w:pPr>
        <w:pStyle w:val="3"/>
      </w:pPr>
      <w:bookmarkStart w:id="283" w:name="_Toc122553165"/>
      <w:bookmarkStart w:id="284" w:name="_Toc123328472"/>
      <w:r>
        <w:rPr>
          <w:rFonts w:hint="eastAsia"/>
        </w:rPr>
        <w:lastRenderedPageBreak/>
        <w:t>不同</w:t>
      </w:r>
      <w:r w:rsidR="00D667E7">
        <w:rPr>
          <w:rFonts w:hint="eastAsia"/>
        </w:rPr>
        <w:t>連續資料集</w:t>
      </w:r>
      <w:r>
        <w:rPr>
          <w:rFonts w:hint="eastAsia"/>
        </w:rPr>
        <w:t>之下</w:t>
      </w:r>
      <w:r w:rsidR="00D667E7">
        <w:rPr>
          <w:rFonts w:hint="eastAsia"/>
        </w:rPr>
        <w:t>的測試與實驗</w:t>
      </w:r>
      <w:bookmarkEnd w:id="283"/>
      <w:bookmarkEnd w:id="284"/>
    </w:p>
    <w:p w14:paraId="0AEF3566" w14:textId="4BAA2DE7" w:rsidR="00E43869" w:rsidDel="00333E83" w:rsidRDefault="00E4098F" w:rsidP="001D6011">
      <w:pPr>
        <w:rPr>
          <w:del w:id="285" w:author="Jakey Blue" w:date="2022-12-23T09:51:00Z"/>
        </w:rPr>
      </w:pPr>
      <w:r>
        <w:rPr>
          <w:rFonts w:hint="eastAsia"/>
        </w:rPr>
        <w:t>本研究</w:t>
      </w:r>
      <w:r w:rsidR="0059177E">
        <w:rPr>
          <w:rFonts w:hint="eastAsia"/>
        </w:rPr>
        <w:t>嘗試</w:t>
      </w:r>
      <w:r w:rsidR="001D6DC0">
        <w:rPr>
          <w:rFonts w:hint="eastAsia"/>
        </w:rPr>
        <w:t>了</w:t>
      </w:r>
      <w:r>
        <w:rPr>
          <w:rFonts w:hint="eastAsia"/>
        </w:rPr>
        <w:t>多個不同資料分布的連續資料集，</w:t>
      </w:r>
      <w:r w:rsidR="0059177E">
        <w:rPr>
          <w:rFonts w:hint="eastAsia"/>
        </w:rPr>
        <w:t>比較</w:t>
      </w:r>
      <w:r w:rsidR="00B84397">
        <w:rPr>
          <w:rFonts w:hint="eastAsia"/>
        </w:rPr>
        <w:t>所</w:t>
      </w:r>
      <w:r w:rsidR="0059177E">
        <w:rPr>
          <w:rFonts w:hint="eastAsia"/>
        </w:rPr>
        <w:t>提出的</w:t>
      </w:r>
      <w:r w:rsidR="00C75A1E">
        <w:rPr>
          <w:rFonts w:hint="eastAsia"/>
        </w:rPr>
        <w:t>特徵群組與排序方式、</w:t>
      </w:r>
      <w:r w:rsidR="00223019">
        <w:rPr>
          <w:rFonts w:hint="eastAsia"/>
        </w:rPr>
        <w:t>與傳統變數編碼</w:t>
      </w:r>
      <w:r w:rsidR="00C75A1E">
        <w:rPr>
          <w:rFonts w:hint="eastAsia"/>
        </w:rPr>
        <w:t>產生的</w:t>
      </w:r>
      <w:r w:rsidR="00223019">
        <w:rPr>
          <w:rFonts w:hint="eastAsia"/>
        </w:rPr>
        <w:t>數值資料集，</w:t>
      </w:r>
      <w:proofErr w:type="gramStart"/>
      <w:r w:rsidR="004661F8">
        <w:rPr>
          <w:rFonts w:hint="eastAsia"/>
        </w:rPr>
        <w:t>在切分了</w:t>
      </w:r>
      <w:proofErr w:type="gramEnd"/>
      <w:r w:rsidR="004661F8">
        <w:rPr>
          <w:rFonts w:hint="eastAsia"/>
        </w:rPr>
        <w:t>不同的二元特徵個數之下，</w:t>
      </w:r>
      <w:r w:rsidR="00223019">
        <w:rPr>
          <w:rFonts w:hint="eastAsia"/>
        </w:rPr>
        <w:t>對應</w:t>
      </w:r>
      <w:r w:rsidR="00223019">
        <w:rPr>
          <w:rFonts w:hint="eastAsia"/>
        </w:rPr>
        <w:t>L</w:t>
      </w:r>
      <w:r w:rsidR="00223019">
        <w:t>ight GBM</w:t>
      </w:r>
      <w:r w:rsidR="00223019">
        <w:rPr>
          <w:rFonts w:hint="eastAsia"/>
        </w:rPr>
        <w:t>機器學習模型分類成效</w:t>
      </w:r>
      <w:r w:rsidR="004661F8">
        <w:rPr>
          <w:rFonts w:hint="eastAsia"/>
        </w:rPr>
        <w:t>的變化</w:t>
      </w:r>
      <w:r w:rsidR="00223019">
        <w:rPr>
          <w:rFonts w:hint="eastAsia"/>
        </w:rPr>
        <w:t>；其中，</w:t>
      </w:r>
      <w:r w:rsidR="00B84397">
        <w:rPr>
          <w:rFonts w:hint="eastAsia"/>
        </w:rPr>
        <w:t>選用</w:t>
      </w:r>
      <w:r w:rsidR="00223019">
        <w:rPr>
          <w:rFonts w:hint="eastAsia"/>
        </w:rPr>
        <w:t>F</w:t>
      </w:r>
      <w:r w:rsidR="00223019">
        <w:t>1</w:t>
      </w:r>
      <w:r w:rsidR="00744E34">
        <w:rPr>
          <w:rFonts w:hint="eastAsia"/>
        </w:rPr>
        <w:t xml:space="preserve"> s</w:t>
      </w:r>
      <w:r w:rsidR="00744E34">
        <w:t>core</w:t>
      </w:r>
      <w:r w:rsidR="00223019">
        <w:rPr>
          <w:rFonts w:hint="eastAsia"/>
        </w:rPr>
        <w:t>作為評比資料及分類難易度的指標。</w:t>
      </w:r>
    </w:p>
    <w:p w14:paraId="3014253F" w14:textId="196F82F0" w:rsidR="007F492E" w:rsidRDefault="007F492E">
      <w:pPr>
        <w:pPrChange w:id="286" w:author="Jakey Blue" w:date="2022-12-23T09:51:00Z">
          <w:pPr>
            <w:spacing w:line="240" w:lineRule="auto"/>
            <w:ind w:firstLine="0"/>
            <w:jc w:val="left"/>
          </w:pPr>
        </w:pPrChange>
      </w:pPr>
      <w:del w:id="287" w:author="Jakey Blue" w:date="2022-12-23T09:51:00Z">
        <w:r w:rsidDel="00333E83">
          <w:br w:type="page"/>
        </w:r>
      </w:del>
    </w:p>
    <w:p w14:paraId="4F1C96F8" w14:textId="23D4468F" w:rsidR="00764AA4" w:rsidRDefault="009646D6" w:rsidP="00764AA4">
      <w:pPr>
        <w:pStyle w:val="4"/>
      </w:pPr>
      <w:r>
        <w:rPr>
          <w:rFonts w:hint="eastAsia"/>
        </w:rPr>
        <w:t>連續資料集</w:t>
      </w:r>
      <w:proofErr w:type="gramStart"/>
      <w:r>
        <w:rPr>
          <w:rFonts w:hint="eastAsia"/>
        </w:rPr>
        <w:t>一</w:t>
      </w:r>
      <w:proofErr w:type="gramEnd"/>
    </w:p>
    <w:p w14:paraId="73E149F4" w14:textId="77777777" w:rsidR="002C755A" w:rsidRDefault="00D01A82" w:rsidP="002C755A">
      <w:pPr>
        <w:pStyle w:val="aa"/>
        <w:keepNext/>
      </w:pPr>
      <w:r w:rsidRPr="002C755A">
        <w:rPr>
          <w:noProof/>
        </w:rPr>
        <w:drawing>
          <wp:inline distT="0" distB="0" distL="0" distR="0" wp14:anchorId="774256BA" wp14:editId="2007C6D2">
            <wp:extent cx="5400000" cy="1980000"/>
            <wp:effectExtent l="0" t="0" r="0" b="1270"/>
            <wp:docPr id="5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400000" cy="1980000"/>
                    </a:xfrm>
                    <a:prstGeom prst="rect">
                      <a:avLst/>
                    </a:prstGeom>
                    <a:noFill/>
                  </pic:spPr>
                </pic:pic>
              </a:graphicData>
            </a:graphic>
          </wp:inline>
        </w:drawing>
      </w:r>
    </w:p>
    <w:p w14:paraId="4C6A171E" w14:textId="05FBAE2B" w:rsidR="00A70836" w:rsidRDefault="002C755A" w:rsidP="002C755A">
      <w:pPr>
        <w:pStyle w:val="af5"/>
      </w:pPr>
      <w:bookmarkStart w:id="288" w:name="_Toc12332853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5</w:t>
      </w:r>
      <w:r w:rsidR="00F85191">
        <w:fldChar w:fldCharType="end"/>
      </w:r>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的資料分布。</w:t>
      </w:r>
      <w:bookmarkEnd w:id="288"/>
    </w:p>
    <w:p w14:paraId="4BDCA32D" w14:textId="77777777" w:rsidR="002C755A" w:rsidRDefault="00E6040B" w:rsidP="002C755A">
      <w:pPr>
        <w:pStyle w:val="aa"/>
        <w:keepNext/>
      </w:pPr>
      <w:r w:rsidRPr="002C755A">
        <w:rPr>
          <w:noProof/>
        </w:rPr>
        <w:drawing>
          <wp:inline distT="0" distB="0" distL="0" distR="0" wp14:anchorId="3516F519" wp14:editId="5F115F01">
            <wp:extent cx="5398172" cy="2160000"/>
            <wp:effectExtent l="0" t="0" r="0" b="0"/>
            <wp:docPr id="68" name="圖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98172" cy="2160000"/>
                    </a:xfrm>
                    <a:prstGeom prst="rect">
                      <a:avLst/>
                    </a:prstGeom>
                  </pic:spPr>
                </pic:pic>
              </a:graphicData>
            </a:graphic>
          </wp:inline>
        </w:drawing>
      </w:r>
    </w:p>
    <w:p w14:paraId="0D53CE19" w14:textId="6511B35C" w:rsidR="00C85D6F" w:rsidRDefault="002C755A" w:rsidP="002C755A">
      <w:pPr>
        <w:pStyle w:val="af5"/>
      </w:pPr>
      <w:bookmarkStart w:id="289" w:name="_Ref120719547"/>
      <w:bookmarkStart w:id="290" w:name="_Toc12332853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6</w:t>
      </w:r>
      <w:r w:rsidR="00F85191">
        <w:fldChar w:fldCharType="end"/>
      </w:r>
      <w:bookmarkEnd w:id="289"/>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中，不同編碼方式所得數值資料的分類成績，</w:t>
      </w:r>
      <w:proofErr w:type="gramStart"/>
      <w:r w:rsidRPr="002C755A">
        <w:rPr>
          <w:rFonts w:hint="eastAsia"/>
        </w:rPr>
        <w:t>對應切分二元</w:t>
      </w:r>
      <w:proofErr w:type="gramEnd"/>
      <w:r w:rsidRPr="002C755A">
        <w:rPr>
          <w:rFonts w:hint="eastAsia"/>
        </w:rPr>
        <w:t>特徵數量變化。</w:t>
      </w:r>
      <w:bookmarkEnd w:id="290"/>
    </w:p>
    <w:p w14:paraId="7C744D2B" w14:textId="77777777" w:rsidR="002C755A" w:rsidRDefault="00C3627F" w:rsidP="002C755A">
      <w:pPr>
        <w:pStyle w:val="aa"/>
        <w:keepNext/>
      </w:pPr>
      <w:r w:rsidRPr="002C755A">
        <w:rPr>
          <w:noProof/>
        </w:rPr>
        <w:lastRenderedPageBreak/>
        <w:drawing>
          <wp:inline distT="0" distB="0" distL="0" distR="0" wp14:anchorId="736788D6" wp14:editId="305C2EEA">
            <wp:extent cx="5400000" cy="2520000"/>
            <wp:effectExtent l="0" t="0" r="0" b="0"/>
            <wp:docPr id="67" name="圖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60B030B" w14:textId="40E3D8E6" w:rsidR="00C85D6F" w:rsidRDefault="002C755A" w:rsidP="002C755A">
      <w:pPr>
        <w:pStyle w:val="af5"/>
      </w:pPr>
      <w:bookmarkStart w:id="291" w:name="_Ref120719546"/>
      <w:bookmarkStart w:id="292" w:name="_Toc12332853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7</w:t>
      </w:r>
      <w:r w:rsidR="00F85191">
        <w:fldChar w:fldCharType="end"/>
      </w:r>
      <w:bookmarkEnd w:id="291"/>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中，不同編碼方式所得數值資料的平均分類成績。</w:t>
      </w:r>
      <w:bookmarkEnd w:id="292"/>
    </w:p>
    <w:p w14:paraId="57AB0117" w14:textId="777DA163" w:rsidR="009646D6" w:rsidRDefault="009646D6" w:rsidP="009646D6">
      <w:pPr>
        <w:pStyle w:val="4"/>
      </w:pPr>
      <w:r>
        <w:rPr>
          <w:rFonts w:hint="eastAsia"/>
        </w:rPr>
        <w:t>連續資料集二</w:t>
      </w:r>
    </w:p>
    <w:p w14:paraId="0D8119D6" w14:textId="77777777" w:rsidR="00724E1B" w:rsidRDefault="003B24E7" w:rsidP="00724E1B">
      <w:pPr>
        <w:pStyle w:val="aa"/>
        <w:keepNext/>
      </w:pPr>
      <w:r>
        <w:rPr>
          <w:noProof/>
        </w:rPr>
        <w:drawing>
          <wp:inline distT="0" distB="0" distL="0" distR="0" wp14:anchorId="709B6524" wp14:editId="1351413D">
            <wp:extent cx="5400000" cy="1980000"/>
            <wp:effectExtent l="0" t="0" r="0" b="1270"/>
            <wp:docPr id="60" name="圖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29A5417C" w14:textId="683BE091" w:rsidR="00620259" w:rsidRDefault="00724E1B" w:rsidP="008832D2">
      <w:pPr>
        <w:pStyle w:val="af5"/>
      </w:pPr>
      <w:bookmarkStart w:id="293" w:name="_Toc12332853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8</w:t>
      </w:r>
      <w:r w:rsidR="00F85191">
        <w:fldChar w:fldCharType="end"/>
      </w:r>
      <w:r>
        <w:rPr>
          <w:rFonts w:hint="eastAsia"/>
        </w:rPr>
        <w:t xml:space="preserve"> </w:t>
      </w:r>
      <w:r>
        <w:rPr>
          <w:rFonts w:hint="eastAsia"/>
        </w:rPr>
        <w:t>連續資料集二的資料分布</w:t>
      </w:r>
      <w:r w:rsidR="008F633D">
        <w:rPr>
          <w:rFonts w:hint="eastAsia"/>
        </w:rPr>
        <w:t>。</w:t>
      </w:r>
      <w:bookmarkEnd w:id="293"/>
    </w:p>
    <w:p w14:paraId="5F06C0BA" w14:textId="77777777" w:rsidR="00BC4174" w:rsidRDefault="00BC4174" w:rsidP="00BC4174">
      <w:pPr>
        <w:pStyle w:val="ab"/>
        <w:keepNext/>
      </w:pPr>
      <w:r>
        <w:rPr>
          <w:noProof/>
        </w:rPr>
        <w:drawing>
          <wp:inline distT="0" distB="0" distL="0" distR="0" wp14:anchorId="57E3B0E5" wp14:editId="46B0ED5C">
            <wp:extent cx="5400000" cy="2160000"/>
            <wp:effectExtent l="0" t="0" r="0" b="0"/>
            <wp:docPr id="79" name="圖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400000" cy="2160000"/>
                    </a:xfrm>
                    <a:prstGeom prst="rect">
                      <a:avLst/>
                    </a:prstGeom>
                    <a:noFill/>
                  </pic:spPr>
                </pic:pic>
              </a:graphicData>
            </a:graphic>
          </wp:inline>
        </w:drawing>
      </w:r>
    </w:p>
    <w:p w14:paraId="7C52FD51" w14:textId="4A0AD7AE" w:rsidR="00BC4174" w:rsidRDefault="00BC4174" w:rsidP="008832D2">
      <w:pPr>
        <w:pStyle w:val="af5"/>
      </w:pPr>
      <w:bookmarkStart w:id="294" w:name="_Ref120056089"/>
      <w:bookmarkStart w:id="295" w:name="_Toc12332854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9</w:t>
      </w:r>
      <w:r w:rsidR="00F85191">
        <w:fldChar w:fldCharType="end"/>
      </w:r>
      <w:bookmarkEnd w:id="294"/>
      <w:r>
        <w:t xml:space="preserve"> </w:t>
      </w:r>
      <w:r>
        <w:rPr>
          <w:rFonts w:hint="eastAsia"/>
        </w:rPr>
        <w:t>連續資料集二中，不同編碼方式所得數值資料的分類成績，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295"/>
    </w:p>
    <w:p w14:paraId="61A851E1" w14:textId="77777777" w:rsidR="00CA48D6" w:rsidRDefault="00BC4174" w:rsidP="00CA48D6">
      <w:pPr>
        <w:pStyle w:val="aa"/>
        <w:keepNext/>
      </w:pPr>
      <w:r>
        <w:rPr>
          <w:noProof/>
        </w:rPr>
        <w:lastRenderedPageBreak/>
        <w:drawing>
          <wp:inline distT="0" distB="0" distL="0" distR="0" wp14:anchorId="113CD740" wp14:editId="7C1C5EA4">
            <wp:extent cx="5400000" cy="2520000"/>
            <wp:effectExtent l="0" t="0" r="0" b="0"/>
            <wp:docPr id="82" name="圖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65F36C17" w14:textId="72DFA5CA" w:rsidR="00BC4174" w:rsidRPr="00BC4174" w:rsidRDefault="00CA48D6" w:rsidP="008832D2">
      <w:pPr>
        <w:pStyle w:val="af5"/>
      </w:pPr>
      <w:bookmarkStart w:id="296" w:name="_Ref120052525"/>
      <w:bookmarkStart w:id="297" w:name="_Toc12332854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10</w:t>
      </w:r>
      <w:r w:rsidR="00F85191">
        <w:fldChar w:fldCharType="end"/>
      </w:r>
      <w:bookmarkEnd w:id="296"/>
      <w:r>
        <w:rPr>
          <w:rFonts w:hint="eastAsia"/>
        </w:rPr>
        <w:t xml:space="preserve"> </w:t>
      </w:r>
      <w:r>
        <w:rPr>
          <w:rFonts w:hint="eastAsia"/>
        </w:rPr>
        <w:t>連續資料集二中，不同編碼方式所得數值資料的平均分類成績</w:t>
      </w:r>
      <w:r w:rsidR="008F633D">
        <w:rPr>
          <w:rFonts w:hint="eastAsia"/>
        </w:rPr>
        <w:t>。</w:t>
      </w:r>
      <w:bookmarkEnd w:id="297"/>
    </w:p>
    <w:p w14:paraId="584AB959" w14:textId="43CE08E4" w:rsidR="009646D6" w:rsidRDefault="009646D6" w:rsidP="009646D6">
      <w:pPr>
        <w:pStyle w:val="4"/>
      </w:pPr>
      <w:r>
        <w:rPr>
          <w:rFonts w:hint="eastAsia"/>
        </w:rPr>
        <w:t>連續資料集三</w:t>
      </w:r>
    </w:p>
    <w:p w14:paraId="0511C306" w14:textId="77777777" w:rsidR="00724E1B" w:rsidRDefault="00A70836" w:rsidP="00724E1B">
      <w:pPr>
        <w:pStyle w:val="aa"/>
        <w:keepNext/>
      </w:pPr>
      <w:r>
        <w:rPr>
          <w:noProof/>
        </w:rPr>
        <w:drawing>
          <wp:inline distT="0" distB="0" distL="0" distR="0" wp14:anchorId="476E3C5B" wp14:editId="0F1ABB62">
            <wp:extent cx="5400000" cy="1980000"/>
            <wp:effectExtent l="0" t="0" r="0" b="1270"/>
            <wp:docPr id="64" name="圖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5237DA4F" w14:textId="4C6065E9" w:rsidR="00620259" w:rsidRDefault="00724E1B" w:rsidP="008832D2">
      <w:pPr>
        <w:pStyle w:val="af5"/>
      </w:pPr>
      <w:bookmarkStart w:id="298" w:name="_Toc12332854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11</w:t>
      </w:r>
      <w:r w:rsidR="00F85191">
        <w:fldChar w:fldCharType="end"/>
      </w:r>
      <w:r>
        <w:rPr>
          <w:rFonts w:hint="eastAsia"/>
        </w:rPr>
        <w:t xml:space="preserve"> </w:t>
      </w:r>
      <w:r>
        <w:rPr>
          <w:rFonts w:hint="eastAsia"/>
        </w:rPr>
        <w:t>連續資料集三的資料分布</w:t>
      </w:r>
      <w:r w:rsidR="008F633D">
        <w:rPr>
          <w:rFonts w:hint="eastAsia"/>
        </w:rPr>
        <w:t>。</w:t>
      </w:r>
      <w:bookmarkEnd w:id="298"/>
    </w:p>
    <w:p w14:paraId="2D261A0E" w14:textId="77777777" w:rsidR="00D2113A" w:rsidRDefault="0001191E" w:rsidP="00D2113A">
      <w:pPr>
        <w:pStyle w:val="aa"/>
        <w:keepNext/>
      </w:pPr>
      <w:r w:rsidRPr="0001191E">
        <w:rPr>
          <w:noProof/>
        </w:rPr>
        <w:drawing>
          <wp:inline distT="0" distB="0" distL="0" distR="0" wp14:anchorId="793D4EE6" wp14:editId="3CC4B093">
            <wp:extent cx="5400000" cy="2160000"/>
            <wp:effectExtent l="0" t="0" r="0" b="0"/>
            <wp:docPr id="83" name="圖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81" cstate="print">
                      <a:extLst>
                        <a:ext uri="{28A0092B-C50C-407E-A947-70E740481C1C}">
                          <a14:useLocalDpi xmlns:a14="http://schemas.microsoft.com/office/drawing/2010/main" val="0"/>
                        </a:ext>
                      </a:extLst>
                    </a:blip>
                    <a:stretch>
                      <a:fillRect/>
                    </a:stretch>
                  </pic:blipFill>
                  <pic:spPr>
                    <a:xfrm>
                      <a:off x="0" y="0"/>
                      <a:ext cx="5400000" cy="2160000"/>
                    </a:xfrm>
                    <a:prstGeom prst="rect">
                      <a:avLst/>
                    </a:prstGeom>
                  </pic:spPr>
                </pic:pic>
              </a:graphicData>
            </a:graphic>
          </wp:inline>
        </w:drawing>
      </w:r>
    </w:p>
    <w:p w14:paraId="35F0F4F6" w14:textId="7E9A769F" w:rsidR="0001191E" w:rsidRDefault="00D2113A" w:rsidP="008832D2">
      <w:pPr>
        <w:pStyle w:val="af5"/>
      </w:pPr>
      <w:bookmarkStart w:id="299" w:name="_Ref120056091"/>
      <w:bookmarkStart w:id="300" w:name="_Toc12332854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12</w:t>
      </w:r>
      <w:r w:rsidR="00F85191">
        <w:fldChar w:fldCharType="end"/>
      </w:r>
      <w:bookmarkEnd w:id="299"/>
      <w:r>
        <w:rPr>
          <w:rFonts w:hint="eastAsia"/>
        </w:rPr>
        <w:t xml:space="preserve"> </w:t>
      </w:r>
      <w:r>
        <w:rPr>
          <w:rFonts w:hint="eastAsia"/>
        </w:rPr>
        <w:t>連續資料集三中，不同編碼方式所得數值資料的分類成績，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300"/>
    </w:p>
    <w:p w14:paraId="1A20869A" w14:textId="77777777" w:rsidR="00D2113A" w:rsidRDefault="0001191E" w:rsidP="00D2113A">
      <w:pPr>
        <w:pStyle w:val="aa"/>
        <w:keepNext/>
      </w:pPr>
      <w:r>
        <w:rPr>
          <w:noProof/>
        </w:rPr>
        <w:lastRenderedPageBreak/>
        <w:drawing>
          <wp:inline distT="0" distB="0" distL="0" distR="0" wp14:anchorId="5206E97C" wp14:editId="78031203">
            <wp:extent cx="5400000" cy="2520000"/>
            <wp:effectExtent l="0" t="0" r="0" b="0"/>
            <wp:docPr id="86" name="圖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3F46F116" w14:textId="79DA6E0C" w:rsidR="0001191E" w:rsidRPr="0001191E" w:rsidRDefault="00D2113A" w:rsidP="008832D2">
      <w:pPr>
        <w:pStyle w:val="af5"/>
      </w:pPr>
      <w:bookmarkStart w:id="301" w:name="_Ref120052527"/>
      <w:bookmarkStart w:id="302" w:name="_Toc12332854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13</w:t>
      </w:r>
      <w:r w:rsidR="00F85191">
        <w:fldChar w:fldCharType="end"/>
      </w:r>
      <w:bookmarkEnd w:id="301"/>
      <w:r>
        <w:rPr>
          <w:rFonts w:hint="eastAsia"/>
        </w:rPr>
        <w:t xml:space="preserve"> </w:t>
      </w:r>
      <w:r>
        <w:rPr>
          <w:rFonts w:hint="eastAsia"/>
        </w:rPr>
        <w:t>連續資料集三中，不同編碼方式所得數值資料的平均分類成績</w:t>
      </w:r>
      <w:r w:rsidR="008F633D">
        <w:rPr>
          <w:rFonts w:hint="eastAsia"/>
        </w:rPr>
        <w:t>。</w:t>
      </w:r>
      <w:bookmarkEnd w:id="302"/>
    </w:p>
    <w:p w14:paraId="67881446" w14:textId="1430B539" w:rsidR="00D667E7" w:rsidRDefault="00D667E7" w:rsidP="00D667E7">
      <w:pPr>
        <w:pStyle w:val="3"/>
      </w:pPr>
      <w:bookmarkStart w:id="303" w:name="_Toc122553166"/>
      <w:bookmarkStart w:id="304" w:name="_Toc123328473"/>
      <w:r>
        <w:rPr>
          <w:rFonts w:hint="eastAsia"/>
        </w:rPr>
        <w:t>分類結果評比</w:t>
      </w:r>
      <w:r w:rsidR="006616BE">
        <w:rPr>
          <w:rFonts w:hint="eastAsia"/>
        </w:rPr>
        <w:t>與歸納</w:t>
      </w:r>
      <w:bookmarkEnd w:id="303"/>
      <w:bookmarkEnd w:id="304"/>
    </w:p>
    <w:p w14:paraId="1DE8146A" w14:textId="6CA1E527" w:rsidR="00D667E7" w:rsidRDefault="00745892" w:rsidP="00D667E7">
      <w:r>
        <w:rPr>
          <w:rFonts w:hint="eastAsia"/>
        </w:rPr>
        <w:t>綜觀此三</w:t>
      </w:r>
      <w:proofErr w:type="gramStart"/>
      <w:r>
        <w:rPr>
          <w:rFonts w:hint="eastAsia"/>
        </w:rPr>
        <w:t>個</w:t>
      </w:r>
      <w:proofErr w:type="gramEnd"/>
      <w:r w:rsidR="0098695E">
        <w:rPr>
          <w:rFonts w:hint="eastAsia"/>
        </w:rPr>
        <w:t>連續</w:t>
      </w:r>
      <w:r>
        <w:rPr>
          <w:rFonts w:hint="eastAsia"/>
        </w:rPr>
        <w:t>資料集經由不同編碼方式</w:t>
      </w:r>
      <w:r w:rsidR="00ED0771">
        <w:rPr>
          <w:rFonts w:hint="eastAsia"/>
        </w:rPr>
        <w:t>後，所產生的新數值資料的分類成果</w:t>
      </w:r>
      <w:r w:rsidR="00DB0AAD">
        <w:rPr>
          <w:rFonts w:hint="eastAsia"/>
        </w:rPr>
        <w:t>，即</w:t>
      </w:r>
      <w:r w:rsidR="008832D2">
        <w:fldChar w:fldCharType="begin"/>
      </w:r>
      <w:r w:rsidR="008832D2">
        <w:instrText xml:space="preserve"> </w:instrText>
      </w:r>
      <w:r w:rsidR="008832D2">
        <w:rPr>
          <w:rFonts w:hint="eastAsia"/>
        </w:rPr>
        <w:instrText>REF _Ref120719546 \h</w:instrText>
      </w:r>
      <w:r w:rsidR="008832D2">
        <w:instrText xml:space="preserve"> </w:instrText>
      </w:r>
      <w:r w:rsidR="008832D2">
        <w:fldChar w:fldCharType="separate"/>
      </w:r>
      <w:r w:rsidR="00F76BC5">
        <w:rPr>
          <w:rFonts w:hint="eastAsia"/>
        </w:rPr>
        <w:t>圖</w:t>
      </w:r>
      <w:r w:rsidR="00F76BC5">
        <w:rPr>
          <w:rFonts w:hint="eastAsia"/>
        </w:rPr>
        <w:t xml:space="preserve"> </w:t>
      </w:r>
      <w:r w:rsidR="00F76BC5">
        <w:rPr>
          <w:noProof/>
        </w:rPr>
        <w:t>4</w:t>
      </w:r>
      <w:r w:rsidR="00F76BC5">
        <w:t>.</w:t>
      </w:r>
      <w:r w:rsidR="00F76BC5">
        <w:rPr>
          <w:noProof/>
        </w:rPr>
        <w:t>7</w:t>
      </w:r>
      <w:r w:rsidR="008832D2">
        <w:fldChar w:fldCharType="end"/>
      </w:r>
      <w:r w:rsidR="00DB0AAD">
        <w:rPr>
          <w:rFonts w:hint="eastAsia"/>
        </w:rPr>
        <w:t>、</w:t>
      </w:r>
      <w:r w:rsidR="00DB0AAD">
        <w:fldChar w:fldCharType="begin"/>
      </w:r>
      <w:r w:rsidR="00DB0AAD">
        <w:instrText xml:space="preserve"> REF _Ref120052525 \h </w:instrText>
      </w:r>
      <w:r w:rsidR="00DB0AAD">
        <w:fldChar w:fldCharType="separate"/>
      </w:r>
      <w:r w:rsidR="00F76BC5">
        <w:rPr>
          <w:rFonts w:hint="eastAsia"/>
        </w:rPr>
        <w:t>圖</w:t>
      </w:r>
      <w:r w:rsidR="00F76BC5">
        <w:rPr>
          <w:rFonts w:hint="eastAsia"/>
        </w:rPr>
        <w:t xml:space="preserve"> </w:t>
      </w:r>
      <w:r w:rsidR="00F76BC5">
        <w:rPr>
          <w:noProof/>
        </w:rPr>
        <w:t>4</w:t>
      </w:r>
      <w:r w:rsidR="00F76BC5">
        <w:t>.</w:t>
      </w:r>
      <w:r w:rsidR="00F76BC5">
        <w:rPr>
          <w:noProof/>
        </w:rPr>
        <w:t>10</w:t>
      </w:r>
      <w:r w:rsidR="00DB0AAD">
        <w:fldChar w:fldCharType="end"/>
      </w:r>
      <w:r w:rsidR="00DB0AAD">
        <w:rPr>
          <w:rFonts w:hint="eastAsia"/>
        </w:rPr>
        <w:t>、</w:t>
      </w:r>
      <w:r w:rsidR="00DB0AAD">
        <w:fldChar w:fldCharType="begin"/>
      </w:r>
      <w:r w:rsidR="00DB0AAD">
        <w:instrText xml:space="preserve"> REF _Ref120052527 \h </w:instrText>
      </w:r>
      <w:r w:rsidR="00DB0AAD">
        <w:fldChar w:fldCharType="separate"/>
      </w:r>
      <w:r w:rsidR="00F76BC5">
        <w:rPr>
          <w:rFonts w:hint="eastAsia"/>
        </w:rPr>
        <w:t>圖</w:t>
      </w:r>
      <w:r w:rsidR="00F76BC5">
        <w:rPr>
          <w:rFonts w:hint="eastAsia"/>
        </w:rPr>
        <w:t xml:space="preserve"> </w:t>
      </w:r>
      <w:r w:rsidR="00F76BC5">
        <w:rPr>
          <w:noProof/>
        </w:rPr>
        <w:t>4</w:t>
      </w:r>
      <w:r w:rsidR="00F76BC5">
        <w:t>.</w:t>
      </w:r>
      <w:r w:rsidR="00F76BC5">
        <w:rPr>
          <w:noProof/>
        </w:rPr>
        <w:t>13</w:t>
      </w:r>
      <w:r w:rsidR="00DB0AAD">
        <w:fldChar w:fldCharType="end"/>
      </w:r>
      <w:r w:rsidR="00DB0AAD">
        <w:rPr>
          <w:rFonts w:hint="eastAsia"/>
        </w:rPr>
        <w:t>後，</w:t>
      </w:r>
      <w:r w:rsidR="00CC242C">
        <w:rPr>
          <w:rFonts w:hint="eastAsia"/>
        </w:rPr>
        <w:t>得以</w:t>
      </w:r>
      <w:r w:rsidR="007F492E">
        <w:rPr>
          <w:rFonts w:hint="eastAsia"/>
        </w:rPr>
        <w:t>歸納</w:t>
      </w:r>
      <w:r w:rsidR="00DB0AAD">
        <w:rPr>
          <w:rFonts w:hint="eastAsia"/>
        </w:rPr>
        <w:t>出</w:t>
      </w:r>
      <w:r w:rsidR="00CC242C">
        <w:rPr>
          <w:rFonts w:hint="eastAsia"/>
        </w:rPr>
        <w:t>以</w:t>
      </w:r>
      <w:r w:rsidR="00DB0AAD">
        <w:rPr>
          <w:rFonts w:hint="eastAsia"/>
        </w:rPr>
        <w:t>下幾點現象：</w:t>
      </w:r>
    </w:p>
    <w:p w14:paraId="3B842D2E" w14:textId="33A9CCFD" w:rsidR="00DB0AAD" w:rsidRDefault="00DB0AAD" w:rsidP="00876D9D">
      <w:pPr>
        <w:pStyle w:val="a3"/>
        <w:numPr>
          <w:ilvl w:val="0"/>
          <w:numId w:val="16"/>
        </w:numPr>
        <w:ind w:leftChars="0"/>
      </w:pPr>
      <w:r>
        <w:rPr>
          <w:rFonts w:hint="eastAsia"/>
        </w:rPr>
        <w:t>群組二元特徵對於編碼後數值資料的分類成果具有一定影響：</w:t>
      </w:r>
    </w:p>
    <w:p w14:paraId="3CEB401B" w14:textId="4A839EB5" w:rsidR="00876D9D" w:rsidRDefault="00DB0AAD" w:rsidP="007F492E">
      <w:r w:rsidRPr="00DB0AAD">
        <w:rPr>
          <w:rFonts w:hint="eastAsia"/>
        </w:rPr>
        <w:t>由以上三圖可見，</w:t>
      </w:r>
      <w:r w:rsidR="00B84397">
        <w:rPr>
          <w:rFonts w:hint="eastAsia"/>
        </w:rPr>
        <w:t>經由不同群組方式產生的數值資料有著不盡相同的平均成績，</w:t>
      </w:r>
      <w:r w:rsidR="00A32152">
        <w:rPr>
          <w:rFonts w:hint="eastAsia"/>
        </w:rPr>
        <w:t>不論根據何種方式排序組內特徵，</w:t>
      </w:r>
      <w:r w:rsidR="009A447B">
        <w:rPr>
          <w:rFonts w:hint="eastAsia"/>
        </w:rPr>
        <w:t>分類成績似乎仍部分受到群組方式的影響。</w:t>
      </w:r>
      <w:r w:rsidRPr="00DB0AAD">
        <w:rPr>
          <w:rFonts w:hint="eastAsia"/>
        </w:rPr>
        <w:t>依據</w:t>
      </w:r>
      <w:r w:rsidR="009A447B">
        <w:rPr>
          <w:rFonts w:hint="eastAsia"/>
        </w:rPr>
        <w:t>以上三</w:t>
      </w:r>
      <w:proofErr w:type="gramStart"/>
      <w:r w:rsidR="009A447B">
        <w:rPr>
          <w:rFonts w:hint="eastAsia"/>
        </w:rPr>
        <w:t>圖可大致</w:t>
      </w:r>
      <w:proofErr w:type="gramEnd"/>
      <w:r w:rsidR="009A447B">
        <w:rPr>
          <w:rFonts w:hint="eastAsia"/>
        </w:rPr>
        <w:t>發現，由</w:t>
      </w:r>
      <w:r w:rsidRPr="00DB0AAD">
        <w:rPr>
          <w:rFonts w:hint="eastAsia"/>
        </w:rPr>
        <w:t>主成分、隨機的群組方式</w:t>
      </w:r>
      <w:r w:rsidR="00A32152">
        <w:rPr>
          <w:rFonts w:hint="eastAsia"/>
        </w:rPr>
        <w:t>將使編碼後的數值資料，相較於實施本研究方法前的二元特徵資料</w:t>
      </w:r>
      <w:r w:rsidR="00554475">
        <w:rPr>
          <w:rFonts w:hint="eastAsia"/>
        </w:rPr>
        <w:t>（</w:t>
      </w:r>
      <w:proofErr w:type="spellStart"/>
      <w:r w:rsidR="00554475">
        <w:rPr>
          <w:rFonts w:hint="eastAsia"/>
        </w:rPr>
        <w:t>O</w:t>
      </w:r>
      <w:r w:rsidR="00554475">
        <w:t>neHot</w:t>
      </w:r>
      <w:proofErr w:type="spellEnd"/>
      <w:r w:rsidR="00554475">
        <w:rPr>
          <w:rFonts w:hint="eastAsia"/>
        </w:rPr>
        <w:t>）的</w:t>
      </w:r>
      <w:r w:rsidR="007F492E">
        <w:rPr>
          <w:rFonts w:hint="eastAsia"/>
        </w:rPr>
        <w:t>平均</w:t>
      </w:r>
      <w:r w:rsidR="00A32152">
        <w:rPr>
          <w:rFonts w:hint="eastAsia"/>
        </w:rPr>
        <w:t>分類成效減低</w:t>
      </w:r>
      <w:r w:rsidR="00554475">
        <w:rPr>
          <w:rFonts w:hint="eastAsia"/>
        </w:rPr>
        <w:t>，並</w:t>
      </w:r>
      <w:r w:rsidRPr="00DB0AAD">
        <w:rPr>
          <w:rFonts w:hint="eastAsia"/>
        </w:rPr>
        <w:t>無法</w:t>
      </w:r>
      <w:r w:rsidR="00554475">
        <w:rPr>
          <w:rFonts w:hint="eastAsia"/>
        </w:rPr>
        <w:t>在縮減特徵總數時，</w:t>
      </w:r>
      <w:r w:rsidRPr="00DB0AAD">
        <w:rPr>
          <w:rFonts w:hint="eastAsia"/>
        </w:rPr>
        <w:t>有效的</w:t>
      </w:r>
      <w:r w:rsidR="00554475">
        <w:rPr>
          <w:rFonts w:hint="eastAsia"/>
        </w:rPr>
        <w:t>維持或</w:t>
      </w:r>
      <w:r w:rsidRPr="00DB0AAD">
        <w:rPr>
          <w:rFonts w:hint="eastAsia"/>
        </w:rPr>
        <w:t>提升編碼資料的分類成績</w:t>
      </w:r>
      <w:r>
        <w:rPr>
          <w:rFonts w:hint="eastAsia"/>
        </w:rPr>
        <w:t>；然而，根據原先群組資訊、相關係數進行群組的方式</w:t>
      </w:r>
      <w:r w:rsidR="00DA38CC">
        <w:rPr>
          <w:rFonts w:hint="eastAsia"/>
        </w:rPr>
        <w:t>卻能在縮減整體特徵個數的同時，維持一定的分類成績</w:t>
      </w:r>
      <w:r w:rsidR="00EB05C2">
        <w:rPr>
          <w:rFonts w:hint="eastAsia"/>
        </w:rPr>
        <w:t>，</w:t>
      </w:r>
      <w:r w:rsidR="00554475">
        <w:rPr>
          <w:rFonts w:hint="eastAsia"/>
        </w:rPr>
        <w:t>可見</w:t>
      </w:r>
      <w:r>
        <w:rPr>
          <w:rFonts w:hint="eastAsia"/>
        </w:rPr>
        <w:t>群組二元變數的方式</w:t>
      </w:r>
      <w:r w:rsidR="009A447B">
        <w:rPr>
          <w:rFonts w:hint="eastAsia"/>
        </w:rPr>
        <w:t>將提升或限制</w:t>
      </w:r>
      <w:r>
        <w:rPr>
          <w:rFonts w:hint="eastAsia"/>
        </w:rPr>
        <w:t>編碼後新數值資料的分類成果</w:t>
      </w:r>
      <w:r w:rsidR="00554475">
        <w:rPr>
          <w:rFonts w:hint="eastAsia"/>
        </w:rPr>
        <w:t>。</w:t>
      </w:r>
    </w:p>
    <w:p w14:paraId="69CD7694" w14:textId="24A41C21" w:rsidR="00EB05C2" w:rsidRDefault="00EB05C2" w:rsidP="00EB05C2">
      <w:pPr>
        <w:pStyle w:val="a3"/>
        <w:numPr>
          <w:ilvl w:val="0"/>
          <w:numId w:val="16"/>
        </w:numPr>
        <w:ind w:leftChars="0"/>
      </w:pPr>
      <w:r>
        <w:rPr>
          <w:rFonts w:hint="eastAsia"/>
        </w:rPr>
        <w:t>排序組內特徵對於編碼後數值資料的分類成果具有一定影響：</w:t>
      </w:r>
    </w:p>
    <w:p w14:paraId="46D7F415" w14:textId="7F1CEF66" w:rsidR="00EB05C2" w:rsidRDefault="00681F24" w:rsidP="00EB05C2">
      <w:r>
        <w:rPr>
          <w:rFonts w:hint="eastAsia"/>
        </w:rPr>
        <w:t>在以上三圖中也不難發現，不論群組方式為</w:t>
      </w:r>
      <w:r w:rsidR="00597FBC">
        <w:rPr>
          <w:rFonts w:hint="eastAsia"/>
        </w:rPr>
        <w:t>何</w:t>
      </w:r>
      <w:r>
        <w:rPr>
          <w:rFonts w:hint="eastAsia"/>
        </w:rPr>
        <w:t>，隨機排序組內群組特徵所產生數值資料的分類成績皆不甚理想，幾乎都屬於該群組方式中成績最低的排序方法。而使用</w:t>
      </w:r>
      <w:r w:rsidR="008B6420">
        <w:rPr>
          <w:rFonts w:hint="eastAsia"/>
        </w:rPr>
        <w:t>特徵</w:t>
      </w:r>
      <w:r w:rsidR="00597FBC">
        <w:rPr>
          <w:rFonts w:hint="eastAsia"/>
        </w:rPr>
        <w:t>純粹</w:t>
      </w:r>
      <w:r w:rsidR="0071594C">
        <w:rPr>
          <w:rFonts w:hint="eastAsia"/>
        </w:rPr>
        <w:t>度、特徵重要性</w:t>
      </w:r>
      <w:r w:rsidR="00597FBC">
        <w:rPr>
          <w:rFonts w:hint="eastAsia"/>
        </w:rPr>
        <w:t>等</w:t>
      </w:r>
      <w:r w:rsidR="00C73C58">
        <w:rPr>
          <w:rFonts w:hint="eastAsia"/>
        </w:rPr>
        <w:t>監督</w:t>
      </w:r>
      <w:r w:rsidR="00597FBC">
        <w:rPr>
          <w:rFonts w:hint="eastAsia"/>
        </w:rPr>
        <w:t>式</w:t>
      </w:r>
      <w:r w:rsidR="0071594C">
        <w:rPr>
          <w:rFonts w:hint="eastAsia"/>
        </w:rPr>
        <w:t>排序</w:t>
      </w:r>
      <w:r w:rsidR="00597FBC">
        <w:rPr>
          <w:rFonts w:hint="eastAsia"/>
        </w:rPr>
        <w:t>時可取得在分類表現上較為優異的數值資料。</w:t>
      </w:r>
      <w:r w:rsidR="009A447B">
        <w:rPr>
          <w:rFonts w:hint="eastAsia"/>
        </w:rPr>
        <w:t>可見排序特徵組內特徵也將對編碼後數值資料的分類成果</w:t>
      </w:r>
      <w:r w:rsidR="00FC225C">
        <w:rPr>
          <w:rFonts w:hint="eastAsia"/>
        </w:rPr>
        <w:t>造成影響。</w:t>
      </w:r>
    </w:p>
    <w:p w14:paraId="19C54DA8" w14:textId="543218F7" w:rsidR="00597FBC" w:rsidRDefault="00597FBC" w:rsidP="00597FBC">
      <w:pPr>
        <w:pStyle w:val="a3"/>
        <w:numPr>
          <w:ilvl w:val="0"/>
          <w:numId w:val="16"/>
        </w:numPr>
        <w:ind w:leftChars="0"/>
      </w:pPr>
      <w:r>
        <w:rPr>
          <w:rFonts w:hint="eastAsia"/>
        </w:rPr>
        <w:lastRenderedPageBreak/>
        <w:t>目標編碼的表現</w:t>
      </w:r>
      <w:r w:rsidR="00515217">
        <w:rPr>
          <w:rFonts w:hint="eastAsia"/>
        </w:rPr>
        <w:t>相當</w:t>
      </w:r>
      <w:r>
        <w:rPr>
          <w:rFonts w:hint="eastAsia"/>
        </w:rPr>
        <w:t>優異：</w:t>
      </w:r>
    </w:p>
    <w:p w14:paraId="54CA787E" w14:textId="7BEFCEB1" w:rsidR="00597FBC" w:rsidRDefault="00597FBC" w:rsidP="00597FBC">
      <w:r>
        <w:rPr>
          <w:rFonts w:hint="eastAsia"/>
        </w:rPr>
        <w:t>相較於其餘傳統變數編碼，目標編碼參看了資料的目標欄位，屬於</w:t>
      </w:r>
      <w:proofErr w:type="gramStart"/>
      <w:r>
        <w:rPr>
          <w:rFonts w:hint="eastAsia"/>
        </w:rPr>
        <w:t>監督式的變數</w:t>
      </w:r>
      <w:proofErr w:type="gramEnd"/>
      <w:r>
        <w:rPr>
          <w:rFonts w:hint="eastAsia"/>
        </w:rPr>
        <w:t>編碼，</w:t>
      </w:r>
      <w:r w:rsidR="00AB34C7">
        <w:rPr>
          <w:rFonts w:hint="eastAsia"/>
        </w:rPr>
        <w:t>使得其</w:t>
      </w:r>
      <w:r w:rsidR="00AE0EE0">
        <w:rPr>
          <w:rFonts w:hint="eastAsia"/>
        </w:rPr>
        <w:t>對於新數值資料的分類成果有著一定程度的幫助</w:t>
      </w:r>
      <w:r w:rsidR="00CC59F5">
        <w:rPr>
          <w:rFonts w:hint="eastAsia"/>
        </w:rPr>
        <w:t>，</w:t>
      </w:r>
      <w:r w:rsidR="00B84397">
        <w:rPr>
          <w:rFonts w:hint="eastAsia"/>
        </w:rPr>
        <w:t>導致</w:t>
      </w:r>
      <w:r w:rsidR="00CC59F5">
        <w:rPr>
          <w:rFonts w:hint="eastAsia"/>
        </w:rPr>
        <w:t>編碼後的新資料的分類表現出眾，可與本研究所發展的監督式排序方法作比較</w:t>
      </w:r>
      <w:r w:rsidR="00AE0EE0">
        <w:rPr>
          <w:rFonts w:hint="eastAsia"/>
        </w:rPr>
        <w:t>；然而</w:t>
      </w:r>
      <w:r w:rsidR="00CC59F5">
        <w:rPr>
          <w:rFonts w:hint="eastAsia"/>
        </w:rPr>
        <w:t>，目標編碼僅處理類別</w:t>
      </w:r>
      <w:r w:rsidR="00C73C58">
        <w:rPr>
          <w:rFonts w:hint="eastAsia"/>
        </w:rPr>
        <w:t>資料</w:t>
      </w:r>
      <w:r w:rsidR="00CC59F5">
        <w:rPr>
          <w:rFonts w:hint="eastAsia"/>
        </w:rPr>
        <w:t>，而本研究所發展的方法著重</w:t>
      </w:r>
      <w:proofErr w:type="gramStart"/>
      <w:r w:rsidR="00C73C58">
        <w:rPr>
          <w:rFonts w:hint="eastAsia"/>
        </w:rPr>
        <w:t>編碼</w:t>
      </w:r>
      <w:r w:rsidR="00CC59F5">
        <w:rPr>
          <w:rFonts w:hint="eastAsia"/>
        </w:rPr>
        <w:t>無</w:t>
      </w:r>
      <w:r w:rsidR="00B84397">
        <w:rPr>
          <w:rFonts w:hint="eastAsia"/>
        </w:rPr>
        <w:t>群組</w:t>
      </w:r>
      <w:proofErr w:type="gramEnd"/>
      <w:r w:rsidR="00B84397">
        <w:rPr>
          <w:rFonts w:hint="eastAsia"/>
        </w:rPr>
        <w:t>資訊、且</w:t>
      </w:r>
      <w:r w:rsidR="00C73C58">
        <w:rPr>
          <w:rFonts w:hint="eastAsia"/>
        </w:rPr>
        <w:t>眾多</w:t>
      </w:r>
      <w:r w:rsidR="00CC59F5">
        <w:rPr>
          <w:rFonts w:hint="eastAsia"/>
        </w:rPr>
        <w:t>二元</w:t>
      </w:r>
      <w:r w:rsidR="00B84397">
        <w:rPr>
          <w:rFonts w:hint="eastAsia"/>
        </w:rPr>
        <w:t>特徵的</w:t>
      </w:r>
      <w:r w:rsidR="00C73C58">
        <w:rPr>
          <w:rFonts w:hint="eastAsia"/>
        </w:rPr>
        <w:t>資料</w:t>
      </w:r>
      <w:r w:rsidR="00CC59F5">
        <w:rPr>
          <w:rFonts w:hint="eastAsia"/>
        </w:rPr>
        <w:t>之上；對於此類資料，目標編碼將無法進行處理。</w:t>
      </w:r>
    </w:p>
    <w:p w14:paraId="102F5357" w14:textId="64E41536" w:rsidR="00CC59F5" w:rsidRDefault="00A07A85" w:rsidP="00CC59F5">
      <w:pPr>
        <w:pStyle w:val="a3"/>
        <w:numPr>
          <w:ilvl w:val="0"/>
          <w:numId w:val="16"/>
        </w:numPr>
        <w:ind w:leftChars="0"/>
      </w:pPr>
      <w:r>
        <w:rPr>
          <w:rFonts w:hint="eastAsia"/>
        </w:rPr>
        <w:t>不同</w:t>
      </w:r>
      <w:r w:rsidR="00EE6CDF">
        <w:rPr>
          <w:rFonts w:hint="eastAsia"/>
        </w:rPr>
        <w:t>編碼</w:t>
      </w:r>
      <w:r>
        <w:rPr>
          <w:rFonts w:hint="eastAsia"/>
        </w:rPr>
        <w:t>方式</w:t>
      </w:r>
      <w:proofErr w:type="gramStart"/>
      <w:r>
        <w:rPr>
          <w:rFonts w:hint="eastAsia"/>
        </w:rPr>
        <w:t>之間，</w:t>
      </w:r>
      <w:proofErr w:type="gramEnd"/>
      <w:r>
        <w:rPr>
          <w:rFonts w:hint="eastAsia"/>
        </w:rPr>
        <w:t>所使用特徵個數不盡相同：</w:t>
      </w:r>
    </w:p>
    <w:p w14:paraId="360F7198" w14:textId="01717EA2" w:rsidR="00A07A85" w:rsidRDefault="00A07A85" w:rsidP="00A07A85">
      <w:r>
        <w:rPr>
          <w:rFonts w:hint="eastAsia"/>
        </w:rPr>
        <w:t>如</w:t>
      </w:r>
      <w:r w:rsidR="00EE6CDF">
        <w:rPr>
          <w:rFonts w:hint="eastAsia"/>
        </w:rPr>
        <w:t>以上三圖底部灰階欄位所標示，不同的編碼方式編碼後數值資料的特徵個數與彼此相異。</w:t>
      </w:r>
      <w:proofErr w:type="gramStart"/>
      <w:r w:rsidR="00EE6CDF">
        <w:rPr>
          <w:rFonts w:hint="eastAsia"/>
        </w:rPr>
        <w:t>獨熱編碼</w:t>
      </w:r>
      <w:proofErr w:type="gramEnd"/>
      <w:r w:rsidR="00EE6CDF">
        <w:rPr>
          <w:rFonts w:hint="eastAsia"/>
        </w:rPr>
        <w:t>、與二進位編碼的特徵個數隨著二元化連續資料的目標個數改變；二元化後的連續資料即</w:t>
      </w:r>
      <w:proofErr w:type="gramStart"/>
      <w:r w:rsidR="00EE6CDF">
        <w:rPr>
          <w:rFonts w:hint="eastAsia"/>
        </w:rPr>
        <w:t>經由獨熱編碼</w:t>
      </w:r>
      <w:proofErr w:type="gramEnd"/>
      <w:r w:rsidR="00EE6CDF">
        <w:rPr>
          <w:rFonts w:hint="eastAsia"/>
        </w:rPr>
        <w:t>的新資料，其特徵個數</w:t>
      </w:r>
      <w:proofErr w:type="gramStart"/>
      <w:r w:rsidR="00EE6CDF">
        <w:rPr>
          <w:rFonts w:hint="eastAsia"/>
        </w:rPr>
        <w:t>恆等於切分出</w:t>
      </w:r>
      <w:proofErr w:type="gramEnd"/>
      <w:r w:rsidR="00EE6CDF">
        <w:rPr>
          <w:rFonts w:hint="eastAsia"/>
        </w:rPr>
        <w:t>的二元特徵個數；而二進位編碼</w:t>
      </w:r>
      <w:r w:rsidR="007E36E4">
        <w:rPr>
          <w:rFonts w:hint="eastAsia"/>
        </w:rPr>
        <w:t>的特徵個數則為</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r w:rsidR="007E36E4">
        <w:rPr>
          <w:rFonts w:hint="eastAsia"/>
        </w:rPr>
        <w:t>，其中</w:t>
      </w:r>
      <m:oMath>
        <m:r>
          <w:rPr>
            <w:rFonts w:ascii="Cambria Math" w:hAnsi="Cambria Math"/>
          </w:rPr>
          <m:t>n</m:t>
        </m:r>
      </m:oMath>
      <w:r w:rsidR="007E36E4">
        <w:rPr>
          <w:rFonts w:hint="eastAsia"/>
        </w:rPr>
        <w:t>為二元化連續資料的目標個數</w:t>
      </w:r>
      <w:r w:rsidR="00185913">
        <w:rPr>
          <w:rFonts w:hint="eastAsia"/>
        </w:rPr>
        <w:t>。而</w:t>
      </w:r>
      <w:r w:rsidR="00891395">
        <w:rPr>
          <w:rFonts w:hint="eastAsia"/>
        </w:rPr>
        <w:t>目標、順序編碼與經由</w:t>
      </w:r>
      <w:r w:rsidR="00B4294A">
        <w:rPr>
          <w:rFonts w:hint="eastAsia"/>
        </w:rPr>
        <w:t>原先群組資訊</w:t>
      </w:r>
      <w:r w:rsidR="00891395">
        <w:rPr>
          <w:rFonts w:hint="eastAsia"/>
        </w:rPr>
        <w:t>進行</w:t>
      </w:r>
      <w:r w:rsidR="00B4294A">
        <w:rPr>
          <w:rFonts w:hint="eastAsia"/>
        </w:rPr>
        <w:t>編碼的資料</w:t>
      </w:r>
      <w:r w:rsidR="006616BE">
        <w:rPr>
          <w:rFonts w:hint="eastAsia"/>
        </w:rPr>
        <w:t>則依循原類別資料的群組方式，維持</w:t>
      </w:r>
      <w:r w:rsidR="006616BE">
        <w:rPr>
          <w:rFonts w:hint="eastAsia"/>
        </w:rPr>
        <w:t>X</w:t>
      </w:r>
      <w:r w:rsidR="006616BE">
        <w:rPr>
          <w:rFonts w:hint="eastAsia"/>
        </w:rPr>
        <w:t>、</w:t>
      </w:r>
      <w:r w:rsidR="006616BE">
        <w:rPr>
          <w:rFonts w:hint="eastAsia"/>
        </w:rPr>
        <w:t>Y</w:t>
      </w:r>
      <w:r w:rsidR="006616BE">
        <w:rPr>
          <w:rFonts w:hint="eastAsia"/>
        </w:rPr>
        <w:t>、</w:t>
      </w:r>
      <w:r w:rsidR="006616BE">
        <w:rPr>
          <w:rFonts w:hint="eastAsia"/>
        </w:rPr>
        <w:t>Z</w:t>
      </w:r>
      <w:r w:rsidR="006616BE">
        <w:rPr>
          <w:rFonts w:hint="eastAsia"/>
        </w:rPr>
        <w:t>三個特徵群組。經由相關係數、主成分分析</w:t>
      </w:r>
      <w:r w:rsidR="00AA7AC9">
        <w:rPr>
          <w:rFonts w:hint="eastAsia"/>
        </w:rPr>
        <w:t>與隨機</w:t>
      </w:r>
      <w:r w:rsidR="006616BE">
        <w:rPr>
          <w:rFonts w:hint="eastAsia"/>
        </w:rPr>
        <w:t>群組後的新數值資料的特徵</w:t>
      </w:r>
      <w:r w:rsidR="00AA7AC9">
        <w:rPr>
          <w:rFonts w:hint="eastAsia"/>
        </w:rPr>
        <w:t>個數則未有規範，可自行調整編碼後欲使用的特徵個數</w:t>
      </w:r>
      <w:r w:rsidR="00211DAD">
        <w:rPr>
          <w:rFonts w:hint="eastAsia"/>
        </w:rPr>
        <w:t>，在此實驗當中設定</w:t>
      </w:r>
      <w:r w:rsidR="00B84397">
        <w:rPr>
          <w:rFonts w:hint="eastAsia"/>
        </w:rPr>
        <w:t>為</w:t>
      </w:r>
      <w:proofErr w:type="gramStart"/>
      <w:r w:rsidR="00B84397">
        <w:rPr>
          <w:rFonts w:hint="eastAsia"/>
        </w:rPr>
        <w:t>三</w:t>
      </w:r>
      <w:proofErr w:type="gramEnd"/>
      <w:r w:rsidR="00B84397">
        <w:rPr>
          <w:rFonts w:hint="eastAsia"/>
        </w:rPr>
        <w:t>，與原始群組個數相當，以便於與其餘編碼方式進行比較</w:t>
      </w:r>
      <w:r w:rsidR="00211DAD">
        <w:rPr>
          <w:rFonts w:hint="eastAsia"/>
        </w:rPr>
        <w:t>。</w:t>
      </w:r>
    </w:p>
    <w:p w14:paraId="294493CF" w14:textId="24C0088C" w:rsidR="00AD669B" w:rsidRDefault="00211DAD" w:rsidP="00EE3780">
      <w:r>
        <w:rPr>
          <w:rFonts w:hint="eastAsia"/>
        </w:rPr>
        <w:t>根據</w:t>
      </w:r>
      <w:r w:rsidR="008832D2">
        <w:fldChar w:fldCharType="begin"/>
      </w:r>
      <w:r w:rsidR="008832D2">
        <w:instrText xml:space="preserve"> </w:instrText>
      </w:r>
      <w:r w:rsidR="008832D2">
        <w:rPr>
          <w:rFonts w:hint="eastAsia"/>
        </w:rPr>
        <w:instrText>REF _Ref120719547 \h</w:instrText>
      </w:r>
      <w:r w:rsidR="008832D2">
        <w:instrText xml:space="preserve"> </w:instrText>
      </w:r>
      <w:r w:rsidR="008832D2">
        <w:fldChar w:fldCharType="separate"/>
      </w:r>
      <w:r w:rsidR="00F76BC5">
        <w:rPr>
          <w:rFonts w:hint="eastAsia"/>
        </w:rPr>
        <w:t>圖</w:t>
      </w:r>
      <w:r w:rsidR="00F76BC5">
        <w:rPr>
          <w:rFonts w:hint="eastAsia"/>
        </w:rPr>
        <w:t xml:space="preserve"> </w:t>
      </w:r>
      <w:r w:rsidR="00F76BC5">
        <w:rPr>
          <w:noProof/>
        </w:rPr>
        <w:t>4</w:t>
      </w:r>
      <w:r w:rsidR="00F76BC5">
        <w:t>.</w:t>
      </w:r>
      <w:r w:rsidR="00F76BC5">
        <w:rPr>
          <w:noProof/>
        </w:rPr>
        <w:t>6</w:t>
      </w:r>
      <w:r w:rsidR="008832D2">
        <w:fldChar w:fldCharType="end"/>
      </w:r>
      <w:r w:rsidR="00552784">
        <w:rPr>
          <w:rFonts w:hint="eastAsia"/>
        </w:rPr>
        <w:t>、</w:t>
      </w:r>
      <w:r w:rsidR="00552784">
        <w:fldChar w:fldCharType="begin"/>
      </w:r>
      <w:r w:rsidR="00552784">
        <w:instrText xml:space="preserve"> REF _Ref120056089 \h </w:instrText>
      </w:r>
      <w:r w:rsidR="00AD669B">
        <w:instrText xml:space="preserve"> \* MERGEFORMAT </w:instrText>
      </w:r>
      <w:r w:rsidR="00552784">
        <w:fldChar w:fldCharType="separate"/>
      </w:r>
      <w:r w:rsidR="00F76BC5">
        <w:rPr>
          <w:rFonts w:hint="eastAsia"/>
        </w:rPr>
        <w:t>圖</w:t>
      </w:r>
      <w:r w:rsidR="00F76BC5">
        <w:rPr>
          <w:rFonts w:hint="eastAsia"/>
        </w:rPr>
        <w:t xml:space="preserve"> </w:t>
      </w:r>
      <w:r w:rsidR="00F76BC5">
        <w:rPr>
          <w:noProof/>
        </w:rPr>
        <w:t>4.9</w:t>
      </w:r>
      <w:r w:rsidR="00552784">
        <w:fldChar w:fldCharType="end"/>
      </w:r>
      <w:r w:rsidR="00552784">
        <w:rPr>
          <w:rFonts w:hint="eastAsia"/>
        </w:rPr>
        <w:t>、</w:t>
      </w:r>
      <w:r w:rsidR="00552784">
        <w:fldChar w:fldCharType="begin"/>
      </w:r>
      <w:r w:rsidR="00552784">
        <w:instrText xml:space="preserve"> REF _Ref120056091 \h </w:instrText>
      </w:r>
      <w:r w:rsidR="00AD669B">
        <w:instrText xml:space="preserve"> \* MERGEFORMAT </w:instrText>
      </w:r>
      <w:r w:rsidR="00552784">
        <w:fldChar w:fldCharType="separate"/>
      </w:r>
      <w:r w:rsidR="00F76BC5">
        <w:rPr>
          <w:rFonts w:hint="eastAsia"/>
        </w:rPr>
        <w:t>圖</w:t>
      </w:r>
      <w:r w:rsidR="00F76BC5">
        <w:rPr>
          <w:rFonts w:hint="eastAsia"/>
        </w:rPr>
        <w:t xml:space="preserve"> </w:t>
      </w:r>
      <w:r w:rsidR="00F76BC5">
        <w:rPr>
          <w:noProof/>
        </w:rPr>
        <w:t>4.12</w:t>
      </w:r>
      <w:r w:rsidR="00552784">
        <w:fldChar w:fldCharType="end"/>
      </w:r>
      <w:r w:rsidR="00552784">
        <w:rPr>
          <w:rFonts w:hint="eastAsia"/>
        </w:rPr>
        <w:t>三圖則可以觀察到</w:t>
      </w:r>
      <w:proofErr w:type="gramStart"/>
      <w:r w:rsidR="00552784">
        <w:rPr>
          <w:rFonts w:hint="eastAsia"/>
        </w:rPr>
        <w:t>在切分的</w:t>
      </w:r>
      <w:proofErr w:type="gramEnd"/>
      <w:r w:rsidR="00552784">
        <w:rPr>
          <w:rFonts w:hint="eastAsia"/>
        </w:rPr>
        <w:t>二元變數數量較少時，所有變數編碼產生的數值資料有著相近的分類成績；然而，隨著</w:t>
      </w:r>
      <w:proofErr w:type="gramStart"/>
      <w:r w:rsidR="00552784">
        <w:rPr>
          <w:rFonts w:hint="eastAsia"/>
        </w:rPr>
        <w:t>所切分</w:t>
      </w:r>
      <w:proofErr w:type="gramEnd"/>
      <w:r w:rsidR="00552784">
        <w:rPr>
          <w:rFonts w:hint="eastAsia"/>
        </w:rPr>
        <w:t>的二元變數個數增加，變數編碼產生數值資料的分類成績之間的變異也逐漸增加</w:t>
      </w:r>
      <w:r w:rsidR="00877CF2">
        <w:rPr>
          <w:rFonts w:hint="eastAsia"/>
        </w:rPr>
        <w:t>、且</w:t>
      </w:r>
      <w:r w:rsidR="00297DD2">
        <w:rPr>
          <w:rFonts w:hint="eastAsia"/>
        </w:rPr>
        <w:t>分類成績</w:t>
      </w:r>
      <w:r w:rsidR="00C73C58">
        <w:rPr>
          <w:rFonts w:hint="eastAsia"/>
        </w:rPr>
        <w:t>也</w:t>
      </w:r>
      <w:r w:rsidR="00877CF2">
        <w:rPr>
          <w:rFonts w:hint="eastAsia"/>
        </w:rPr>
        <w:t>有著</w:t>
      </w:r>
      <w:r w:rsidR="00C73C58">
        <w:rPr>
          <w:rFonts w:hint="eastAsia"/>
        </w:rPr>
        <w:t>緩步</w:t>
      </w:r>
      <w:r w:rsidR="00297DD2">
        <w:rPr>
          <w:rFonts w:hint="eastAsia"/>
        </w:rPr>
        <w:t>下降的趨勢</w:t>
      </w:r>
      <w:r w:rsidR="00280277">
        <w:rPr>
          <w:rFonts w:hint="eastAsia"/>
        </w:rPr>
        <w:t>，</w:t>
      </w:r>
      <w:r w:rsidR="00693203">
        <w:rPr>
          <w:rFonts w:hint="eastAsia"/>
        </w:rPr>
        <w:t>類似於</w:t>
      </w:r>
      <w:r w:rsidR="00693203">
        <w:fldChar w:fldCharType="begin"/>
      </w:r>
      <w:r w:rsidR="00693203">
        <w:instrText xml:space="preserve"> </w:instrText>
      </w:r>
      <w:r w:rsidR="00693203">
        <w:rPr>
          <w:rFonts w:hint="eastAsia"/>
        </w:rPr>
        <w:instrText>REF _Ref121506355 \h</w:instrText>
      </w:r>
      <w:r w:rsidR="00693203">
        <w:instrText xml:space="preserve"> </w:instrText>
      </w:r>
      <w:r w:rsidR="00693203">
        <w:fldChar w:fldCharType="separate"/>
      </w:r>
      <w:r w:rsidR="00F76BC5">
        <w:rPr>
          <w:rFonts w:hint="eastAsia"/>
        </w:rPr>
        <w:t>圖</w:t>
      </w:r>
      <w:r w:rsidR="00F76BC5">
        <w:rPr>
          <w:rFonts w:hint="eastAsia"/>
        </w:rPr>
        <w:t xml:space="preserve"> </w:t>
      </w:r>
      <w:r w:rsidR="00F76BC5">
        <w:rPr>
          <w:noProof/>
        </w:rPr>
        <w:t>2</w:t>
      </w:r>
      <w:r w:rsidR="00F76BC5">
        <w:t>.</w:t>
      </w:r>
      <w:r w:rsidR="00F76BC5">
        <w:rPr>
          <w:noProof/>
        </w:rPr>
        <w:t>4</w:t>
      </w:r>
      <w:r w:rsidR="00693203">
        <w:fldChar w:fldCharType="end"/>
      </w:r>
      <w:proofErr w:type="gramStart"/>
      <w:r w:rsidR="00693203">
        <w:rPr>
          <w:rFonts w:hint="eastAsia"/>
        </w:rPr>
        <w:t>中</w:t>
      </w:r>
      <w:r w:rsidR="00280277">
        <w:rPr>
          <w:rFonts w:hint="eastAsia"/>
        </w:rPr>
        <w:t>維度</w:t>
      </w:r>
      <w:proofErr w:type="gramEnd"/>
      <w:r w:rsidR="00280277">
        <w:rPr>
          <w:rFonts w:hint="eastAsia"/>
        </w:rPr>
        <w:t>災難</w:t>
      </w:r>
      <w:r w:rsidR="00693203">
        <w:rPr>
          <w:rFonts w:hint="eastAsia"/>
        </w:rPr>
        <w:t>發生時導致的模型成果下降</w:t>
      </w:r>
      <w:r w:rsidR="00907586">
        <w:rPr>
          <w:rFonts w:hint="eastAsia"/>
        </w:rPr>
        <w:t>。</w:t>
      </w:r>
    </w:p>
    <w:p w14:paraId="03239BA0" w14:textId="336D594D" w:rsidR="00AD669B" w:rsidRDefault="00AD669B">
      <w:pPr>
        <w:spacing w:line="240" w:lineRule="auto"/>
        <w:ind w:firstLine="0"/>
        <w:jc w:val="left"/>
      </w:pPr>
      <w:r>
        <w:br w:type="page"/>
      </w:r>
    </w:p>
    <w:p w14:paraId="6A1A6F46" w14:textId="0C90A5D0" w:rsidR="00616121" w:rsidRDefault="00FE4A7F" w:rsidP="00EE3780">
      <w:pPr>
        <w:pStyle w:val="2"/>
      </w:pPr>
      <w:bookmarkStart w:id="305" w:name="_Toc120651201"/>
      <w:bookmarkStart w:id="306" w:name="_Toc120651202"/>
      <w:bookmarkStart w:id="307" w:name="_Toc120651203"/>
      <w:bookmarkEnd w:id="305"/>
      <w:bookmarkEnd w:id="306"/>
      <w:bookmarkEnd w:id="307"/>
      <w:r>
        <w:rPr>
          <w:rFonts w:hint="eastAsia"/>
        </w:rPr>
        <w:lastRenderedPageBreak/>
        <w:t xml:space="preserve"> </w:t>
      </w:r>
      <w:bookmarkStart w:id="308" w:name="_Toc122553167"/>
      <w:bookmarkStart w:id="309" w:name="_Toc123328474"/>
      <w:r>
        <w:rPr>
          <w:rFonts w:hint="eastAsia"/>
        </w:rPr>
        <w:t>UCI</w:t>
      </w:r>
      <w:r>
        <w:rPr>
          <w:rFonts w:hint="eastAsia"/>
        </w:rPr>
        <w:t>資料集</w:t>
      </w:r>
      <w:bookmarkEnd w:id="308"/>
      <w:bookmarkEnd w:id="309"/>
    </w:p>
    <w:p w14:paraId="5B7F4263" w14:textId="7BDCB7D2" w:rsidR="00FC3DDB" w:rsidRPr="001A32A9" w:rsidRDefault="00750521" w:rsidP="00FC3DDB">
      <w:r>
        <w:rPr>
          <w:rFonts w:hint="eastAsia"/>
        </w:rPr>
        <w:t>為了驗證</w:t>
      </w:r>
      <w:r w:rsidR="00BA2606">
        <w:rPr>
          <w:rFonts w:hint="eastAsia"/>
        </w:rPr>
        <w:t>本研究發展之編碼架構，於</w:t>
      </w:r>
      <w:r w:rsidR="00BA2606">
        <w:rPr>
          <w:rFonts w:hint="eastAsia"/>
        </w:rPr>
        <w:t>UCI</w:t>
      </w:r>
      <w:proofErr w:type="gramStart"/>
      <w:r w:rsidR="00BA2606">
        <w:rPr>
          <w:rFonts w:hint="eastAsia"/>
        </w:rPr>
        <w:t>線上資料</w:t>
      </w:r>
      <w:proofErr w:type="gramEnd"/>
      <w:r w:rsidR="00BA2606">
        <w:rPr>
          <w:rFonts w:hint="eastAsia"/>
        </w:rPr>
        <w:t>及網站之中搜尋適合的標竿資料</w:t>
      </w:r>
      <w:r w:rsidR="00693203">
        <w:rPr>
          <w:rFonts w:hint="eastAsia"/>
        </w:rPr>
        <w:t>集</w:t>
      </w:r>
      <w:r w:rsidR="00BA2606">
        <w:rPr>
          <w:rFonts w:hint="eastAsia"/>
        </w:rPr>
        <w:t>，來測驗本研究提出的不同排序、編碼方式對於新編碼資料分類成效的影響</w:t>
      </w:r>
      <w:r w:rsidR="00AF1F21">
        <w:rPr>
          <w:rFonts w:hint="eastAsia"/>
        </w:rPr>
        <w:t>，同時對於傳統的類別變數編碼方式進行比較</w:t>
      </w:r>
      <w:r w:rsidR="00BA2606">
        <w:rPr>
          <w:rFonts w:hint="eastAsia"/>
        </w:rPr>
        <w:t>。</w:t>
      </w:r>
    </w:p>
    <w:p w14:paraId="28471A65" w14:textId="39AA1104" w:rsidR="00B24781" w:rsidRDefault="001A32A9" w:rsidP="001A32A9">
      <w:pPr>
        <w:pStyle w:val="3"/>
      </w:pPr>
      <w:bookmarkStart w:id="310" w:name="_Toc122553168"/>
      <w:bookmarkStart w:id="311" w:name="_Toc123328475"/>
      <w:r>
        <w:rPr>
          <w:rFonts w:hint="eastAsia"/>
        </w:rPr>
        <w:t>資料集簡介與實驗架構</w:t>
      </w:r>
      <w:bookmarkEnd w:id="310"/>
      <w:bookmarkEnd w:id="311"/>
    </w:p>
    <w:p w14:paraId="755A8663" w14:textId="77777777" w:rsidR="00693203" w:rsidRDefault="00750521" w:rsidP="00693203">
      <w:pPr>
        <w:pStyle w:val="aa"/>
        <w:keepNext/>
      </w:pPr>
      <w:commentRangeStart w:id="312"/>
      <w:r>
        <w:rPr>
          <w:noProof/>
        </w:rPr>
        <w:drawing>
          <wp:inline distT="0" distB="0" distL="0" distR="0" wp14:anchorId="0BA110DF" wp14:editId="1E2E4D91">
            <wp:extent cx="5400000" cy="1859709"/>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00" cy="1859709"/>
                    </a:xfrm>
                    <a:prstGeom prst="rect">
                      <a:avLst/>
                    </a:prstGeom>
                    <a:noFill/>
                  </pic:spPr>
                </pic:pic>
              </a:graphicData>
            </a:graphic>
          </wp:inline>
        </w:drawing>
      </w:r>
      <w:commentRangeEnd w:id="312"/>
      <w:r w:rsidR="00254803">
        <w:rPr>
          <w:rStyle w:val="afe"/>
        </w:rPr>
        <w:commentReference w:id="312"/>
      </w:r>
    </w:p>
    <w:p w14:paraId="4AD28B28" w14:textId="7330E24B" w:rsidR="00750521" w:rsidRDefault="00693203" w:rsidP="00693203">
      <w:pPr>
        <w:pStyle w:val="af5"/>
      </w:pPr>
      <w:bookmarkStart w:id="313" w:name="_Toc12332854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14</w:t>
      </w:r>
      <w:r w:rsidR="00F85191">
        <w:fldChar w:fldCharType="end"/>
      </w:r>
      <w:r>
        <w:rPr>
          <w:rFonts w:hint="eastAsia"/>
        </w:rPr>
        <w:t xml:space="preserve"> UCI</w:t>
      </w:r>
      <w:r>
        <w:rPr>
          <w:rFonts w:hint="eastAsia"/>
        </w:rPr>
        <w:t>網站上的二手車輛車況評估資料集。</w:t>
      </w:r>
      <w:bookmarkEnd w:id="313"/>
    </w:p>
    <w:p w14:paraId="1A61D1A4" w14:textId="51936A2B" w:rsidR="002F25E8" w:rsidRDefault="002F25E8" w:rsidP="002F25E8">
      <w:pPr>
        <w:pStyle w:val="af5"/>
        <w:keepNext/>
      </w:pPr>
      <w:bookmarkStart w:id="314" w:name="_Toc123328576"/>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F76BC5">
        <w:rPr>
          <w:noProof/>
        </w:rPr>
        <w:t>4</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F76BC5">
        <w:rPr>
          <w:noProof/>
        </w:rPr>
        <w:t>3</w:t>
      </w:r>
      <w:r w:rsidR="00793819">
        <w:fldChar w:fldCharType="end"/>
      </w:r>
      <w:r>
        <w:rPr>
          <w:rFonts w:hint="eastAsia"/>
        </w:rPr>
        <w:t xml:space="preserve"> </w:t>
      </w:r>
      <w:r>
        <w:rPr>
          <w:rFonts w:hint="eastAsia"/>
        </w:rPr>
        <w:t>二手車輛車況評估資料集中各特徵中的類別。</w:t>
      </w:r>
      <w:bookmarkEnd w:id="314"/>
    </w:p>
    <w:p w14:paraId="42F65105" w14:textId="20343B69" w:rsidR="001C0778" w:rsidRPr="001C0778" w:rsidRDefault="001C0778" w:rsidP="002F25E8">
      <w:pPr>
        <w:pStyle w:val="aa"/>
      </w:pPr>
      <w:r>
        <w:rPr>
          <w:noProof/>
        </w:rPr>
        <w:drawing>
          <wp:inline distT="0" distB="0" distL="0" distR="0" wp14:anchorId="7EEB6D80" wp14:editId="2DD9B654">
            <wp:extent cx="5040000" cy="1678320"/>
            <wp:effectExtent l="0" t="0" r="8255"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040000" cy="1678320"/>
                    </a:xfrm>
                    <a:prstGeom prst="rect">
                      <a:avLst/>
                    </a:prstGeom>
                    <a:noFill/>
                  </pic:spPr>
                </pic:pic>
              </a:graphicData>
            </a:graphic>
          </wp:inline>
        </w:drawing>
      </w:r>
    </w:p>
    <w:p w14:paraId="187D45AC" w14:textId="0FA361CB" w:rsidR="00750521" w:rsidRPr="00750521" w:rsidRDefault="00BA2606" w:rsidP="00591F05">
      <w:r>
        <w:rPr>
          <w:rFonts w:hint="eastAsia"/>
        </w:rPr>
        <w:t>本實驗選用與</w:t>
      </w:r>
      <w:r>
        <w:fldChar w:fldCharType="begin"/>
      </w:r>
      <w:r>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fldChar w:fldCharType="separate"/>
      </w:r>
      <w:r>
        <w:rPr>
          <w:noProof/>
        </w:rPr>
        <w:t>Potdar et al. (2017)</w:t>
      </w:r>
      <w:r>
        <w:fldChar w:fldCharType="end"/>
      </w:r>
      <w:r w:rsidR="004F5634">
        <w:t xml:space="preserve"> </w:t>
      </w:r>
      <w:r>
        <w:rPr>
          <w:rFonts w:hint="eastAsia"/>
        </w:rPr>
        <w:t>比較</w:t>
      </w:r>
      <w:r w:rsidR="00AF1F21">
        <w:rPr>
          <w:rFonts w:hint="eastAsia"/>
        </w:rPr>
        <w:t>不同</w:t>
      </w:r>
      <w:r>
        <w:rPr>
          <w:rFonts w:hint="eastAsia"/>
        </w:rPr>
        <w:t>變數編碼時，所採用的二手車輛評估資料，並比較各式編碼產生數值資料於</w:t>
      </w:r>
      <w:r w:rsidR="00AF1F21">
        <w:rPr>
          <w:rFonts w:hint="eastAsia"/>
        </w:rPr>
        <w:t>相同</w:t>
      </w:r>
      <w:r>
        <w:rPr>
          <w:rFonts w:hint="eastAsia"/>
        </w:rPr>
        <w:t>分類器之下的分類成果。</w:t>
      </w:r>
      <w:r w:rsidR="00D601A3">
        <w:rPr>
          <w:rFonts w:hint="eastAsia"/>
        </w:rPr>
        <w:t>此資料集的特徵、樣本個數皆相對較為稀少，</w:t>
      </w:r>
      <w:proofErr w:type="gramStart"/>
      <w:r w:rsidR="00D601A3">
        <w:rPr>
          <w:rFonts w:hint="eastAsia"/>
        </w:rPr>
        <w:t>且獨熱編碼</w:t>
      </w:r>
      <w:proofErr w:type="gramEnd"/>
      <w:r w:rsidR="00D601A3">
        <w:rPr>
          <w:rFonts w:hint="eastAsia"/>
        </w:rPr>
        <w:t>產生後的二元特徵數量也相對較少，</w:t>
      </w:r>
      <w:r w:rsidR="000E3E8D">
        <w:rPr>
          <w:rFonts w:hint="eastAsia"/>
        </w:rPr>
        <w:t>於本研究之中最為</w:t>
      </w:r>
      <w:r w:rsidR="00D601A3">
        <w:rPr>
          <w:rFonts w:hint="eastAsia"/>
        </w:rPr>
        <w:t>單純的</w:t>
      </w:r>
      <w:r w:rsidR="000E3E8D">
        <w:rPr>
          <w:rFonts w:hint="eastAsia"/>
        </w:rPr>
        <w:t>資料集</w:t>
      </w:r>
      <w:r w:rsidR="00D601A3">
        <w:rPr>
          <w:rFonts w:hint="eastAsia"/>
        </w:rPr>
        <w:t>。</w:t>
      </w:r>
      <w:r>
        <w:rPr>
          <w:rFonts w:hint="eastAsia"/>
        </w:rPr>
        <w:t>在此資料集中，具有六個類別特徵</w:t>
      </w:r>
      <w:r w:rsidR="00AF1F21">
        <w:rPr>
          <w:rFonts w:hint="eastAsia"/>
        </w:rPr>
        <w:t>，分別用以描述一千七百多台二手車的價格、維護費用、車門個數、乘載人數、行李箱尺寸以及安全程度</w:t>
      </w:r>
      <w:r w:rsidR="00591F05">
        <w:rPr>
          <w:rFonts w:hint="eastAsia"/>
        </w:rPr>
        <w:t>，用以推論該二手車車況</w:t>
      </w:r>
      <w:r w:rsidR="00693203">
        <w:rPr>
          <w:rFonts w:hint="eastAsia"/>
        </w:rPr>
        <w:t>的</w:t>
      </w:r>
      <w:r w:rsidR="00591F05">
        <w:rPr>
          <w:rFonts w:hint="eastAsia"/>
        </w:rPr>
        <w:t>好壞。</w:t>
      </w:r>
    </w:p>
    <w:p w14:paraId="47B19783" w14:textId="77777777" w:rsidR="00750521" w:rsidRDefault="00750521" w:rsidP="00750521">
      <w:pPr>
        <w:pStyle w:val="aa"/>
        <w:keepNext/>
      </w:pPr>
      <w:r>
        <w:rPr>
          <w:noProof/>
        </w:rPr>
        <w:lastRenderedPageBreak/>
        <w:drawing>
          <wp:inline distT="0" distB="0" distL="0" distR="0" wp14:anchorId="7C2072A4" wp14:editId="19CBE712">
            <wp:extent cx="3600000" cy="56352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3600000" cy="5635200"/>
                    </a:xfrm>
                    <a:prstGeom prst="rect">
                      <a:avLst/>
                    </a:prstGeom>
                    <a:noFill/>
                  </pic:spPr>
                </pic:pic>
              </a:graphicData>
            </a:graphic>
          </wp:inline>
        </w:drawing>
      </w:r>
    </w:p>
    <w:p w14:paraId="24792F17" w14:textId="5B9152A1" w:rsidR="001A32A9" w:rsidRDefault="00750521" w:rsidP="00750521">
      <w:pPr>
        <w:pStyle w:val="af5"/>
      </w:pPr>
      <w:bookmarkStart w:id="315" w:name="_Ref121498435"/>
      <w:bookmarkStart w:id="316" w:name="_Toc12332854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15</w:t>
      </w:r>
      <w:r w:rsidR="00F85191">
        <w:fldChar w:fldCharType="end"/>
      </w:r>
      <w:bookmarkEnd w:id="315"/>
      <w:r>
        <w:rPr>
          <w:rFonts w:hint="eastAsia"/>
        </w:rPr>
        <w:t xml:space="preserve"> </w:t>
      </w:r>
      <w:r w:rsidR="001C62CC">
        <w:rPr>
          <w:rFonts w:hint="eastAsia"/>
        </w:rPr>
        <w:t>U</w:t>
      </w:r>
      <w:r w:rsidR="001C62CC">
        <w:t>CI</w:t>
      </w:r>
      <w:r w:rsidRPr="002C755A">
        <w:rPr>
          <w:rFonts w:hint="eastAsia"/>
        </w:rPr>
        <w:t>資料集下的實驗架構</w:t>
      </w:r>
      <w:r>
        <w:rPr>
          <w:rFonts w:hint="eastAsia"/>
        </w:rPr>
        <w:t>，圓圈內為該類特徵個數。</w:t>
      </w:r>
      <w:bookmarkEnd w:id="316"/>
    </w:p>
    <w:p w14:paraId="5AE86109" w14:textId="53BA98FD" w:rsidR="00591F05" w:rsidRPr="00591F05" w:rsidRDefault="00591F05" w:rsidP="00591F05">
      <w:r>
        <w:rPr>
          <w:rFonts w:hint="eastAsia"/>
        </w:rPr>
        <w:t>如</w:t>
      </w:r>
      <w:r>
        <w:fldChar w:fldCharType="begin"/>
      </w:r>
      <w:r>
        <w:instrText xml:space="preserve"> </w:instrText>
      </w:r>
      <w:r>
        <w:rPr>
          <w:rFonts w:hint="eastAsia"/>
        </w:rPr>
        <w:instrText>REF _Ref121498435 \h</w:instrText>
      </w:r>
      <w:r>
        <w:instrText xml:space="preserve"> </w:instrText>
      </w:r>
      <w:r>
        <w:fldChar w:fldCharType="separate"/>
      </w:r>
      <w:r w:rsidR="00F76BC5">
        <w:rPr>
          <w:rFonts w:hint="eastAsia"/>
        </w:rPr>
        <w:t>圖</w:t>
      </w:r>
      <w:r w:rsidR="00F76BC5">
        <w:rPr>
          <w:rFonts w:hint="eastAsia"/>
        </w:rPr>
        <w:t xml:space="preserve"> </w:t>
      </w:r>
      <w:r w:rsidR="00F76BC5">
        <w:rPr>
          <w:noProof/>
        </w:rPr>
        <w:t>4</w:t>
      </w:r>
      <w:r w:rsidR="00F76BC5">
        <w:t>.</w:t>
      </w:r>
      <w:r w:rsidR="00F76BC5">
        <w:rPr>
          <w:noProof/>
        </w:rPr>
        <w:t>15</w:t>
      </w:r>
      <w:r>
        <w:fldChar w:fldCharType="end"/>
      </w:r>
      <w:r>
        <w:rPr>
          <w:rFonts w:hint="eastAsia"/>
        </w:rPr>
        <w:t>所示，傳統變數編碼轉換類別特徵為數值資料，而</w:t>
      </w:r>
      <w:proofErr w:type="gramStart"/>
      <w:r>
        <w:rPr>
          <w:rFonts w:hint="eastAsia"/>
        </w:rPr>
        <w:t>經由</w:t>
      </w:r>
      <w:r w:rsidR="003B5B17">
        <w:rPr>
          <w:rFonts w:hint="eastAsia"/>
        </w:rPr>
        <w:t>獨熱</w:t>
      </w:r>
      <w:r>
        <w:rPr>
          <w:rFonts w:hint="eastAsia"/>
        </w:rPr>
        <w:t>編碼</w:t>
      </w:r>
      <w:proofErr w:type="gramEnd"/>
      <w:r>
        <w:rPr>
          <w:rFonts w:hint="eastAsia"/>
        </w:rPr>
        <w:t>之後將產生二十</w:t>
      </w:r>
      <w:r w:rsidR="00D13666">
        <w:rPr>
          <w:rFonts w:hint="eastAsia"/>
        </w:rPr>
        <w:t>一</w:t>
      </w:r>
      <w:r>
        <w:rPr>
          <w:rFonts w:hint="eastAsia"/>
        </w:rPr>
        <w:t>個二元特徵</w:t>
      </w:r>
      <w:r w:rsidR="0015711B">
        <w:rPr>
          <w:rFonts w:hint="eastAsia"/>
        </w:rPr>
        <w:t>，則交由</w:t>
      </w:r>
      <w:r>
        <w:rPr>
          <w:rFonts w:hint="eastAsia"/>
        </w:rPr>
        <w:t>本實驗發展之編碼方式便針對此類二元特徵進行編碼，協助其轉換成為數值型別資料。</w:t>
      </w:r>
      <w:r w:rsidR="0011680E">
        <w:rPr>
          <w:rFonts w:cs="Times New Roman" w:hint="eastAsia"/>
        </w:rPr>
        <w:t>最終，藉由</w:t>
      </w:r>
      <w:r w:rsidR="0011680E">
        <w:rPr>
          <w:rFonts w:cs="Times New Roman" w:hint="eastAsia"/>
        </w:rPr>
        <w:t>Li</w:t>
      </w:r>
      <w:r w:rsidR="0011680E">
        <w:rPr>
          <w:rFonts w:cs="Times New Roman"/>
        </w:rPr>
        <w:t>ghtGBM</w:t>
      </w:r>
      <w:r w:rsidR="0011680E">
        <w:rPr>
          <w:rFonts w:cs="Times New Roman" w:hint="eastAsia"/>
        </w:rPr>
        <w:t>產生的梯度提升決策樹模型來為各數值資料集做交叉驗證，並評比各</w:t>
      </w:r>
      <w:r w:rsidR="00F14A5D">
        <w:rPr>
          <w:rFonts w:cs="Times New Roman" w:hint="eastAsia"/>
        </w:rPr>
        <w:t>數值資料集的分類成果。</w:t>
      </w:r>
    </w:p>
    <w:p w14:paraId="35B9122A" w14:textId="69EAD742" w:rsidR="001A32A9" w:rsidRDefault="001A32A9" w:rsidP="001A32A9">
      <w:pPr>
        <w:pStyle w:val="3"/>
      </w:pPr>
      <w:bookmarkStart w:id="317" w:name="_Toc122553169"/>
      <w:bookmarkStart w:id="318" w:name="_Toc123328476"/>
      <w:r>
        <w:rPr>
          <w:rFonts w:hint="eastAsia"/>
        </w:rPr>
        <w:lastRenderedPageBreak/>
        <w:t>分類結果評比與歸納</w:t>
      </w:r>
      <w:bookmarkEnd w:id="317"/>
      <w:bookmarkEnd w:id="318"/>
    </w:p>
    <w:p w14:paraId="3824C243" w14:textId="77777777" w:rsidR="004F565C" w:rsidRDefault="004F565C" w:rsidP="004F565C">
      <w:pPr>
        <w:pStyle w:val="aa"/>
        <w:keepNext/>
      </w:pPr>
      <w:r w:rsidRPr="004F565C">
        <w:rPr>
          <w:noProof/>
        </w:rPr>
        <w:drawing>
          <wp:inline distT="0" distB="0" distL="0" distR="0" wp14:anchorId="6B1BA004" wp14:editId="585C804C">
            <wp:extent cx="5400000" cy="2520000"/>
            <wp:effectExtent l="0" t="0" r="0" b="0"/>
            <wp:docPr id="75" name="圖片 10">
              <a:extLst xmlns:a="http://schemas.openxmlformats.org/drawingml/2006/main">
                <a:ext uri="{FF2B5EF4-FFF2-40B4-BE49-F238E27FC236}">
                  <a16:creationId xmlns:a16="http://schemas.microsoft.com/office/drawing/2014/main" id="{AF1DD496-73D3-4ACA-A8D1-773605D4E12F}"/>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AF1DD496-73D3-4ACA-A8D1-773605D4E12F}"/>
                        </a:ext>
                      </a:extLst>
                    </pic:cNvPr>
                    <pic:cNvPicPr preferRelativeResize="0">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00" cy="2520000"/>
                    </a:xfrm>
                    <a:prstGeom prst="rect">
                      <a:avLst/>
                    </a:prstGeom>
                  </pic:spPr>
                </pic:pic>
              </a:graphicData>
            </a:graphic>
          </wp:inline>
        </w:drawing>
      </w:r>
    </w:p>
    <w:p w14:paraId="21A40137" w14:textId="25349A61" w:rsidR="004F565C" w:rsidRPr="004F565C" w:rsidRDefault="004F565C" w:rsidP="004F565C">
      <w:pPr>
        <w:pStyle w:val="af5"/>
      </w:pPr>
      <w:bookmarkStart w:id="319" w:name="_Ref121511698"/>
      <w:bookmarkStart w:id="320" w:name="_Toc12332854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16</w:t>
      </w:r>
      <w:r w:rsidR="00F85191">
        <w:fldChar w:fldCharType="end"/>
      </w:r>
      <w:bookmarkEnd w:id="319"/>
      <w:r>
        <w:rPr>
          <w:rFonts w:hint="eastAsia"/>
        </w:rPr>
        <w:t xml:space="preserve"> </w:t>
      </w:r>
      <w:r w:rsidR="001C62CC">
        <w:rPr>
          <w:rFonts w:hint="eastAsia"/>
        </w:rPr>
        <w:t>U</w:t>
      </w:r>
      <w:r w:rsidR="001C62CC">
        <w:t>CI</w:t>
      </w:r>
      <w:r>
        <w:rPr>
          <w:rFonts w:hint="eastAsia"/>
        </w:rPr>
        <w:t>資料集</w:t>
      </w:r>
      <w:r w:rsidRPr="002C755A">
        <w:rPr>
          <w:rFonts w:hint="eastAsia"/>
        </w:rPr>
        <w:t>中，不同編碼方式所得數值資料的平均分類成績。</w:t>
      </w:r>
      <w:bookmarkEnd w:id="320"/>
    </w:p>
    <w:p w14:paraId="450542A9" w14:textId="72EA3C13" w:rsidR="0015711B" w:rsidRDefault="009940C9" w:rsidP="0015711B">
      <w:r>
        <w:rPr>
          <w:rFonts w:hint="eastAsia"/>
        </w:rPr>
        <w:t>在</w:t>
      </w:r>
      <w:r>
        <w:fldChar w:fldCharType="begin"/>
      </w:r>
      <w:r>
        <w:instrText xml:space="preserve"> </w:instrText>
      </w:r>
      <w:r>
        <w:rPr>
          <w:rFonts w:hint="eastAsia"/>
        </w:rPr>
        <w:instrText>REF _Ref121511698 \h</w:instrText>
      </w:r>
      <w:r>
        <w:instrText xml:space="preserve"> </w:instrText>
      </w:r>
      <w:r>
        <w:fldChar w:fldCharType="separate"/>
      </w:r>
      <w:r w:rsidR="00F76BC5">
        <w:rPr>
          <w:rFonts w:hint="eastAsia"/>
        </w:rPr>
        <w:t>圖</w:t>
      </w:r>
      <w:r w:rsidR="00F76BC5">
        <w:rPr>
          <w:rFonts w:hint="eastAsia"/>
        </w:rPr>
        <w:t xml:space="preserve"> </w:t>
      </w:r>
      <w:r w:rsidR="00F76BC5">
        <w:rPr>
          <w:noProof/>
        </w:rPr>
        <w:t>4</w:t>
      </w:r>
      <w:r w:rsidR="00F76BC5">
        <w:t>.</w:t>
      </w:r>
      <w:r w:rsidR="00F76BC5">
        <w:rPr>
          <w:noProof/>
        </w:rPr>
        <w:t>16</w:t>
      </w:r>
      <w:r>
        <w:fldChar w:fldCharType="end"/>
      </w:r>
      <w:r w:rsidR="003C0004">
        <w:rPr>
          <w:rFonts w:hint="eastAsia"/>
        </w:rPr>
        <w:t>，可以看見傳統變數編碼方式、以及依照原先群組資訊而產生的數值資料集皆表現得相當優異</w:t>
      </w:r>
      <w:r w:rsidR="00C94426">
        <w:rPr>
          <w:rFonts w:hint="eastAsia"/>
        </w:rPr>
        <w:t>，甚至是單純的二元特徵資料即表現的相當</w:t>
      </w:r>
      <w:r w:rsidR="00281E14">
        <w:rPr>
          <w:rFonts w:hint="eastAsia"/>
        </w:rPr>
        <w:t>不錯；</w:t>
      </w:r>
      <w:proofErr w:type="gramStart"/>
      <w:r w:rsidR="00281E14">
        <w:rPr>
          <w:rFonts w:hint="eastAsia"/>
        </w:rPr>
        <w:t>反之，</w:t>
      </w:r>
      <w:proofErr w:type="gramEnd"/>
      <w:r w:rsidR="00281E14">
        <w:rPr>
          <w:rFonts w:hint="eastAsia"/>
        </w:rPr>
        <w:t>透過相關係數、主成分分析或隨機群組的方式皆造成</w:t>
      </w:r>
      <w:r w:rsidR="00F20387">
        <w:rPr>
          <w:rFonts w:hint="eastAsia"/>
        </w:rPr>
        <w:t>分類成績的</w:t>
      </w:r>
      <w:r w:rsidR="004A262C">
        <w:rPr>
          <w:rFonts w:hint="eastAsia"/>
        </w:rPr>
        <w:t>損失</w:t>
      </w:r>
      <w:r w:rsidR="0015711B">
        <w:rPr>
          <w:rFonts w:hint="eastAsia"/>
        </w:rPr>
        <w:t>。</w:t>
      </w:r>
    </w:p>
    <w:p w14:paraId="6356CF6B" w14:textId="7E0E0D92" w:rsidR="00586699" w:rsidRDefault="00B9404C" w:rsidP="00586699">
      <w:r>
        <w:rPr>
          <w:rFonts w:hint="eastAsia"/>
        </w:rPr>
        <w:t>本研究推論</w:t>
      </w:r>
      <w:r w:rsidR="00AE16DA">
        <w:rPr>
          <w:rFonts w:hint="eastAsia"/>
        </w:rPr>
        <w:t>此結果的原因有二：其一</w:t>
      </w:r>
      <w:r>
        <w:rPr>
          <w:rFonts w:hint="eastAsia"/>
        </w:rPr>
        <w:t>是</w:t>
      </w:r>
      <w:r w:rsidR="00AE16DA">
        <w:rPr>
          <w:rFonts w:hint="eastAsia"/>
        </w:rPr>
        <w:t>此</w:t>
      </w:r>
      <w:r>
        <w:rPr>
          <w:rFonts w:hint="eastAsia"/>
        </w:rPr>
        <w:t>資料</w:t>
      </w:r>
      <w:r w:rsidR="00AE16DA">
        <w:rPr>
          <w:rFonts w:hint="eastAsia"/>
        </w:rPr>
        <w:t>本身過於單純</w:t>
      </w:r>
      <w:r w:rsidR="00586699">
        <w:rPr>
          <w:rFonts w:hint="eastAsia"/>
        </w:rPr>
        <w:t>，任</w:t>
      </w:r>
      <w:proofErr w:type="gramStart"/>
      <w:r w:rsidR="00586699">
        <w:rPr>
          <w:rFonts w:hint="eastAsia"/>
        </w:rPr>
        <w:t>一</w:t>
      </w:r>
      <w:proofErr w:type="gramEnd"/>
      <w:r w:rsidR="00586699">
        <w:rPr>
          <w:rFonts w:hint="eastAsia"/>
        </w:rPr>
        <w:t>編碼方式的</w:t>
      </w:r>
      <w:r w:rsidR="00586699">
        <w:rPr>
          <w:rFonts w:hint="eastAsia"/>
        </w:rPr>
        <w:t>F1 score</w:t>
      </w:r>
      <w:r w:rsidR="00586699">
        <w:rPr>
          <w:rFonts w:hint="eastAsia"/>
        </w:rPr>
        <w:t>皆</w:t>
      </w:r>
      <w:r w:rsidR="0050467C">
        <w:rPr>
          <w:rFonts w:hint="eastAsia"/>
        </w:rPr>
        <w:t>高於零點九</w:t>
      </w:r>
      <w:r w:rsidR="0029091C">
        <w:rPr>
          <w:rFonts w:hint="eastAsia"/>
        </w:rPr>
        <w:t>，</w:t>
      </w:r>
      <w:r w:rsidR="00586699">
        <w:rPr>
          <w:rFonts w:hint="eastAsia"/>
        </w:rPr>
        <w:t>而</w:t>
      </w:r>
      <w:r w:rsidR="00586699">
        <w:rPr>
          <w:rFonts w:hint="eastAsia"/>
        </w:rPr>
        <w:t>L</w:t>
      </w:r>
      <w:r w:rsidR="00586699">
        <w:t>ightGBM</w:t>
      </w:r>
      <w:r w:rsidR="00586699">
        <w:rPr>
          <w:rFonts w:hint="eastAsia"/>
        </w:rPr>
        <w:t>在</w:t>
      </w:r>
      <w:r w:rsidR="0029091C">
        <w:rPr>
          <w:rFonts w:hint="eastAsia"/>
        </w:rPr>
        <w:t>二十一個二元特徵之下仍能表現出不錯的分類能力</w:t>
      </w:r>
      <w:r w:rsidR="00586699">
        <w:rPr>
          <w:rFonts w:hint="eastAsia"/>
        </w:rPr>
        <w:t>，</w:t>
      </w:r>
      <w:r w:rsidR="004A262C">
        <w:rPr>
          <w:rFonts w:hint="eastAsia"/>
        </w:rPr>
        <w:t>當</w:t>
      </w:r>
      <w:r w:rsidR="00586699">
        <w:rPr>
          <w:rFonts w:hint="eastAsia"/>
        </w:rPr>
        <w:t>遭遇維度</w:t>
      </w:r>
      <w:r w:rsidR="004A262C">
        <w:rPr>
          <w:rFonts w:hint="eastAsia"/>
        </w:rPr>
        <w:t>較低的</w:t>
      </w:r>
      <w:r w:rsidR="00586699">
        <w:rPr>
          <w:rFonts w:hint="eastAsia"/>
        </w:rPr>
        <w:t>二元資料</w:t>
      </w:r>
      <w:r w:rsidR="004A262C">
        <w:rPr>
          <w:rFonts w:hint="eastAsia"/>
        </w:rPr>
        <w:t>問題時</w:t>
      </w:r>
      <w:r w:rsidR="00AE16DA">
        <w:rPr>
          <w:rFonts w:hint="eastAsia"/>
        </w:rPr>
        <w:t>，使用本研究所發展之二元特徵編碼方式</w:t>
      </w:r>
      <w:r w:rsidR="00586699">
        <w:rPr>
          <w:rFonts w:hint="eastAsia"/>
        </w:rPr>
        <w:t>將</w:t>
      </w:r>
      <w:r w:rsidR="00AE16DA">
        <w:rPr>
          <w:rFonts w:hint="eastAsia"/>
        </w:rPr>
        <w:t>無法有效用的使新數值資料的分類成績有大幅度的提升；其二則是群組方式</w:t>
      </w:r>
      <w:r w:rsidR="0029091C">
        <w:rPr>
          <w:rFonts w:hint="eastAsia"/>
        </w:rPr>
        <w:t>仍需改進，</w:t>
      </w:r>
      <w:r w:rsidR="00BA31E8">
        <w:rPr>
          <w:rFonts w:hint="eastAsia"/>
        </w:rPr>
        <w:t>根據相關係數、主成分分析</w:t>
      </w:r>
      <w:r w:rsidR="0029091C">
        <w:rPr>
          <w:rFonts w:hint="eastAsia"/>
        </w:rPr>
        <w:t>的群組方式</w:t>
      </w:r>
      <w:r w:rsidR="00586699">
        <w:rPr>
          <w:rFonts w:hint="eastAsia"/>
        </w:rPr>
        <w:t>，</w:t>
      </w:r>
      <w:r w:rsidR="0029091C">
        <w:rPr>
          <w:rFonts w:hint="eastAsia"/>
        </w:rPr>
        <w:t>皆無法達到根據原先的二元資料群組</w:t>
      </w:r>
      <w:r w:rsidR="00BA31E8">
        <w:rPr>
          <w:rFonts w:hint="eastAsia"/>
        </w:rPr>
        <w:t>資訊相同的組分類平均</w:t>
      </w:r>
      <w:r w:rsidR="00586699">
        <w:rPr>
          <w:rFonts w:hint="eastAsia"/>
        </w:rPr>
        <w:t>，而且也無法明顯</w:t>
      </w:r>
      <w:proofErr w:type="gramStart"/>
      <w:r w:rsidR="00586699">
        <w:rPr>
          <w:rFonts w:hint="eastAsia"/>
        </w:rPr>
        <w:t>的比隨機群</w:t>
      </w:r>
      <w:proofErr w:type="gramEnd"/>
      <w:r w:rsidR="00586699">
        <w:rPr>
          <w:rFonts w:hint="eastAsia"/>
        </w:rPr>
        <w:t>組方式來的優越。</w:t>
      </w:r>
    </w:p>
    <w:p w14:paraId="67FCEE0F" w14:textId="00EF263C" w:rsidR="00586699" w:rsidRPr="0015711B" w:rsidRDefault="00586699" w:rsidP="00586699">
      <w:r>
        <w:rPr>
          <w:rFonts w:hint="eastAsia"/>
        </w:rPr>
        <w:t>依據</w:t>
      </w:r>
      <w:r w:rsidR="004A262C">
        <w:rPr>
          <w:rFonts w:hint="eastAsia"/>
        </w:rPr>
        <w:t>上述</w:t>
      </w:r>
      <w:r>
        <w:rPr>
          <w:rFonts w:hint="eastAsia"/>
        </w:rPr>
        <w:t>結論，本研究欲找尋具有更多二元特徵、更多樣本，且類別更為不平衡、更難以分類資料集作為實驗資料</w:t>
      </w:r>
      <w:r w:rsidR="004A262C">
        <w:rPr>
          <w:rFonts w:hint="eastAsia"/>
        </w:rPr>
        <w:t>，以觀察群組、排序二元特徵後產生資料集的相關特性</w:t>
      </w:r>
      <w:r>
        <w:rPr>
          <w:rFonts w:hint="eastAsia"/>
        </w:rPr>
        <w:t>。</w:t>
      </w:r>
    </w:p>
    <w:p w14:paraId="1C6725D0" w14:textId="3C225C07" w:rsidR="00AD669B" w:rsidRDefault="00AD669B">
      <w:pPr>
        <w:spacing w:line="240" w:lineRule="auto"/>
        <w:ind w:firstLine="0"/>
        <w:jc w:val="left"/>
      </w:pPr>
      <w:r>
        <w:br w:type="page"/>
      </w:r>
    </w:p>
    <w:p w14:paraId="033AED6E" w14:textId="5161A7B9" w:rsidR="00BD4844" w:rsidRDefault="00BD4844" w:rsidP="00BD4844">
      <w:pPr>
        <w:pStyle w:val="2"/>
      </w:pPr>
      <w:bookmarkStart w:id="321" w:name="_Toc120651205"/>
      <w:bookmarkStart w:id="322" w:name="_Toc122553170"/>
      <w:bookmarkStart w:id="323" w:name="_Toc123328477"/>
      <w:bookmarkEnd w:id="321"/>
      <w:r>
        <w:rPr>
          <w:rFonts w:hint="eastAsia"/>
        </w:rPr>
        <w:lastRenderedPageBreak/>
        <w:t>Ka</w:t>
      </w:r>
      <w:r>
        <w:t>ggle</w:t>
      </w:r>
      <w:r>
        <w:rPr>
          <w:rFonts w:hint="eastAsia"/>
        </w:rPr>
        <w:t>資料集</w:t>
      </w:r>
      <w:bookmarkEnd w:id="322"/>
      <w:bookmarkEnd w:id="323"/>
    </w:p>
    <w:p w14:paraId="2C2BB2FA" w14:textId="5BD51346" w:rsidR="00166E23" w:rsidRPr="00DE6FD9" w:rsidRDefault="00320F60" w:rsidP="00EE3780">
      <w:r>
        <w:rPr>
          <w:rFonts w:hint="eastAsia"/>
        </w:rPr>
        <w:t>為了對</w:t>
      </w:r>
      <w:r w:rsidR="00166E23">
        <w:rPr>
          <w:rFonts w:hint="eastAsia"/>
        </w:rPr>
        <w:t>本研究</w:t>
      </w:r>
      <w:r>
        <w:rPr>
          <w:rFonts w:hint="eastAsia"/>
        </w:rPr>
        <w:t>發展之方法做進一步的</w:t>
      </w:r>
      <w:r w:rsidR="00501CF8">
        <w:rPr>
          <w:rFonts w:hint="eastAsia"/>
        </w:rPr>
        <w:t>試</w:t>
      </w:r>
      <w:r>
        <w:rPr>
          <w:rFonts w:hint="eastAsia"/>
        </w:rPr>
        <w:t>驗，</w:t>
      </w:r>
      <w:proofErr w:type="gramStart"/>
      <w:r w:rsidR="008F6B24">
        <w:rPr>
          <w:rFonts w:hint="eastAsia"/>
        </w:rPr>
        <w:t>透過</w:t>
      </w:r>
      <w:r w:rsidR="007E3BE4">
        <w:rPr>
          <w:rFonts w:hint="eastAsia"/>
        </w:rPr>
        <w:t>線上資料</w:t>
      </w:r>
      <w:proofErr w:type="gramEnd"/>
      <w:r w:rsidR="007E3BE4">
        <w:rPr>
          <w:rFonts w:hint="eastAsia"/>
        </w:rPr>
        <w:t>集網站</w:t>
      </w:r>
      <w:r w:rsidR="008E5A52">
        <w:rPr>
          <w:rFonts w:hint="eastAsia"/>
        </w:rPr>
        <w:t>－</w:t>
      </w:r>
      <w:r>
        <w:rPr>
          <w:rFonts w:hint="eastAsia"/>
        </w:rPr>
        <w:t>K</w:t>
      </w:r>
      <w:r>
        <w:t>aggle</w:t>
      </w:r>
      <w:r w:rsidR="008F6B24">
        <w:rPr>
          <w:rFonts w:hint="eastAsia"/>
        </w:rPr>
        <w:t>中</w:t>
      </w:r>
      <w:r w:rsidR="007E3BE4">
        <w:rPr>
          <w:rFonts w:hint="eastAsia"/>
        </w:rPr>
        <w:t>搜尋具有類別變數</w:t>
      </w:r>
      <w:r w:rsidR="008F6B24">
        <w:rPr>
          <w:rFonts w:hint="eastAsia"/>
        </w:rPr>
        <w:t>、</w:t>
      </w:r>
      <w:r w:rsidR="00501CF8">
        <w:rPr>
          <w:rFonts w:hint="eastAsia"/>
        </w:rPr>
        <w:t>且</w:t>
      </w:r>
      <w:r w:rsidR="008F6B24">
        <w:rPr>
          <w:rFonts w:hint="eastAsia"/>
        </w:rPr>
        <w:t>須經由變數編碼的資料集作為測試資料</w:t>
      </w:r>
      <w:r w:rsidR="00501CF8">
        <w:rPr>
          <w:rFonts w:hint="eastAsia"/>
        </w:rPr>
        <w:t>；在實踐本研究</w:t>
      </w:r>
      <w:r w:rsidR="007225A1">
        <w:rPr>
          <w:rFonts w:hint="eastAsia"/>
        </w:rPr>
        <w:t>方法的同時，也能</w:t>
      </w:r>
      <w:r w:rsidR="00DE6FD9">
        <w:rPr>
          <w:rFonts w:hint="eastAsia"/>
        </w:rPr>
        <w:t>一同與</w:t>
      </w:r>
      <w:r w:rsidR="007225A1">
        <w:rPr>
          <w:rFonts w:hint="eastAsia"/>
        </w:rPr>
        <w:t>傳統變數編碼</w:t>
      </w:r>
      <w:r w:rsidR="00DE6FD9">
        <w:rPr>
          <w:rFonts w:hint="eastAsia"/>
        </w:rPr>
        <w:t>後的新資料做分類成績上的</w:t>
      </w:r>
      <w:r w:rsidR="007225A1">
        <w:rPr>
          <w:rFonts w:hint="eastAsia"/>
        </w:rPr>
        <w:t>比較</w:t>
      </w:r>
      <w:r w:rsidR="00DE6FD9">
        <w:rPr>
          <w:rFonts w:hint="eastAsia"/>
        </w:rPr>
        <w:t>。</w:t>
      </w:r>
    </w:p>
    <w:p w14:paraId="0F914F53" w14:textId="3367F7A7" w:rsidR="00616121" w:rsidRDefault="004F0E9A" w:rsidP="004F0E9A">
      <w:pPr>
        <w:pStyle w:val="3"/>
      </w:pPr>
      <w:bookmarkStart w:id="324" w:name="_Toc122553171"/>
      <w:bookmarkStart w:id="325" w:name="_Toc123328478"/>
      <w:r>
        <w:rPr>
          <w:rFonts w:hint="eastAsia"/>
        </w:rPr>
        <w:t>資料集簡介與實驗架構</w:t>
      </w:r>
      <w:bookmarkEnd w:id="324"/>
      <w:bookmarkEnd w:id="325"/>
    </w:p>
    <w:p w14:paraId="62FD8B3A" w14:textId="77777777" w:rsidR="00693203" w:rsidRDefault="008F6B24" w:rsidP="00693203">
      <w:pPr>
        <w:pStyle w:val="aa"/>
        <w:keepNext/>
      </w:pPr>
      <w:commentRangeStart w:id="326"/>
      <w:r w:rsidRPr="00166E23">
        <w:rPr>
          <w:noProof/>
        </w:rPr>
        <w:drawing>
          <wp:inline distT="0" distB="0" distL="0" distR="0" wp14:anchorId="724FF3C2" wp14:editId="35656F17">
            <wp:extent cx="5400000" cy="1533122"/>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400000" cy="1533122"/>
                    </a:xfrm>
                    <a:prstGeom prst="rect">
                      <a:avLst/>
                    </a:prstGeom>
                  </pic:spPr>
                </pic:pic>
              </a:graphicData>
            </a:graphic>
          </wp:inline>
        </w:drawing>
      </w:r>
      <w:commentRangeEnd w:id="326"/>
      <w:r w:rsidR="0098426E">
        <w:rPr>
          <w:rStyle w:val="afe"/>
        </w:rPr>
        <w:commentReference w:id="326"/>
      </w:r>
    </w:p>
    <w:p w14:paraId="0EF698E1" w14:textId="4AABB198" w:rsidR="004F0E9A" w:rsidRDefault="00693203" w:rsidP="00693203">
      <w:pPr>
        <w:pStyle w:val="af5"/>
      </w:pPr>
      <w:bookmarkStart w:id="327" w:name="_Toc12332854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17</w:t>
      </w:r>
      <w:r w:rsidR="00F85191">
        <w:fldChar w:fldCharType="end"/>
      </w:r>
      <w:r>
        <w:rPr>
          <w:rFonts w:hint="eastAsia"/>
        </w:rPr>
        <w:t xml:space="preserve"> Ka</w:t>
      </w:r>
      <w:r>
        <w:t>ggl</w:t>
      </w:r>
      <w:r w:rsidR="00D601A3">
        <w:t>e</w:t>
      </w:r>
      <w:r>
        <w:rPr>
          <w:rFonts w:hint="eastAsia"/>
        </w:rPr>
        <w:t>網站上的</w:t>
      </w:r>
      <w:r w:rsidR="00D601A3">
        <w:rPr>
          <w:rFonts w:hint="eastAsia"/>
        </w:rPr>
        <w:t>類別特徵編碼挑戰</w:t>
      </w:r>
      <w:r>
        <w:rPr>
          <w:rFonts w:hint="eastAsia"/>
        </w:rPr>
        <w:t>資料集。</w:t>
      </w:r>
      <w:bookmarkEnd w:id="327"/>
    </w:p>
    <w:p w14:paraId="312BF96E" w14:textId="2756F9EA" w:rsidR="00243D46" w:rsidRDefault="00243D46" w:rsidP="00243D46">
      <w:pPr>
        <w:pStyle w:val="af5"/>
        <w:keepNext/>
      </w:pPr>
      <w:bookmarkStart w:id="328" w:name="_Toc123328577"/>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F76BC5">
        <w:rPr>
          <w:noProof/>
        </w:rPr>
        <w:t>4</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F76BC5">
        <w:rPr>
          <w:noProof/>
        </w:rPr>
        <w:t>4</w:t>
      </w:r>
      <w:r w:rsidR="00793819">
        <w:fldChar w:fldCharType="end"/>
      </w:r>
      <w:r w:rsidR="00C00CB8">
        <w:t xml:space="preserve"> </w:t>
      </w:r>
      <w:r w:rsidR="00C00CB8">
        <w:rPr>
          <w:rFonts w:hint="eastAsia"/>
        </w:rPr>
        <w:t>類別特徵編碼挑戰資料集中各類別特徵中的類別。</w:t>
      </w:r>
      <w:bookmarkEnd w:id="328"/>
    </w:p>
    <w:p w14:paraId="0F958704" w14:textId="6FD80C26" w:rsidR="005567FD" w:rsidRDefault="00243D46" w:rsidP="00243D46">
      <w:pPr>
        <w:pStyle w:val="aa"/>
      </w:pPr>
      <w:r>
        <w:rPr>
          <w:noProof/>
        </w:rPr>
        <w:drawing>
          <wp:inline distT="0" distB="0" distL="0" distR="0" wp14:anchorId="76A1E518" wp14:editId="6F49D072">
            <wp:extent cx="5038516" cy="2276028"/>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038516" cy="2276028"/>
                    </a:xfrm>
                    <a:prstGeom prst="rect">
                      <a:avLst/>
                    </a:prstGeom>
                    <a:noFill/>
                  </pic:spPr>
                </pic:pic>
              </a:graphicData>
            </a:graphic>
          </wp:inline>
        </w:drawing>
      </w:r>
    </w:p>
    <w:p w14:paraId="5F2256C9" w14:textId="2F563A2E" w:rsidR="00243D46" w:rsidRDefault="00243D46" w:rsidP="00243D46">
      <w:pPr>
        <w:pStyle w:val="af5"/>
        <w:keepNext/>
      </w:pPr>
      <w:bookmarkStart w:id="329" w:name="_Toc123328578"/>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F76BC5">
        <w:rPr>
          <w:noProof/>
        </w:rPr>
        <w:t>4</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F76BC5">
        <w:rPr>
          <w:noProof/>
        </w:rPr>
        <w:t>5</w:t>
      </w:r>
      <w:r w:rsidR="00793819">
        <w:fldChar w:fldCharType="end"/>
      </w:r>
      <w:r w:rsidR="00C00CB8">
        <w:rPr>
          <w:rFonts w:hint="eastAsia"/>
        </w:rPr>
        <w:t xml:space="preserve"> </w:t>
      </w:r>
      <w:r w:rsidR="00C00CB8">
        <w:rPr>
          <w:rFonts w:hint="eastAsia"/>
        </w:rPr>
        <w:t>類別特徵編碼挑戰資料集中各數值特徵中的類別。</w:t>
      </w:r>
      <w:bookmarkEnd w:id="329"/>
    </w:p>
    <w:p w14:paraId="4E570577" w14:textId="050AA5E1" w:rsidR="00243D46" w:rsidRPr="005567FD" w:rsidRDefault="00243D46" w:rsidP="00243D46">
      <w:pPr>
        <w:pStyle w:val="aa"/>
      </w:pPr>
      <w:r>
        <w:rPr>
          <w:noProof/>
        </w:rPr>
        <w:drawing>
          <wp:inline distT="0" distB="0" distL="0" distR="0" wp14:anchorId="50470885" wp14:editId="4A9AAA94">
            <wp:extent cx="5040000" cy="1976223"/>
            <wp:effectExtent l="0" t="0" r="8255" b="508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040000" cy="1976223"/>
                    </a:xfrm>
                    <a:prstGeom prst="rect">
                      <a:avLst/>
                    </a:prstGeom>
                    <a:noFill/>
                  </pic:spPr>
                </pic:pic>
              </a:graphicData>
            </a:graphic>
          </wp:inline>
        </w:drawing>
      </w:r>
    </w:p>
    <w:p w14:paraId="02DC4256" w14:textId="44936515" w:rsidR="004568A7" w:rsidRDefault="005A1083" w:rsidP="00EE3780">
      <w:r>
        <w:rPr>
          <w:rFonts w:hint="eastAsia"/>
        </w:rPr>
        <w:lastRenderedPageBreak/>
        <w:t>在瀏覽眾多資料集後，</w:t>
      </w:r>
      <w:r w:rsidR="00C94820">
        <w:rPr>
          <w:rFonts w:hint="eastAsia"/>
        </w:rPr>
        <w:t>選用對於類別變數編碼挑戰的資料集進行測試</w:t>
      </w:r>
      <w:r w:rsidR="004A262C">
        <w:rPr>
          <w:rFonts w:hint="eastAsia"/>
        </w:rPr>
        <w:t>。</w:t>
      </w:r>
      <w:r w:rsidR="00087473">
        <w:rPr>
          <w:rFonts w:hint="eastAsia"/>
        </w:rPr>
        <w:t>採用的</w:t>
      </w:r>
      <w:r w:rsidR="00C94820">
        <w:rPr>
          <w:rFonts w:hint="eastAsia"/>
        </w:rPr>
        <w:t>原因</w:t>
      </w:r>
      <w:r w:rsidR="00087473">
        <w:rPr>
          <w:rFonts w:hint="eastAsia"/>
        </w:rPr>
        <w:t>主要</w:t>
      </w:r>
      <w:r w:rsidR="00C94820">
        <w:rPr>
          <w:rFonts w:hint="eastAsia"/>
        </w:rPr>
        <w:t>為該資料集同時具有數值、類別與二元變數</w:t>
      </w:r>
      <w:r w:rsidR="0038568E">
        <w:rPr>
          <w:rFonts w:hint="eastAsia"/>
        </w:rPr>
        <w:t>；且同</w:t>
      </w:r>
      <w:r w:rsidR="00C94820">
        <w:rPr>
          <w:rFonts w:hint="eastAsia"/>
        </w:rPr>
        <w:t>為二元分類問題；</w:t>
      </w:r>
      <w:proofErr w:type="gramStart"/>
      <w:r w:rsidR="00C94820">
        <w:rPr>
          <w:rFonts w:hint="eastAsia"/>
        </w:rPr>
        <w:t>經由</w:t>
      </w:r>
      <w:r w:rsidR="00BB4A8A">
        <w:rPr>
          <w:rFonts w:hint="eastAsia"/>
        </w:rPr>
        <w:t>獨熱</w:t>
      </w:r>
      <w:r w:rsidR="00C94820">
        <w:rPr>
          <w:rFonts w:hint="eastAsia"/>
        </w:rPr>
        <w:t>編碼</w:t>
      </w:r>
      <w:proofErr w:type="gramEnd"/>
      <w:r w:rsidR="00C94820">
        <w:rPr>
          <w:rFonts w:hint="eastAsia"/>
        </w:rPr>
        <w:t>後將產生眾多二元特徵。</w:t>
      </w:r>
      <w:r w:rsidR="00A90072">
        <w:rPr>
          <w:rFonts w:hint="eastAsia"/>
        </w:rPr>
        <w:t>在該資料集中</w:t>
      </w:r>
      <w:r w:rsidR="00EE187F">
        <w:rPr>
          <w:rFonts w:hint="eastAsia"/>
        </w:rPr>
        <w:t>，</w:t>
      </w:r>
      <w:r w:rsidR="00CB0C99">
        <w:rPr>
          <w:rFonts w:hint="eastAsia"/>
        </w:rPr>
        <w:t>三十萬</w:t>
      </w:r>
      <w:proofErr w:type="gramStart"/>
      <w:r w:rsidR="00CB0C99">
        <w:rPr>
          <w:rFonts w:hint="eastAsia"/>
        </w:rPr>
        <w:t>個</w:t>
      </w:r>
      <w:proofErr w:type="gramEnd"/>
      <w:r w:rsidR="00CB0C99">
        <w:rPr>
          <w:rFonts w:hint="eastAsia"/>
        </w:rPr>
        <w:t>樣本由</w:t>
      </w:r>
      <w:r w:rsidR="00EE187F">
        <w:rPr>
          <w:rFonts w:hint="eastAsia"/>
        </w:rPr>
        <w:t>五個二元特徵、十</w:t>
      </w:r>
      <w:r w:rsidR="00453D0A">
        <w:rPr>
          <w:rFonts w:hint="eastAsia"/>
        </w:rPr>
        <w:t>六</w:t>
      </w:r>
      <w:proofErr w:type="gramStart"/>
      <w:r w:rsidR="00EE187F">
        <w:rPr>
          <w:rFonts w:hint="eastAsia"/>
        </w:rPr>
        <w:t>個</w:t>
      </w:r>
      <w:proofErr w:type="gramEnd"/>
      <w:r w:rsidR="00EE187F">
        <w:rPr>
          <w:rFonts w:hint="eastAsia"/>
        </w:rPr>
        <w:t>類別特徵、天數</w:t>
      </w:r>
      <w:r w:rsidR="00CB0C99">
        <w:rPr>
          <w:rFonts w:hint="eastAsia"/>
        </w:rPr>
        <w:t>、</w:t>
      </w:r>
      <w:r w:rsidR="00EE187F">
        <w:rPr>
          <w:rFonts w:hint="eastAsia"/>
        </w:rPr>
        <w:t>月份</w:t>
      </w:r>
      <w:r w:rsidR="00CB0C99">
        <w:rPr>
          <w:rFonts w:hint="eastAsia"/>
        </w:rPr>
        <w:t>與目標欄位所構成</w:t>
      </w:r>
      <w:r w:rsidR="00453D0A">
        <w:rPr>
          <w:rFonts w:hint="eastAsia"/>
        </w:rPr>
        <w:t>；</w:t>
      </w:r>
      <w:r w:rsidR="009F7638">
        <w:rPr>
          <w:rFonts w:hint="eastAsia"/>
        </w:rPr>
        <w:t>而</w:t>
      </w:r>
      <w:r w:rsidR="0053791B">
        <w:rPr>
          <w:rFonts w:hint="eastAsia"/>
        </w:rPr>
        <w:t>在</w:t>
      </w:r>
      <w:r w:rsidR="00453D0A">
        <w:rPr>
          <w:rFonts w:hint="eastAsia"/>
        </w:rPr>
        <w:t>某些</w:t>
      </w:r>
      <w:r w:rsidR="009F7638">
        <w:rPr>
          <w:rFonts w:hint="eastAsia"/>
        </w:rPr>
        <w:t>特定的</w:t>
      </w:r>
      <w:r w:rsidR="0053791B">
        <w:rPr>
          <w:rFonts w:hint="eastAsia"/>
        </w:rPr>
        <w:t>類別</w:t>
      </w:r>
      <w:r w:rsidR="00453D0A">
        <w:rPr>
          <w:rFonts w:hint="eastAsia"/>
        </w:rPr>
        <w:t>特徵欄位</w:t>
      </w:r>
      <w:r w:rsidR="0053791B">
        <w:rPr>
          <w:rFonts w:hint="eastAsia"/>
        </w:rPr>
        <w:t>中，</w:t>
      </w:r>
      <w:r w:rsidR="003847AB">
        <w:rPr>
          <w:rFonts w:hint="eastAsia"/>
        </w:rPr>
        <w:t>紀錄的是如序號、亂碼等</w:t>
      </w:r>
      <w:r w:rsidR="009F7638">
        <w:rPr>
          <w:rFonts w:hint="eastAsia"/>
        </w:rPr>
        <w:t>種類眾多的特徵</w:t>
      </w:r>
      <w:r w:rsidR="003847AB">
        <w:rPr>
          <w:rFonts w:hint="eastAsia"/>
        </w:rPr>
        <w:t>資料</w:t>
      </w:r>
      <w:r w:rsidR="009F7638">
        <w:rPr>
          <w:rFonts w:hint="eastAsia"/>
        </w:rPr>
        <w:t>，為了簡化輸入資料，本研究無視該類類別特徵</w:t>
      </w:r>
      <w:r w:rsidR="003847AB">
        <w:rPr>
          <w:rFonts w:hint="eastAsia"/>
        </w:rPr>
        <w:t>，</w:t>
      </w:r>
      <w:r w:rsidR="009F7638">
        <w:rPr>
          <w:rFonts w:hint="eastAsia"/>
        </w:rPr>
        <w:t>僅納入其中的</w:t>
      </w:r>
      <w:r w:rsidR="00087473">
        <w:rPr>
          <w:rFonts w:hint="eastAsia"/>
        </w:rPr>
        <w:t>九</w:t>
      </w:r>
      <w:r w:rsidR="009F7638">
        <w:rPr>
          <w:rFonts w:hint="eastAsia"/>
        </w:rPr>
        <w:t>個</w:t>
      </w:r>
      <w:r w:rsidR="00014BC3">
        <w:rPr>
          <w:rFonts w:hint="eastAsia"/>
        </w:rPr>
        <w:t>種類較為均衡的</w:t>
      </w:r>
      <w:r w:rsidR="009F7638">
        <w:rPr>
          <w:rFonts w:hint="eastAsia"/>
        </w:rPr>
        <w:t>類別特徵</w:t>
      </w:r>
      <w:r w:rsidR="0038568E">
        <w:rPr>
          <w:rFonts w:hint="eastAsia"/>
        </w:rPr>
        <w:t>。</w:t>
      </w:r>
    </w:p>
    <w:p w14:paraId="7C76C2BB" w14:textId="77777777" w:rsidR="001F2BF7" w:rsidRDefault="001F2BF7" w:rsidP="001F2BF7">
      <w:pPr>
        <w:pStyle w:val="aa"/>
        <w:keepNext/>
      </w:pPr>
      <w:r>
        <w:rPr>
          <w:rFonts w:hint="eastAsia"/>
          <w:noProof/>
        </w:rPr>
        <w:drawing>
          <wp:inline distT="0" distB="0" distL="0" distR="0" wp14:anchorId="3532E66E" wp14:editId="36E3DCC1">
            <wp:extent cx="3584283" cy="56256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BC13ADB.tmp"/>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3584283" cy="5625600"/>
                    </a:xfrm>
                    <a:prstGeom prst="rect">
                      <a:avLst/>
                    </a:prstGeom>
                    <a:noFill/>
                    <a:ln>
                      <a:noFill/>
                    </a:ln>
                  </pic:spPr>
                </pic:pic>
              </a:graphicData>
            </a:graphic>
          </wp:inline>
        </w:drawing>
      </w:r>
    </w:p>
    <w:p w14:paraId="731985E7" w14:textId="771CF6EA" w:rsidR="001F2BF7" w:rsidRDefault="001F2BF7" w:rsidP="001F2BF7">
      <w:pPr>
        <w:pStyle w:val="af5"/>
      </w:pPr>
      <w:bookmarkStart w:id="330" w:name="_Ref121142922"/>
      <w:bookmarkStart w:id="331" w:name="_Toc12332854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18</w:t>
      </w:r>
      <w:r w:rsidR="00F85191">
        <w:fldChar w:fldCharType="end"/>
      </w:r>
      <w:bookmarkEnd w:id="330"/>
      <w:r>
        <w:t xml:space="preserve"> </w:t>
      </w:r>
      <w:r w:rsidR="001C62CC">
        <w:rPr>
          <w:rFonts w:hint="eastAsia"/>
        </w:rPr>
        <w:t>K</w:t>
      </w:r>
      <w:r w:rsidR="001C62CC">
        <w:t>aggle</w:t>
      </w:r>
      <w:r w:rsidRPr="002C755A">
        <w:rPr>
          <w:rFonts w:hint="eastAsia"/>
        </w:rPr>
        <w:t>資料集下的實驗架構</w:t>
      </w:r>
      <w:r>
        <w:rPr>
          <w:rFonts w:hint="eastAsia"/>
        </w:rPr>
        <w:t>，圓圈內為該類特徵個數。</w:t>
      </w:r>
      <w:bookmarkEnd w:id="331"/>
    </w:p>
    <w:p w14:paraId="49BA144D" w14:textId="505F7795" w:rsidR="00D5446F" w:rsidRDefault="00D5446F" w:rsidP="00D5446F">
      <w:r>
        <w:rPr>
          <w:rFonts w:hint="eastAsia"/>
        </w:rPr>
        <w:t>如</w:t>
      </w:r>
      <w:r>
        <w:fldChar w:fldCharType="begin"/>
      </w:r>
      <w:r>
        <w:instrText xml:space="preserve"> </w:instrText>
      </w:r>
      <w:r>
        <w:rPr>
          <w:rFonts w:hint="eastAsia"/>
        </w:rPr>
        <w:instrText>REF _Ref121142922 \h</w:instrText>
      </w:r>
      <w:r>
        <w:instrText xml:space="preserve"> </w:instrText>
      </w:r>
      <w:r>
        <w:fldChar w:fldCharType="separate"/>
      </w:r>
      <w:r w:rsidR="00F76BC5">
        <w:rPr>
          <w:rFonts w:hint="eastAsia"/>
        </w:rPr>
        <w:t>圖</w:t>
      </w:r>
      <w:r w:rsidR="00F76BC5">
        <w:rPr>
          <w:rFonts w:hint="eastAsia"/>
        </w:rPr>
        <w:t xml:space="preserve"> </w:t>
      </w:r>
      <w:r w:rsidR="00F76BC5">
        <w:rPr>
          <w:noProof/>
        </w:rPr>
        <w:t>4</w:t>
      </w:r>
      <w:r w:rsidR="00F76BC5">
        <w:t>.</w:t>
      </w:r>
      <w:r w:rsidR="00F76BC5">
        <w:rPr>
          <w:noProof/>
        </w:rPr>
        <w:t>18</w:t>
      </w:r>
      <w:r>
        <w:fldChar w:fldCharType="end"/>
      </w:r>
      <w:r>
        <w:rPr>
          <w:rFonts w:hint="eastAsia"/>
        </w:rPr>
        <w:t>，</w:t>
      </w:r>
      <w:r w:rsidR="004568A7">
        <w:rPr>
          <w:rFonts w:hint="eastAsia"/>
        </w:rPr>
        <w:t>篩選過後的資料集</w:t>
      </w:r>
      <w:proofErr w:type="gramStart"/>
      <w:r w:rsidR="004568A7">
        <w:rPr>
          <w:rFonts w:hint="eastAsia"/>
        </w:rPr>
        <w:t>經由</w:t>
      </w:r>
      <w:r w:rsidR="00BB4A8A">
        <w:rPr>
          <w:rFonts w:hint="eastAsia"/>
        </w:rPr>
        <w:t>獨熱</w:t>
      </w:r>
      <w:r w:rsidR="004568A7">
        <w:rPr>
          <w:rFonts w:hint="eastAsia"/>
        </w:rPr>
        <w:t>編碼</w:t>
      </w:r>
      <w:proofErr w:type="gramEnd"/>
      <w:r w:rsidR="004568A7">
        <w:rPr>
          <w:rFonts w:hint="eastAsia"/>
        </w:rPr>
        <w:t>後，將具有七十</w:t>
      </w:r>
      <w:r w:rsidR="00FC225C">
        <w:rPr>
          <w:rFonts w:hint="eastAsia"/>
        </w:rPr>
        <w:t>七</w:t>
      </w:r>
      <w:proofErr w:type="gramStart"/>
      <w:r w:rsidR="004568A7">
        <w:rPr>
          <w:rFonts w:hint="eastAsia"/>
        </w:rPr>
        <w:t>個</w:t>
      </w:r>
      <w:proofErr w:type="gramEnd"/>
      <w:r w:rsidR="004568A7">
        <w:rPr>
          <w:rFonts w:hint="eastAsia"/>
        </w:rPr>
        <w:t>二元特徵，作為本研究方法的輸入，後產生的數值資料將與原始資料的數值特徵</w:t>
      </w:r>
      <w:r w:rsidR="00D86FA3">
        <w:rPr>
          <w:rFonts w:hint="eastAsia"/>
        </w:rPr>
        <w:t>、二元特徵</w:t>
      </w:r>
      <w:r w:rsidR="004568A7">
        <w:rPr>
          <w:rFonts w:hint="eastAsia"/>
        </w:rPr>
        <w:t>相</w:t>
      </w:r>
      <w:r w:rsidR="004568A7">
        <w:rPr>
          <w:rFonts w:hint="eastAsia"/>
        </w:rPr>
        <w:lastRenderedPageBreak/>
        <w:t>結合，作為編碼完成的資料集；</w:t>
      </w:r>
      <w:r w:rsidR="009C3F82">
        <w:rPr>
          <w:rFonts w:hint="eastAsia"/>
        </w:rPr>
        <w:t>而傳統的變數編碼則針對原始資料中的類別特徵進行</w:t>
      </w:r>
      <w:r w:rsidR="008C4C82">
        <w:rPr>
          <w:rFonts w:hint="eastAsia"/>
        </w:rPr>
        <w:t>方法不同的</w:t>
      </w:r>
      <w:r w:rsidR="009C3F82">
        <w:rPr>
          <w:rFonts w:hint="eastAsia"/>
        </w:rPr>
        <w:t>轉換</w:t>
      </w:r>
      <w:r w:rsidR="008C4C82">
        <w:rPr>
          <w:rFonts w:hint="eastAsia"/>
        </w:rPr>
        <w:t>，轉換後同與原始資料的數值特徵、二元特徵相結合，作為編碼完成的資料集。</w:t>
      </w:r>
      <w:r>
        <w:rPr>
          <w:rFonts w:hint="eastAsia"/>
        </w:rPr>
        <w:t>而後</w:t>
      </w:r>
      <w:r w:rsidR="00D13666">
        <w:rPr>
          <w:rFonts w:hint="eastAsia"/>
        </w:rPr>
        <w:t>由</w:t>
      </w:r>
      <w:r>
        <w:rPr>
          <w:rFonts w:hint="eastAsia"/>
        </w:rPr>
        <w:t>Li</w:t>
      </w:r>
      <w:r>
        <w:t>ghtGBM</w:t>
      </w:r>
      <w:proofErr w:type="gramStart"/>
      <w:r w:rsidR="00D13666">
        <w:rPr>
          <w:rFonts w:hint="eastAsia"/>
        </w:rPr>
        <w:t>訓練梯</w:t>
      </w:r>
      <w:proofErr w:type="gramEnd"/>
      <w:r w:rsidR="00D13666">
        <w:rPr>
          <w:rFonts w:hint="eastAsia"/>
        </w:rPr>
        <w:t>度提升樹</w:t>
      </w:r>
      <w:r>
        <w:rPr>
          <w:rFonts w:hint="eastAsia"/>
        </w:rPr>
        <w:t>作為分類模型，</w:t>
      </w:r>
      <w:r w:rsidR="00D13666">
        <w:rPr>
          <w:rFonts w:hint="eastAsia"/>
        </w:rPr>
        <w:t>以交叉驗證的方式</w:t>
      </w:r>
      <w:r>
        <w:rPr>
          <w:rFonts w:hint="eastAsia"/>
        </w:rPr>
        <w:t>比較各式傳統變數編碼方式、與本研究提出之各</w:t>
      </w:r>
      <w:r w:rsidR="00BB4A8A">
        <w:rPr>
          <w:rFonts w:hint="eastAsia"/>
        </w:rPr>
        <w:t>種</w:t>
      </w:r>
      <w:r>
        <w:rPr>
          <w:rFonts w:hint="eastAsia"/>
        </w:rPr>
        <w:t>群組、排序手法產生之</w:t>
      </w:r>
      <w:r w:rsidR="00324752">
        <w:rPr>
          <w:rFonts w:hint="eastAsia"/>
        </w:rPr>
        <w:t>數值</w:t>
      </w:r>
      <w:r>
        <w:rPr>
          <w:rFonts w:hint="eastAsia"/>
        </w:rPr>
        <w:t>資料集的分類成績。</w:t>
      </w:r>
    </w:p>
    <w:p w14:paraId="15E5786E" w14:textId="51BE7F83" w:rsidR="004F0E9A" w:rsidRDefault="004F0E9A" w:rsidP="004F0E9A">
      <w:pPr>
        <w:pStyle w:val="3"/>
      </w:pPr>
      <w:bookmarkStart w:id="332" w:name="_Toc122553172"/>
      <w:bookmarkStart w:id="333" w:name="_Toc123328479"/>
      <w:r>
        <w:rPr>
          <w:rFonts w:hint="eastAsia"/>
        </w:rPr>
        <w:t>分類結果評比與歸納</w:t>
      </w:r>
      <w:bookmarkEnd w:id="332"/>
      <w:bookmarkEnd w:id="333"/>
    </w:p>
    <w:p w14:paraId="32E39FCE" w14:textId="77777777" w:rsidR="00047D49" w:rsidRDefault="00047D49" w:rsidP="00047D49">
      <w:pPr>
        <w:pStyle w:val="aa"/>
        <w:keepNext/>
      </w:pPr>
      <w:r>
        <w:rPr>
          <w:noProof/>
        </w:rPr>
        <w:drawing>
          <wp:inline distT="0" distB="0" distL="0" distR="0" wp14:anchorId="18F4F336" wp14:editId="38F1DC20">
            <wp:extent cx="5400000" cy="2520000"/>
            <wp:effectExtent l="0" t="0" r="0" b="0"/>
            <wp:docPr id="106" name="圖片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61767860" w14:textId="11B11D5E" w:rsidR="00047D49" w:rsidRPr="00EE3780" w:rsidRDefault="00047D49" w:rsidP="00047D49">
      <w:pPr>
        <w:pStyle w:val="af5"/>
      </w:pPr>
      <w:bookmarkStart w:id="334" w:name="_Ref121144581"/>
      <w:bookmarkStart w:id="335" w:name="_Toc12332855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19</w:t>
      </w:r>
      <w:r w:rsidR="00F85191">
        <w:fldChar w:fldCharType="end"/>
      </w:r>
      <w:bookmarkEnd w:id="334"/>
      <w:r>
        <w:t xml:space="preserve"> </w:t>
      </w:r>
      <w:r w:rsidR="001C62CC">
        <w:rPr>
          <w:rFonts w:hint="eastAsia"/>
        </w:rPr>
        <w:t>K</w:t>
      </w:r>
      <w:r w:rsidR="001C62CC">
        <w:t>aggle</w:t>
      </w:r>
      <w:r>
        <w:rPr>
          <w:rFonts w:hint="eastAsia"/>
        </w:rPr>
        <w:t>資料集</w:t>
      </w:r>
      <w:r w:rsidRPr="002C755A">
        <w:rPr>
          <w:rFonts w:hint="eastAsia"/>
        </w:rPr>
        <w:t>中，不同編碼方式所得數值資料的平均分類成績。</w:t>
      </w:r>
      <w:bookmarkEnd w:id="335"/>
    </w:p>
    <w:p w14:paraId="54BB3260" w14:textId="117D6864" w:rsidR="00F03B60" w:rsidRDefault="0039199C" w:rsidP="00DE6FD9">
      <w:r>
        <w:rPr>
          <w:rFonts w:hint="eastAsia"/>
        </w:rPr>
        <w:t>如</w:t>
      </w:r>
      <w:r>
        <w:fldChar w:fldCharType="begin"/>
      </w:r>
      <w:r>
        <w:instrText xml:space="preserve"> </w:instrText>
      </w:r>
      <w:r>
        <w:rPr>
          <w:rFonts w:hint="eastAsia"/>
        </w:rPr>
        <w:instrText>REF _Ref121144581 \h</w:instrText>
      </w:r>
      <w:r>
        <w:instrText xml:space="preserve"> </w:instrText>
      </w:r>
      <w:r>
        <w:fldChar w:fldCharType="separate"/>
      </w:r>
      <w:r w:rsidR="00F76BC5">
        <w:rPr>
          <w:rFonts w:hint="eastAsia"/>
        </w:rPr>
        <w:t>圖</w:t>
      </w:r>
      <w:r w:rsidR="00F76BC5">
        <w:rPr>
          <w:rFonts w:hint="eastAsia"/>
        </w:rPr>
        <w:t xml:space="preserve"> </w:t>
      </w:r>
      <w:r w:rsidR="00F76BC5">
        <w:rPr>
          <w:noProof/>
        </w:rPr>
        <w:t>4</w:t>
      </w:r>
      <w:r w:rsidR="00F76BC5">
        <w:t>.</w:t>
      </w:r>
      <w:r w:rsidR="00F76BC5">
        <w:rPr>
          <w:noProof/>
        </w:rPr>
        <w:t>19</w:t>
      </w:r>
      <w:r>
        <w:fldChar w:fldCharType="end"/>
      </w:r>
      <w:r>
        <w:rPr>
          <w:rFonts w:hint="eastAsia"/>
        </w:rPr>
        <w:t>，可以明顯發現分群、與排序對於編碼後資料集的明顯影響</w:t>
      </w:r>
      <w:r w:rsidR="00AB3C5C">
        <w:rPr>
          <w:rFonts w:hint="eastAsia"/>
        </w:rPr>
        <w:t>、以及本研究方法與傳統編碼方式之間的差異</w:t>
      </w:r>
      <w:r>
        <w:rPr>
          <w:rFonts w:hint="eastAsia"/>
        </w:rPr>
        <w:t>。</w:t>
      </w:r>
      <w:r w:rsidR="00707850">
        <w:rPr>
          <w:rFonts w:hint="eastAsia"/>
        </w:rPr>
        <w:t>像是在傳統的變數編碼中，相較於其餘非</w:t>
      </w:r>
      <w:proofErr w:type="gramStart"/>
      <w:r w:rsidR="00707850">
        <w:rPr>
          <w:rFonts w:hint="eastAsia"/>
        </w:rPr>
        <w:t>監督式的編碼</w:t>
      </w:r>
      <w:proofErr w:type="gramEnd"/>
      <w:r w:rsidR="00707850">
        <w:rPr>
          <w:rFonts w:hint="eastAsia"/>
        </w:rPr>
        <w:t>方式，</w:t>
      </w:r>
      <w:proofErr w:type="gramStart"/>
      <w:r w:rsidR="00707850">
        <w:rPr>
          <w:rFonts w:hint="eastAsia"/>
        </w:rPr>
        <w:t>監督式的目標</w:t>
      </w:r>
      <w:proofErr w:type="gramEnd"/>
      <w:r w:rsidR="00707850">
        <w:rPr>
          <w:rFonts w:hint="eastAsia"/>
        </w:rPr>
        <w:t>編碼對於</w:t>
      </w:r>
      <w:r w:rsidR="00047D49">
        <w:rPr>
          <w:rFonts w:hint="eastAsia"/>
        </w:rPr>
        <w:t>產生之數值資料的</w:t>
      </w:r>
      <w:r w:rsidR="00707850">
        <w:rPr>
          <w:rFonts w:hint="eastAsia"/>
        </w:rPr>
        <w:t>分類成績有明顯提升。而不同的群組方式</w:t>
      </w:r>
      <w:r w:rsidR="00047D49">
        <w:rPr>
          <w:rFonts w:hint="eastAsia"/>
        </w:rPr>
        <w:t>也會</w:t>
      </w:r>
      <w:r w:rsidR="00DC3A9B">
        <w:rPr>
          <w:rFonts w:hint="eastAsia"/>
        </w:rPr>
        <w:t>影響</w:t>
      </w:r>
      <w:r w:rsidR="00047D49">
        <w:rPr>
          <w:rFonts w:hint="eastAsia"/>
        </w:rPr>
        <w:t>分類成績，</w:t>
      </w:r>
      <w:r w:rsidR="00880CA5">
        <w:rPr>
          <w:rFonts w:hint="eastAsia"/>
        </w:rPr>
        <w:t>依照原先群組資訊群組特徵將有著更高的平均分類成績</w:t>
      </w:r>
      <w:r w:rsidR="00DC3A9B">
        <w:rPr>
          <w:rFonts w:hint="eastAsia"/>
        </w:rPr>
        <w:t>，再來則分別是以主成分分析、相關係數及隨機群組的方式</w:t>
      </w:r>
      <w:r w:rsidR="00880CA5">
        <w:rPr>
          <w:rFonts w:hint="eastAsia"/>
        </w:rPr>
        <w:t>。</w:t>
      </w:r>
      <w:r w:rsidR="00DC3A9B">
        <w:rPr>
          <w:rFonts w:hint="eastAsia"/>
        </w:rPr>
        <w:t>在各個群組方式中、</w:t>
      </w:r>
      <w:r w:rsidR="00707850">
        <w:rPr>
          <w:rFonts w:hint="eastAsia"/>
        </w:rPr>
        <w:t>不同排序方法</w:t>
      </w:r>
      <w:r w:rsidR="00DC3A9B">
        <w:rPr>
          <w:rFonts w:hint="eastAsia"/>
        </w:rPr>
        <w:t>之下</w:t>
      </w:r>
      <w:r w:rsidR="00707850">
        <w:rPr>
          <w:rFonts w:hint="eastAsia"/>
        </w:rPr>
        <w:t>，可以發現以特徵純粹度排序將產生出分類成績較佳的數值資料</w:t>
      </w:r>
      <w:r w:rsidR="00526AC7">
        <w:rPr>
          <w:rFonts w:hint="eastAsia"/>
        </w:rPr>
        <w:t>。</w:t>
      </w:r>
    </w:p>
    <w:p w14:paraId="5F4D34D6" w14:textId="77777777" w:rsidR="00DC1A1E" w:rsidRDefault="005B62D6" w:rsidP="00DC1A1E">
      <w:pPr>
        <w:pStyle w:val="aa"/>
        <w:keepNext/>
      </w:pPr>
      <w:r>
        <w:rPr>
          <w:noProof/>
        </w:rPr>
        <w:lastRenderedPageBreak/>
        <w:drawing>
          <wp:inline distT="0" distB="0" distL="0" distR="0" wp14:anchorId="0E91E9CA" wp14:editId="193B215E">
            <wp:extent cx="3274535" cy="2519999"/>
            <wp:effectExtent l="0" t="0" r="254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3274535" cy="2519999"/>
                    </a:xfrm>
                    <a:prstGeom prst="rect">
                      <a:avLst/>
                    </a:prstGeom>
                    <a:noFill/>
                  </pic:spPr>
                </pic:pic>
              </a:graphicData>
            </a:graphic>
          </wp:inline>
        </w:drawing>
      </w:r>
    </w:p>
    <w:p w14:paraId="6E5D491B" w14:textId="01883C0C" w:rsidR="005B62D6" w:rsidRDefault="00DC1A1E" w:rsidP="00DC1A1E">
      <w:pPr>
        <w:pStyle w:val="af5"/>
      </w:pPr>
      <w:bookmarkStart w:id="336" w:name="_Ref121237755"/>
      <w:bookmarkStart w:id="337" w:name="_Toc12332855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20</w:t>
      </w:r>
      <w:r w:rsidR="00F85191">
        <w:fldChar w:fldCharType="end"/>
      </w:r>
      <w:bookmarkEnd w:id="336"/>
      <w:r>
        <w:rPr>
          <w:rFonts w:hint="eastAsia"/>
        </w:rPr>
        <w:t xml:space="preserve"> </w:t>
      </w:r>
      <w:r>
        <w:rPr>
          <w:rFonts w:hint="eastAsia"/>
        </w:rPr>
        <w:t>面對無法類別化的二元特徵資料時，所能使用的數值編碼方式。</w:t>
      </w:r>
      <w:bookmarkEnd w:id="337"/>
    </w:p>
    <w:p w14:paraId="0EA069B5" w14:textId="54A65FEB" w:rsidR="009729CB" w:rsidRDefault="00526AC7" w:rsidP="001C62CC">
      <w:r>
        <w:rPr>
          <w:rFonts w:hint="eastAsia"/>
        </w:rPr>
        <w:t>雖然依照主成分分析、相關係數的群組方式產生的數值資料</w:t>
      </w:r>
      <w:r w:rsidR="00E76EA6">
        <w:rPr>
          <w:rFonts w:hint="eastAsia"/>
        </w:rPr>
        <w:t>，</w:t>
      </w:r>
      <w:r>
        <w:rPr>
          <w:rFonts w:hint="eastAsia"/>
        </w:rPr>
        <w:t>無法</w:t>
      </w:r>
      <w:r w:rsidR="00E76EA6">
        <w:rPr>
          <w:rFonts w:hint="eastAsia"/>
        </w:rPr>
        <w:t>在分類成果上</w:t>
      </w:r>
      <w:r>
        <w:rPr>
          <w:rFonts w:hint="eastAsia"/>
        </w:rPr>
        <w:t>優於</w:t>
      </w:r>
      <w:r w:rsidR="00E76EA6">
        <w:rPr>
          <w:rFonts w:hint="eastAsia"/>
        </w:rPr>
        <w:t>依據</w:t>
      </w:r>
      <w:r w:rsidR="0039384F">
        <w:rPr>
          <w:rFonts w:hint="eastAsia"/>
        </w:rPr>
        <w:t>原先群組方式所產生的資料，但</w:t>
      </w:r>
      <w:r w:rsidR="00C615F0">
        <w:rPr>
          <w:rFonts w:hint="eastAsia"/>
        </w:rPr>
        <w:t>當原始資料</w:t>
      </w:r>
      <w:proofErr w:type="gramStart"/>
      <w:r w:rsidR="00C615F0">
        <w:rPr>
          <w:rFonts w:hint="eastAsia"/>
        </w:rPr>
        <w:t>缺乏</w:t>
      </w:r>
      <w:r w:rsidR="00BB4A8A">
        <w:rPr>
          <w:rFonts w:hint="eastAsia"/>
        </w:rPr>
        <w:t>獨熱</w:t>
      </w:r>
      <w:r w:rsidR="00C615F0">
        <w:rPr>
          <w:rFonts w:hint="eastAsia"/>
        </w:rPr>
        <w:t>編碼</w:t>
      </w:r>
      <w:proofErr w:type="gramEnd"/>
      <w:r w:rsidR="00C615F0">
        <w:rPr>
          <w:rFonts w:hint="eastAsia"/>
        </w:rPr>
        <w:t>的群組資訊</w:t>
      </w:r>
      <w:r w:rsidR="002D3FBD">
        <w:rPr>
          <w:rFonts w:hint="eastAsia"/>
        </w:rPr>
        <w:t>、</w:t>
      </w:r>
      <w:r w:rsidR="00087473">
        <w:rPr>
          <w:rFonts w:hint="eastAsia"/>
        </w:rPr>
        <w:t>或</w:t>
      </w:r>
      <w:r w:rsidR="002D3FBD">
        <w:rPr>
          <w:rFonts w:hint="eastAsia"/>
        </w:rPr>
        <w:t>單純為多維度的二元資料</w:t>
      </w:r>
      <w:r w:rsidR="00C615F0">
        <w:rPr>
          <w:rFonts w:hint="eastAsia"/>
        </w:rPr>
        <w:t>時，</w:t>
      </w:r>
      <w:r w:rsidR="002D3FBD">
        <w:rPr>
          <w:rFonts w:hint="eastAsia"/>
        </w:rPr>
        <w:t>便只能</w:t>
      </w:r>
      <w:r w:rsidR="00DF2371">
        <w:rPr>
          <w:rFonts w:hint="eastAsia"/>
        </w:rPr>
        <w:t>使用本研究所發展方法，協助二元資料轉換為數值資料</w:t>
      </w:r>
      <w:r w:rsidR="00380046">
        <w:rPr>
          <w:rFonts w:hint="eastAsia"/>
        </w:rPr>
        <w:t>。而在</w:t>
      </w:r>
      <w:r w:rsidR="00DC1A1E">
        <w:fldChar w:fldCharType="begin"/>
      </w:r>
      <w:r w:rsidR="00DC1A1E">
        <w:instrText xml:space="preserve"> </w:instrText>
      </w:r>
      <w:r w:rsidR="00DC1A1E">
        <w:rPr>
          <w:rFonts w:hint="eastAsia"/>
        </w:rPr>
        <w:instrText>REF _Ref121237755 \h</w:instrText>
      </w:r>
      <w:r w:rsidR="00DC1A1E">
        <w:instrText xml:space="preserve"> </w:instrText>
      </w:r>
      <w:r w:rsidR="00DC1A1E">
        <w:fldChar w:fldCharType="separate"/>
      </w:r>
      <w:r w:rsidR="00F76BC5">
        <w:rPr>
          <w:rFonts w:hint="eastAsia"/>
        </w:rPr>
        <w:t>圖</w:t>
      </w:r>
      <w:r w:rsidR="00F76BC5">
        <w:rPr>
          <w:rFonts w:hint="eastAsia"/>
        </w:rPr>
        <w:t xml:space="preserve"> </w:t>
      </w:r>
      <w:r w:rsidR="00F76BC5">
        <w:rPr>
          <w:noProof/>
        </w:rPr>
        <w:t>4</w:t>
      </w:r>
      <w:r w:rsidR="00F76BC5">
        <w:t>.</w:t>
      </w:r>
      <w:r w:rsidR="00F76BC5">
        <w:rPr>
          <w:noProof/>
        </w:rPr>
        <w:t>20</w:t>
      </w:r>
      <w:r w:rsidR="00DC1A1E">
        <w:fldChar w:fldCharType="end"/>
      </w:r>
      <w:r w:rsidR="00380046">
        <w:rPr>
          <w:rFonts w:hint="eastAsia"/>
        </w:rPr>
        <w:t>可見，</w:t>
      </w:r>
      <w:r w:rsidR="009729CB">
        <w:rPr>
          <w:rFonts w:hint="eastAsia"/>
        </w:rPr>
        <w:t>表示若能以</w:t>
      </w:r>
      <w:r w:rsidR="00CA78AF">
        <w:rPr>
          <w:rFonts w:hint="eastAsia"/>
        </w:rPr>
        <w:t>適當的群組與排序方式，由十七</w:t>
      </w:r>
      <w:proofErr w:type="gramStart"/>
      <w:r w:rsidR="00CA78AF">
        <w:rPr>
          <w:rFonts w:hint="eastAsia"/>
        </w:rPr>
        <w:t>個</w:t>
      </w:r>
      <w:proofErr w:type="gramEnd"/>
      <w:r w:rsidR="00CA78AF">
        <w:rPr>
          <w:rFonts w:hint="eastAsia"/>
        </w:rPr>
        <w:t>數值特徵構成的新資料中能與</w:t>
      </w:r>
      <w:r w:rsidR="009729CB">
        <w:rPr>
          <w:rFonts w:hint="eastAsia"/>
        </w:rPr>
        <w:t>具有</w:t>
      </w:r>
      <w:r w:rsidR="00CA78AF">
        <w:rPr>
          <w:rFonts w:hint="eastAsia"/>
        </w:rPr>
        <w:t>八十五</w:t>
      </w:r>
      <w:proofErr w:type="gramStart"/>
      <w:r w:rsidR="00CA78AF">
        <w:rPr>
          <w:rFonts w:hint="eastAsia"/>
        </w:rPr>
        <w:t>個</w:t>
      </w:r>
      <w:proofErr w:type="gramEnd"/>
      <w:r w:rsidR="00CA78AF">
        <w:rPr>
          <w:rFonts w:hint="eastAsia"/>
        </w:rPr>
        <w:t>二元特徵</w:t>
      </w:r>
      <w:r w:rsidR="009729CB">
        <w:rPr>
          <w:rFonts w:hint="eastAsia"/>
        </w:rPr>
        <w:t>原始</w:t>
      </w:r>
      <w:r w:rsidR="00CA78AF">
        <w:rPr>
          <w:rFonts w:hint="eastAsia"/>
        </w:rPr>
        <w:t>資料有相似的分類成果</w:t>
      </w:r>
      <w:r w:rsidR="009729CB">
        <w:rPr>
          <w:rFonts w:hint="eastAsia"/>
        </w:rPr>
        <w:t>；如</w:t>
      </w:r>
      <w:r w:rsidR="009729CB">
        <w:fldChar w:fldCharType="begin"/>
      </w:r>
      <w:r w:rsidR="009729CB">
        <w:instrText xml:space="preserve"> </w:instrText>
      </w:r>
      <w:r w:rsidR="009729CB">
        <w:rPr>
          <w:rFonts w:hint="eastAsia"/>
        </w:rPr>
        <w:instrText>REF _Ref121144581 \h</w:instrText>
      </w:r>
      <w:r w:rsidR="009729CB">
        <w:instrText xml:space="preserve"> </w:instrText>
      </w:r>
      <w:r w:rsidR="009729CB">
        <w:fldChar w:fldCharType="separate"/>
      </w:r>
      <w:r w:rsidR="00F76BC5">
        <w:rPr>
          <w:rFonts w:hint="eastAsia"/>
        </w:rPr>
        <w:t>圖</w:t>
      </w:r>
      <w:r w:rsidR="00F76BC5">
        <w:rPr>
          <w:rFonts w:hint="eastAsia"/>
        </w:rPr>
        <w:t xml:space="preserve"> </w:t>
      </w:r>
      <w:r w:rsidR="00F76BC5">
        <w:rPr>
          <w:noProof/>
        </w:rPr>
        <w:t>4</w:t>
      </w:r>
      <w:r w:rsidR="00F76BC5">
        <w:t>.</w:t>
      </w:r>
      <w:r w:rsidR="00F76BC5">
        <w:rPr>
          <w:noProof/>
        </w:rPr>
        <w:t>19</w:t>
      </w:r>
      <w:r w:rsidR="009729CB">
        <w:fldChar w:fldCharType="end"/>
      </w:r>
      <w:r w:rsidR="009729CB">
        <w:rPr>
          <w:rFonts w:hint="eastAsia"/>
        </w:rPr>
        <w:t>，雖然依據特徵純粹度排序能有效提升分類成績，但目前缺乏能達到原先群組資訊一樣優秀分類成績的群組方式。</w:t>
      </w:r>
    </w:p>
    <w:p w14:paraId="21A4A16C" w14:textId="43D1719E" w:rsidR="00B772F2" w:rsidRDefault="00B772F2">
      <w:pPr>
        <w:spacing w:line="240" w:lineRule="auto"/>
        <w:ind w:firstLine="0"/>
        <w:jc w:val="left"/>
      </w:pPr>
      <w:r>
        <w:br w:type="page"/>
      </w:r>
    </w:p>
    <w:p w14:paraId="549F91AC" w14:textId="4BE8665F" w:rsidR="00B772F2" w:rsidRDefault="00327112" w:rsidP="00B772F2">
      <w:pPr>
        <w:pStyle w:val="2"/>
      </w:pPr>
      <w:bookmarkStart w:id="338" w:name="_Toc123328480"/>
      <w:r>
        <w:rPr>
          <w:rFonts w:hint="eastAsia"/>
        </w:rPr>
        <w:lastRenderedPageBreak/>
        <w:t>以</w:t>
      </w:r>
      <w:r w:rsidR="00B772F2">
        <w:rPr>
          <w:rFonts w:hint="eastAsia"/>
        </w:rPr>
        <w:t>階層</w:t>
      </w:r>
      <w:proofErr w:type="gramStart"/>
      <w:r w:rsidR="00B772F2">
        <w:rPr>
          <w:rFonts w:hint="eastAsia"/>
        </w:rPr>
        <w:t>分群</w:t>
      </w:r>
      <w:r w:rsidR="00B85DFD" w:rsidRPr="00B85DFD">
        <w:rPr>
          <w:rFonts w:hint="eastAsia"/>
        </w:rPr>
        <w:t>法</w:t>
      </w:r>
      <w:r>
        <w:rPr>
          <w:rFonts w:hint="eastAsia"/>
        </w:rPr>
        <w:t>還原</w:t>
      </w:r>
      <w:proofErr w:type="gramEnd"/>
      <w:r w:rsidR="00B772F2">
        <w:rPr>
          <w:rFonts w:hint="eastAsia"/>
        </w:rPr>
        <w:t>群組</w:t>
      </w:r>
      <w:r>
        <w:rPr>
          <w:rFonts w:hint="eastAsia"/>
        </w:rPr>
        <w:t>資訊</w:t>
      </w:r>
      <w:bookmarkEnd w:id="338"/>
    </w:p>
    <w:p w14:paraId="4B2F8BEA" w14:textId="33FF276E" w:rsidR="004A4B45" w:rsidRDefault="00B442CD" w:rsidP="004A4B45">
      <w:bookmarkStart w:id="339" w:name="_Toc122553173"/>
      <w:r>
        <w:rPr>
          <w:rFonts w:hint="eastAsia"/>
        </w:rPr>
        <w:t>除了以特徵相關性結合區塊</w:t>
      </w:r>
      <w:proofErr w:type="gramStart"/>
      <w:r>
        <w:rPr>
          <w:rFonts w:hint="eastAsia"/>
        </w:rPr>
        <w:t>模型來群組</w:t>
      </w:r>
      <w:proofErr w:type="gramEnd"/>
      <w:r>
        <w:rPr>
          <w:rFonts w:hint="eastAsia"/>
        </w:rPr>
        <w:t>二元特徵，本研究也嘗試了以</w:t>
      </w:r>
      <w:r w:rsidR="00113BE2">
        <w:rPr>
          <w:rFonts w:hint="eastAsia"/>
        </w:rPr>
        <w:t>特徵相關性結合</w:t>
      </w:r>
      <w:proofErr w:type="gramStart"/>
      <w:r>
        <w:rPr>
          <w:rFonts w:hint="eastAsia"/>
        </w:rPr>
        <w:t>階層</w:t>
      </w:r>
      <w:r w:rsidR="00C03DB3">
        <w:rPr>
          <w:rFonts w:hint="eastAsia"/>
        </w:rPr>
        <w:t>聚類</w:t>
      </w:r>
      <w:r w:rsidR="00113BE2">
        <w:rPr>
          <w:rFonts w:hint="eastAsia"/>
        </w:rPr>
        <w:t>做為</w:t>
      </w:r>
      <w:proofErr w:type="gramEnd"/>
      <w:r w:rsidR="00113BE2">
        <w:rPr>
          <w:rFonts w:hint="eastAsia"/>
        </w:rPr>
        <w:t>群組方式。以</w:t>
      </w:r>
      <w:r w:rsidR="00113BE2">
        <w:rPr>
          <w:rFonts w:hint="eastAsia"/>
        </w:rPr>
        <w:t>K</w:t>
      </w:r>
      <w:r w:rsidR="00113BE2">
        <w:t>aggle</w:t>
      </w:r>
      <w:r w:rsidR="00113BE2">
        <w:rPr>
          <w:rFonts w:hint="eastAsia"/>
        </w:rPr>
        <w:t>資料集為例，以此方法能透過</w:t>
      </w:r>
      <w:r w:rsidR="00C03DB3">
        <w:rPr>
          <w:rFonts w:hint="eastAsia"/>
        </w:rPr>
        <w:t>觀察</w:t>
      </w:r>
      <w:r w:rsidR="00113BE2">
        <w:rPr>
          <w:rFonts w:hint="eastAsia"/>
        </w:rPr>
        <w:t>相關係數，</w:t>
      </w:r>
      <w:proofErr w:type="gramStart"/>
      <w:r w:rsidR="00113BE2">
        <w:rPr>
          <w:rFonts w:hint="eastAsia"/>
        </w:rPr>
        <w:t>找出獨熱編碼</w:t>
      </w:r>
      <w:proofErr w:type="gramEnd"/>
      <w:r w:rsidR="00113BE2">
        <w:rPr>
          <w:rFonts w:hint="eastAsia"/>
        </w:rPr>
        <w:t>後產生的二元特徵之間互斥關係，並還原出原始的群組資訊。</w:t>
      </w:r>
      <w:r w:rsidR="00D256C9">
        <w:rPr>
          <w:rFonts w:hint="eastAsia"/>
        </w:rPr>
        <w:t>如</w:t>
      </w:r>
      <w:r w:rsidR="00D256C9">
        <w:fldChar w:fldCharType="begin"/>
      </w:r>
      <w:r w:rsidR="00D256C9">
        <w:instrText xml:space="preserve"> </w:instrText>
      </w:r>
      <w:r w:rsidR="00D256C9">
        <w:rPr>
          <w:rFonts w:hint="eastAsia"/>
        </w:rPr>
        <w:instrText>REF _Ref123239031 \h</w:instrText>
      </w:r>
      <w:r w:rsidR="00D256C9">
        <w:instrText xml:space="preserve"> </w:instrText>
      </w:r>
      <w:r w:rsidR="00D256C9">
        <w:fldChar w:fldCharType="separate"/>
      </w:r>
      <w:r w:rsidR="00F76BC5">
        <w:rPr>
          <w:rFonts w:hint="eastAsia"/>
        </w:rPr>
        <w:t>圖</w:t>
      </w:r>
      <w:r w:rsidR="00F76BC5">
        <w:rPr>
          <w:rFonts w:hint="eastAsia"/>
        </w:rPr>
        <w:t xml:space="preserve"> </w:t>
      </w:r>
      <w:r w:rsidR="00F76BC5">
        <w:rPr>
          <w:noProof/>
        </w:rPr>
        <w:t>4</w:t>
      </w:r>
      <w:r w:rsidR="00F76BC5">
        <w:t>.</w:t>
      </w:r>
      <w:r w:rsidR="00F76BC5">
        <w:rPr>
          <w:noProof/>
        </w:rPr>
        <w:t>21</w:t>
      </w:r>
      <w:r w:rsidR="00D256C9">
        <w:fldChar w:fldCharType="end"/>
      </w:r>
      <w:r w:rsidR="00D256C9">
        <w:rPr>
          <w:rFonts w:hint="eastAsia"/>
        </w:rPr>
        <w:t>，可見</w:t>
      </w:r>
      <w:r w:rsidR="00C03DB3">
        <w:rPr>
          <w:rFonts w:hint="eastAsia"/>
        </w:rPr>
        <w:t>原先由相同類別特徵轉換出的二元特徵，皆經由</w:t>
      </w:r>
      <w:proofErr w:type="gramStart"/>
      <w:r w:rsidR="00C03DB3">
        <w:rPr>
          <w:rFonts w:hint="eastAsia"/>
        </w:rPr>
        <w:t>階層聚類</w:t>
      </w:r>
      <w:proofErr w:type="gramEnd"/>
      <w:r w:rsidR="00C03DB3">
        <w:rPr>
          <w:rFonts w:hint="eastAsia"/>
        </w:rPr>
        <w:t>，被重新歸納</w:t>
      </w:r>
      <w:r w:rsidR="008973C0">
        <w:rPr>
          <w:rFonts w:hint="eastAsia"/>
        </w:rPr>
        <w:t>入相同的群集之內。</w:t>
      </w:r>
    </w:p>
    <w:p w14:paraId="07CDB829" w14:textId="77777777" w:rsidR="004A4B45" w:rsidRDefault="004A4B45" w:rsidP="004A4B45">
      <w:pPr>
        <w:pStyle w:val="aa"/>
        <w:keepNext/>
      </w:pPr>
      <w:r>
        <w:rPr>
          <w:noProof/>
        </w:rPr>
        <w:drawing>
          <wp:inline distT="0" distB="0" distL="0" distR="0" wp14:anchorId="3B4232FF" wp14:editId="7D9AFFF8">
            <wp:extent cx="5400000" cy="5130428"/>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00" cy="5130428"/>
                    </a:xfrm>
                    <a:prstGeom prst="rect">
                      <a:avLst/>
                    </a:prstGeom>
                    <a:noFill/>
                  </pic:spPr>
                </pic:pic>
              </a:graphicData>
            </a:graphic>
          </wp:inline>
        </w:drawing>
      </w:r>
    </w:p>
    <w:p w14:paraId="2979E5CB" w14:textId="7289DE27" w:rsidR="008973C0" w:rsidRDefault="004A4B45" w:rsidP="008973C0">
      <w:pPr>
        <w:pStyle w:val="af5"/>
      </w:pPr>
      <w:bookmarkStart w:id="340" w:name="_Ref123239031"/>
      <w:bookmarkStart w:id="341" w:name="_Toc12332855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21</w:t>
      </w:r>
      <w:r w:rsidR="00F85191">
        <w:fldChar w:fldCharType="end"/>
      </w:r>
      <w:bookmarkEnd w:id="340"/>
      <w:r>
        <w:t xml:space="preserve"> </w:t>
      </w:r>
      <w:r>
        <w:rPr>
          <w:rFonts w:hint="eastAsia"/>
        </w:rPr>
        <w:t>依據</w:t>
      </w:r>
      <w:r w:rsidR="008973C0">
        <w:rPr>
          <w:rFonts w:hint="eastAsia"/>
        </w:rPr>
        <w:t>二元</w:t>
      </w:r>
      <w:r>
        <w:rPr>
          <w:rFonts w:hint="eastAsia"/>
        </w:rPr>
        <w:t>特徵相關係數，經由</w:t>
      </w:r>
      <w:proofErr w:type="gramStart"/>
      <w:r>
        <w:rPr>
          <w:rFonts w:hint="eastAsia"/>
        </w:rPr>
        <w:t>階層</w:t>
      </w:r>
      <w:r w:rsidR="00C03DB3">
        <w:rPr>
          <w:rFonts w:hint="eastAsia"/>
        </w:rPr>
        <w:t>聚類</w:t>
      </w:r>
      <w:r>
        <w:rPr>
          <w:rFonts w:hint="eastAsia"/>
        </w:rPr>
        <w:t>後</w:t>
      </w:r>
      <w:proofErr w:type="gramEnd"/>
      <w:r w:rsidR="008973C0">
        <w:rPr>
          <w:rFonts w:hint="eastAsia"/>
        </w:rPr>
        <w:t>樹狀圖</w:t>
      </w:r>
      <w:r>
        <w:rPr>
          <w:rFonts w:hint="eastAsia"/>
        </w:rPr>
        <w:t>，以</w:t>
      </w:r>
      <w:r>
        <w:rPr>
          <w:rFonts w:hint="eastAsia"/>
        </w:rPr>
        <w:t>K</w:t>
      </w:r>
      <w:r>
        <w:t>aggle</w:t>
      </w:r>
      <w:r w:rsidR="00D256C9">
        <w:rPr>
          <w:rFonts w:hint="eastAsia"/>
        </w:rPr>
        <w:t>資料集為例。</w:t>
      </w:r>
      <w:bookmarkEnd w:id="341"/>
    </w:p>
    <w:p w14:paraId="4C897093" w14:textId="7AAC9130" w:rsidR="008973C0" w:rsidRDefault="0065715D" w:rsidP="008973C0">
      <w:r>
        <w:rPr>
          <w:rFonts w:hint="eastAsia"/>
        </w:rPr>
        <w:t>因</w:t>
      </w:r>
      <w:r w:rsidR="00E94804">
        <w:rPr>
          <w:rFonts w:hint="eastAsia"/>
        </w:rPr>
        <w:t>其還原了原始的群組資訊，並比照</w:t>
      </w:r>
      <w:proofErr w:type="gramStart"/>
      <w:r w:rsidR="00E94804">
        <w:rPr>
          <w:rFonts w:hint="eastAsia"/>
        </w:rPr>
        <w:t>經由獨熱編碼</w:t>
      </w:r>
      <w:proofErr w:type="gramEnd"/>
      <w:r w:rsidR="00E94804">
        <w:rPr>
          <w:rFonts w:hint="eastAsia"/>
        </w:rPr>
        <w:t>轉換之前的原始類別特徵群組</w:t>
      </w:r>
      <w:r w:rsidR="0092161B">
        <w:rPr>
          <w:rFonts w:hint="eastAsia"/>
        </w:rPr>
        <w:t>二元</w:t>
      </w:r>
      <w:r w:rsidR="00E94804">
        <w:rPr>
          <w:rFonts w:hint="eastAsia"/>
        </w:rPr>
        <w:t>特徵，因而其群組產生的新數值資料集將有著相當不錯的表現</w:t>
      </w:r>
      <w:r w:rsidR="00A624A2">
        <w:rPr>
          <w:rFonts w:hint="eastAsia"/>
        </w:rPr>
        <w:t>；假設面對的資料集是</w:t>
      </w:r>
      <w:proofErr w:type="gramStart"/>
      <w:r w:rsidR="00A624A2">
        <w:rPr>
          <w:rFonts w:hint="eastAsia"/>
        </w:rPr>
        <w:t>由獨熱編碼</w:t>
      </w:r>
      <w:proofErr w:type="gramEnd"/>
      <w:r w:rsidR="00A624A2">
        <w:rPr>
          <w:rFonts w:hint="eastAsia"/>
        </w:rPr>
        <w:t>轉換出的二元資料，</w:t>
      </w:r>
      <w:r w:rsidR="0092161B">
        <w:rPr>
          <w:rFonts w:hint="eastAsia"/>
        </w:rPr>
        <w:t>但</w:t>
      </w:r>
      <w:r w:rsidR="00A624A2">
        <w:rPr>
          <w:rFonts w:hint="eastAsia"/>
        </w:rPr>
        <w:t>欠缺原始的</w:t>
      </w:r>
      <w:r w:rsidR="0092161B">
        <w:rPr>
          <w:rFonts w:hint="eastAsia"/>
        </w:rPr>
        <w:t>類別</w:t>
      </w:r>
      <w:r w:rsidR="00A624A2">
        <w:rPr>
          <w:rFonts w:hint="eastAsia"/>
        </w:rPr>
        <w:t>特徵群組</w:t>
      </w:r>
      <w:r w:rsidR="0092161B">
        <w:rPr>
          <w:rFonts w:hint="eastAsia"/>
        </w:rPr>
        <w:t>資訊</w:t>
      </w:r>
      <w:r w:rsidR="00A624A2">
        <w:rPr>
          <w:rFonts w:hint="eastAsia"/>
        </w:rPr>
        <w:t>，便可</w:t>
      </w:r>
      <w:r w:rsidR="00A624A2">
        <w:rPr>
          <w:rFonts w:hint="eastAsia"/>
        </w:rPr>
        <w:lastRenderedPageBreak/>
        <w:t>將其</w:t>
      </w:r>
      <w:r w:rsidR="00E94804">
        <w:rPr>
          <w:rFonts w:hint="eastAsia"/>
        </w:rPr>
        <w:t>作為</w:t>
      </w:r>
      <w:r w:rsidR="00E33733">
        <w:rPr>
          <w:rFonts w:hint="eastAsia"/>
        </w:rPr>
        <w:t>一種還原二元資料特徵群組資訊的方式</w:t>
      </w:r>
      <w:r w:rsidR="00A624A2">
        <w:rPr>
          <w:rFonts w:hint="eastAsia"/>
        </w:rPr>
        <w:t>；</w:t>
      </w:r>
      <w:r w:rsidR="00E94804">
        <w:rPr>
          <w:rFonts w:hint="eastAsia"/>
        </w:rPr>
        <w:t>但</w:t>
      </w:r>
      <w:r w:rsidR="00E33733">
        <w:rPr>
          <w:rFonts w:hint="eastAsia"/>
        </w:rPr>
        <w:t>作為本研究所預想的群組方式乃是著重在於藉由結合</w:t>
      </w:r>
      <w:r w:rsidR="00A85B0D">
        <w:rPr>
          <w:rFonts w:hint="eastAsia"/>
        </w:rPr>
        <w:t>、群聚由不同類別特徵所產生的二元特徵，</w:t>
      </w:r>
      <w:r w:rsidR="00A624A2">
        <w:rPr>
          <w:rFonts w:hint="eastAsia"/>
        </w:rPr>
        <w:t>以融合出更具有分類價值與資料特性的新數值特徵</w:t>
      </w:r>
      <w:r w:rsidR="00E33733">
        <w:rPr>
          <w:rFonts w:hint="eastAsia"/>
        </w:rPr>
        <w:t>，</w:t>
      </w:r>
      <w:r w:rsidR="00B92185">
        <w:rPr>
          <w:rFonts w:hint="eastAsia"/>
        </w:rPr>
        <w:t>而此方法與依據原始群組資訊所產生特徵群組完全相同，因此並</w:t>
      </w:r>
      <w:r w:rsidR="000D5AC6">
        <w:rPr>
          <w:rFonts w:hint="eastAsia"/>
        </w:rPr>
        <w:t>未</w:t>
      </w:r>
      <w:r w:rsidR="00B92185">
        <w:rPr>
          <w:rFonts w:hint="eastAsia"/>
        </w:rPr>
        <w:t>加入群組方法中</w:t>
      </w:r>
      <w:r w:rsidR="000D5AC6">
        <w:rPr>
          <w:rFonts w:hint="eastAsia"/>
        </w:rPr>
        <w:t>與其餘方式</w:t>
      </w:r>
      <w:r w:rsidR="00B92185">
        <w:rPr>
          <w:rFonts w:hint="eastAsia"/>
        </w:rPr>
        <w:t>做比較。</w:t>
      </w:r>
    </w:p>
    <w:p w14:paraId="13F93704" w14:textId="44716055" w:rsidR="00B442CD" w:rsidRDefault="00B442CD" w:rsidP="008973C0">
      <w:r>
        <w:br w:type="page"/>
      </w:r>
    </w:p>
    <w:p w14:paraId="3BB67773" w14:textId="043741DF" w:rsidR="00486926" w:rsidRDefault="00B442CD" w:rsidP="00AF07DF">
      <w:pPr>
        <w:pStyle w:val="1"/>
      </w:pPr>
      <w:bookmarkStart w:id="342" w:name="_Toc123328481"/>
      <w:r>
        <w:rPr>
          <w:rFonts w:hint="eastAsia"/>
        </w:rPr>
        <w:lastRenderedPageBreak/>
        <w:t>第五章</w:t>
      </w:r>
      <w:r>
        <w:rPr>
          <w:rFonts w:hint="eastAsia"/>
        </w:rPr>
        <w:t xml:space="preserve"> </w:t>
      </w:r>
      <w:r>
        <w:rPr>
          <w:rFonts w:hint="eastAsia"/>
        </w:rPr>
        <w:t>結論與建議</w:t>
      </w:r>
      <w:bookmarkEnd w:id="339"/>
      <w:bookmarkEnd w:id="342"/>
    </w:p>
    <w:p w14:paraId="0DE0AF8B" w14:textId="51EF8D58" w:rsidR="00EA5ED7" w:rsidRPr="00EA5ED7" w:rsidRDefault="00EA5ED7" w:rsidP="00EA5ED7">
      <w:pPr>
        <w:pStyle w:val="2"/>
      </w:pPr>
      <w:bookmarkStart w:id="343" w:name="_Toc122553174"/>
      <w:bookmarkStart w:id="344" w:name="_Toc123328482"/>
      <w:r>
        <w:rPr>
          <w:rFonts w:hint="eastAsia"/>
        </w:rPr>
        <w:t>研究</w:t>
      </w:r>
      <w:r w:rsidR="00B275E9">
        <w:rPr>
          <w:rFonts w:hint="eastAsia"/>
        </w:rPr>
        <w:t>成果</w:t>
      </w:r>
      <w:bookmarkEnd w:id="343"/>
      <w:bookmarkEnd w:id="344"/>
    </w:p>
    <w:p w14:paraId="24B260D6" w14:textId="41D23826" w:rsidR="003A289F" w:rsidRDefault="00223AEE" w:rsidP="003A289F">
      <w:r>
        <w:rPr>
          <w:rFonts w:hint="eastAsia"/>
        </w:rPr>
        <w:t>相較於傳統變數編碼僅針對類別型態的資料，</w:t>
      </w:r>
      <w:r w:rsidR="001E0AE5">
        <w:rPr>
          <w:rFonts w:hint="eastAsia"/>
        </w:rPr>
        <w:t>本研究提出了一種將二元特徵資料編碼成數值資料的</w:t>
      </w:r>
      <w:r w:rsidR="00475FAA">
        <w:rPr>
          <w:rFonts w:hint="eastAsia"/>
        </w:rPr>
        <w:t>架構設計，透過群組、排序與二進位十位數</w:t>
      </w:r>
      <w:r w:rsidR="00EF4C3E">
        <w:rPr>
          <w:rFonts w:hint="eastAsia"/>
        </w:rPr>
        <w:t>編碼</w:t>
      </w:r>
      <w:r w:rsidR="003A289F">
        <w:rPr>
          <w:rFonts w:hint="eastAsia"/>
        </w:rPr>
        <w:t>等一連串</w:t>
      </w:r>
      <w:r w:rsidR="00475FAA">
        <w:rPr>
          <w:rFonts w:hint="eastAsia"/>
        </w:rPr>
        <w:t>步驟</w:t>
      </w:r>
      <w:r w:rsidR="003A289F">
        <w:rPr>
          <w:rFonts w:hint="eastAsia"/>
        </w:rPr>
        <w:t>，</w:t>
      </w:r>
      <w:r w:rsidR="00475FAA">
        <w:rPr>
          <w:rFonts w:hint="eastAsia"/>
        </w:rPr>
        <w:t>不論原先的二元特徵資料是否包含</w:t>
      </w:r>
      <w:r w:rsidR="00690EEC">
        <w:rPr>
          <w:rFonts w:hint="eastAsia"/>
        </w:rPr>
        <w:t>二元</w:t>
      </w:r>
      <w:r w:rsidR="00475FAA">
        <w:rPr>
          <w:rFonts w:hint="eastAsia"/>
        </w:rPr>
        <w:t>特徵群組的資訊，皆可以</w:t>
      </w:r>
      <w:r>
        <w:rPr>
          <w:rFonts w:hint="eastAsia"/>
        </w:rPr>
        <w:t>將其編碼成數值資料的形式。</w:t>
      </w:r>
      <w:r w:rsidR="003A289F">
        <w:rPr>
          <w:rFonts w:hint="eastAsia"/>
        </w:rPr>
        <w:t>由二元特徵群組，得以縮減高維度二元資料維度至</w:t>
      </w:r>
      <w:proofErr w:type="gramStart"/>
      <w:r w:rsidR="003A289F">
        <w:rPr>
          <w:rFonts w:hint="eastAsia"/>
        </w:rPr>
        <w:t>較低維度</w:t>
      </w:r>
      <w:proofErr w:type="gramEnd"/>
      <w:r w:rsidR="003A289F">
        <w:rPr>
          <w:rFonts w:hint="eastAsia"/>
        </w:rPr>
        <w:t>的數值資料；而後由特徵組內的排序，得以提升編碼後數值資料集的分類成績；最終，藉由二進位十位數編碼，將同一群組內的複數二元特徵轉換成為單一數值特徵。</w:t>
      </w:r>
    </w:p>
    <w:p w14:paraId="38C0E957" w14:textId="07128C9A" w:rsidR="00EC56BD" w:rsidRDefault="00EC56BD" w:rsidP="00807A5A">
      <w:r>
        <w:rPr>
          <w:rFonts w:hint="eastAsia"/>
        </w:rPr>
        <w:t>在第四章案例研討可見，相較於單純的資料集，當本方法應用於複雜且擁有眾多二元特徵的資料時更能展現出本實驗提出編碼框架的優勢</w:t>
      </w:r>
      <w:r w:rsidR="000E6031">
        <w:rPr>
          <w:rFonts w:hint="eastAsia"/>
        </w:rPr>
        <w:t>。</w:t>
      </w:r>
      <w:r>
        <w:rPr>
          <w:rFonts w:hint="eastAsia"/>
        </w:rPr>
        <w:t>相比於</w:t>
      </w:r>
      <w:r w:rsidR="000E6031">
        <w:rPr>
          <w:rFonts w:hint="eastAsia"/>
        </w:rPr>
        <w:t>編碼之前的二元特徵資料、經由本研究編碼後產生的數值資料</w:t>
      </w:r>
      <w:r>
        <w:rPr>
          <w:rFonts w:hint="eastAsia"/>
        </w:rPr>
        <w:t>可</w:t>
      </w:r>
      <w:r w:rsidR="000E6031">
        <w:rPr>
          <w:rFonts w:hint="eastAsia"/>
        </w:rPr>
        <w:t>具有以下</w:t>
      </w:r>
      <w:r w:rsidR="00807A5A">
        <w:rPr>
          <w:rFonts w:hint="eastAsia"/>
        </w:rPr>
        <w:t>特性</w:t>
      </w:r>
      <w:r w:rsidR="000E6031">
        <w:rPr>
          <w:rFonts w:hint="eastAsia"/>
        </w:rPr>
        <w:t>：</w:t>
      </w:r>
    </w:p>
    <w:p w14:paraId="2466A573" w14:textId="48BC9C3D" w:rsidR="00EC56BD" w:rsidRDefault="00EC56BD" w:rsidP="00EC56BD">
      <w:pPr>
        <w:pStyle w:val="a3"/>
        <w:numPr>
          <w:ilvl w:val="0"/>
          <w:numId w:val="20"/>
        </w:numPr>
        <w:ind w:leftChars="0"/>
      </w:pPr>
      <w:r>
        <w:rPr>
          <w:rFonts w:hint="eastAsia"/>
        </w:rPr>
        <w:t>縮減資料特徵個數：</w:t>
      </w:r>
    </w:p>
    <w:p w14:paraId="5A204B98" w14:textId="193FA23D" w:rsidR="002A4C05" w:rsidRDefault="001C1801" w:rsidP="0050467C">
      <w:r>
        <w:rPr>
          <w:rFonts w:hint="eastAsia"/>
        </w:rPr>
        <w:t>相比於原</w:t>
      </w:r>
      <w:r w:rsidR="00D07437">
        <w:rPr>
          <w:rFonts w:hint="eastAsia"/>
        </w:rPr>
        <w:t>始</w:t>
      </w:r>
      <w:r>
        <w:rPr>
          <w:rFonts w:hint="eastAsia"/>
        </w:rPr>
        <w:t>二元資料具有眾多的特徵個數，編碼後的數值資料</w:t>
      </w:r>
      <w:r w:rsidR="00690628">
        <w:rPr>
          <w:rFonts w:hint="eastAsia"/>
        </w:rPr>
        <w:t>能</w:t>
      </w:r>
      <w:r w:rsidR="00D07437">
        <w:rPr>
          <w:rFonts w:hint="eastAsia"/>
        </w:rPr>
        <w:t>大幅度</w:t>
      </w:r>
      <w:r w:rsidR="00690628">
        <w:rPr>
          <w:rFonts w:hint="eastAsia"/>
        </w:rPr>
        <w:t>縮減</w:t>
      </w:r>
      <w:r w:rsidR="00D07437">
        <w:rPr>
          <w:rFonts w:hint="eastAsia"/>
        </w:rPr>
        <w:t>所使用到的資料維度</w:t>
      </w:r>
      <w:r w:rsidR="007D2BE2">
        <w:rPr>
          <w:rFonts w:hint="eastAsia"/>
        </w:rPr>
        <w:t>，在一定程度上減少分類模型處理資料時所耗費的運算資源</w:t>
      </w:r>
      <w:r w:rsidR="001A090A">
        <w:rPr>
          <w:rFonts w:hint="eastAsia"/>
        </w:rPr>
        <w:t>。</w:t>
      </w:r>
    </w:p>
    <w:p w14:paraId="3ABD2C18" w14:textId="79450FE3" w:rsidR="00EC56BD" w:rsidRDefault="00EC56BD" w:rsidP="00EC56BD">
      <w:pPr>
        <w:pStyle w:val="a3"/>
        <w:numPr>
          <w:ilvl w:val="0"/>
          <w:numId w:val="20"/>
        </w:numPr>
        <w:ind w:leftChars="0"/>
      </w:pPr>
      <w:r>
        <w:rPr>
          <w:rFonts w:hint="eastAsia"/>
        </w:rPr>
        <w:t>壓縮特徵資訊：</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F1CB4" w14:paraId="082A4FEC" w14:textId="77777777" w:rsidTr="00F65145">
        <w:tc>
          <w:tcPr>
            <w:tcW w:w="4247" w:type="dxa"/>
            <w:vAlign w:val="center"/>
          </w:tcPr>
          <w:p w14:paraId="5790C989" w14:textId="345C9C9A" w:rsidR="002F1CB4" w:rsidRDefault="002F1CB4" w:rsidP="002F1CB4">
            <w:pPr>
              <w:ind w:firstLine="0"/>
              <w:jc w:val="center"/>
            </w:pPr>
            <w:r w:rsidRPr="002F1CB4">
              <w:rPr>
                <w:noProof/>
              </w:rPr>
              <w:drawing>
                <wp:inline distT="0" distB="0" distL="0" distR="0" wp14:anchorId="5FF09330" wp14:editId="2C52C34B">
                  <wp:extent cx="2520000" cy="2520000"/>
                  <wp:effectExtent l="0" t="0" r="0" b="0"/>
                  <wp:docPr id="65" name="圖片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4"/>
                          <a:stretch>
                            <a:fillRect/>
                          </a:stretch>
                        </pic:blipFill>
                        <pic:spPr>
                          <a:xfrm>
                            <a:off x="0" y="0"/>
                            <a:ext cx="2520000" cy="2520000"/>
                          </a:xfrm>
                          <a:prstGeom prst="rect">
                            <a:avLst/>
                          </a:prstGeom>
                        </pic:spPr>
                      </pic:pic>
                    </a:graphicData>
                  </a:graphic>
                </wp:inline>
              </w:drawing>
            </w:r>
          </w:p>
        </w:tc>
        <w:tc>
          <w:tcPr>
            <w:tcW w:w="4247" w:type="dxa"/>
            <w:vAlign w:val="center"/>
          </w:tcPr>
          <w:p w14:paraId="6890701F" w14:textId="5772FA4B" w:rsidR="002F1CB4" w:rsidRDefault="002F1CB4" w:rsidP="002F1CB4">
            <w:pPr>
              <w:keepNext/>
              <w:ind w:firstLine="0"/>
              <w:jc w:val="center"/>
            </w:pPr>
            <w:r w:rsidRPr="002F1CB4">
              <w:rPr>
                <w:noProof/>
              </w:rPr>
              <w:drawing>
                <wp:inline distT="0" distB="0" distL="0" distR="0" wp14:anchorId="70F8FA51" wp14:editId="3D34C7FE">
                  <wp:extent cx="2520000" cy="2520000"/>
                  <wp:effectExtent l="0" t="0" r="0" b="0"/>
                  <wp:docPr id="66" name="圖片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5"/>
                          <a:stretch>
                            <a:fillRect/>
                          </a:stretch>
                        </pic:blipFill>
                        <pic:spPr>
                          <a:xfrm>
                            <a:off x="0" y="0"/>
                            <a:ext cx="2520000" cy="2520000"/>
                          </a:xfrm>
                          <a:prstGeom prst="rect">
                            <a:avLst/>
                          </a:prstGeom>
                        </pic:spPr>
                      </pic:pic>
                    </a:graphicData>
                  </a:graphic>
                </wp:inline>
              </w:drawing>
            </w:r>
          </w:p>
        </w:tc>
      </w:tr>
    </w:tbl>
    <w:p w14:paraId="2BE1AD74" w14:textId="65318DAC" w:rsidR="002F1CB4" w:rsidRDefault="002F1CB4">
      <w:pPr>
        <w:pStyle w:val="af5"/>
      </w:pPr>
      <w:bookmarkStart w:id="345" w:name="_Ref122545350"/>
      <w:bookmarkStart w:id="346" w:name="_Toc12332855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5</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1</w:t>
      </w:r>
      <w:r w:rsidR="00F85191">
        <w:fldChar w:fldCharType="end"/>
      </w:r>
      <w:bookmarkEnd w:id="345"/>
      <w:r>
        <w:t xml:space="preserve"> </w:t>
      </w:r>
      <w:r>
        <w:rPr>
          <w:rFonts w:hint="eastAsia"/>
        </w:rPr>
        <w:t>L</w:t>
      </w:r>
      <w:r>
        <w:t>ightGBM</w:t>
      </w:r>
      <w:r>
        <w:rPr>
          <w:rFonts w:hint="eastAsia"/>
        </w:rPr>
        <w:t>分類模型訓練後的特徵重要度。</w:t>
      </w:r>
      <w:r>
        <w:br/>
      </w:r>
      <w:r>
        <w:rPr>
          <w:rFonts w:hint="eastAsia"/>
        </w:rPr>
        <w:t>（左）</w:t>
      </w:r>
      <w:r w:rsidR="00867A8F">
        <w:rPr>
          <w:rFonts w:hint="eastAsia"/>
        </w:rPr>
        <w:t>原始</w:t>
      </w:r>
      <w:r>
        <w:rPr>
          <w:rFonts w:hint="eastAsia"/>
        </w:rPr>
        <w:t>二元資料（右）主成分分析群組</w:t>
      </w:r>
      <w:r w:rsidR="00051F09">
        <w:rPr>
          <w:rFonts w:hint="eastAsia"/>
        </w:rPr>
        <w:t>。</w:t>
      </w:r>
      <w:bookmarkEnd w:id="346"/>
    </w:p>
    <w:p w14:paraId="1D5ABBE8" w14:textId="61D3180A" w:rsidR="00B87405" w:rsidRDefault="00B87405" w:rsidP="00B87405">
      <w:r>
        <w:rPr>
          <w:rFonts w:hint="eastAsia"/>
        </w:rPr>
        <w:lastRenderedPageBreak/>
        <w:t>根據特徵選取方式，將相關、相近的二元特徵劃分為同一群組之內，並重組此些二元特徵成為數值特徵。如</w:t>
      </w:r>
      <w:r>
        <w:fldChar w:fldCharType="begin"/>
      </w:r>
      <w:r>
        <w:instrText xml:space="preserve"> </w:instrText>
      </w:r>
      <w:r>
        <w:rPr>
          <w:rFonts w:hint="eastAsia"/>
        </w:rPr>
        <w:instrText>REF _Ref122545350 \h</w:instrText>
      </w:r>
      <w:r>
        <w:instrText xml:space="preserve"> </w:instrText>
      </w:r>
      <w:r>
        <w:fldChar w:fldCharType="separate"/>
      </w:r>
      <w:r w:rsidR="00F76BC5">
        <w:rPr>
          <w:rFonts w:hint="eastAsia"/>
        </w:rPr>
        <w:t>圖</w:t>
      </w:r>
      <w:r w:rsidR="00F76BC5">
        <w:rPr>
          <w:rFonts w:hint="eastAsia"/>
        </w:rPr>
        <w:t xml:space="preserve"> </w:t>
      </w:r>
      <w:r w:rsidR="00F76BC5">
        <w:rPr>
          <w:noProof/>
        </w:rPr>
        <w:t>5</w:t>
      </w:r>
      <w:r w:rsidR="00F76BC5">
        <w:t>.</w:t>
      </w:r>
      <w:r w:rsidR="00F76BC5">
        <w:rPr>
          <w:noProof/>
        </w:rPr>
        <w:t>1</w:t>
      </w:r>
      <w:r>
        <w:fldChar w:fldCharType="end"/>
      </w:r>
      <w:r>
        <w:rPr>
          <w:rFonts w:hint="eastAsia"/>
        </w:rPr>
        <w:t>，以</w:t>
      </w:r>
      <w:r>
        <w:rPr>
          <w:rFonts w:hint="eastAsia"/>
        </w:rPr>
        <w:t>Kaggle</w:t>
      </w:r>
      <w:r>
        <w:rPr>
          <w:rFonts w:hint="eastAsia"/>
        </w:rPr>
        <w:t>資料集為範例；由</w:t>
      </w:r>
      <w:r>
        <w:rPr>
          <w:rFonts w:hint="eastAsia"/>
        </w:rPr>
        <w:t xml:space="preserve"> Li</w:t>
      </w:r>
      <w:r>
        <w:t>ghtGBM</w:t>
      </w:r>
      <w:r>
        <w:rPr>
          <w:rFonts w:hint="eastAsia"/>
        </w:rPr>
        <w:t>訓練出的梯度提升樹分類模型中的各特徵重要性可以發現，相較於編碼前的二元資料，編碼後的數值資料的平均特徵重要度有著顯著提升，代表原先難以區分目標類別的二元特徵經由壓縮與融合，成為了更具有分類價值的數值特徵。</w:t>
      </w:r>
    </w:p>
    <w:p w14:paraId="0CF685B4" w14:textId="614B35C5" w:rsidR="00EC56BD" w:rsidRDefault="00EC56BD" w:rsidP="00EC56BD">
      <w:pPr>
        <w:pStyle w:val="a3"/>
        <w:numPr>
          <w:ilvl w:val="0"/>
          <w:numId w:val="20"/>
        </w:numPr>
        <w:ind w:leftChars="0"/>
      </w:pPr>
      <w:r>
        <w:rPr>
          <w:rFonts w:hint="eastAsia"/>
        </w:rPr>
        <w:t>維持或提升編碼過後資料的分類表現：</w:t>
      </w:r>
    </w:p>
    <w:p w14:paraId="31F87581" w14:textId="2A7244C4" w:rsidR="000E6031" w:rsidRDefault="000E6031" w:rsidP="000E6031">
      <w:r>
        <w:rPr>
          <w:rFonts w:hint="eastAsia"/>
        </w:rPr>
        <w:t>透過觀察傳統編碼以及本研究提出之各式群組、排序方式所產生數值資料，於</w:t>
      </w:r>
      <w:r>
        <w:rPr>
          <w:rFonts w:hint="eastAsia"/>
        </w:rPr>
        <w:t>L</w:t>
      </w:r>
      <w:r>
        <w:t>ightGBM</w:t>
      </w:r>
      <w:r>
        <w:rPr>
          <w:rFonts w:hint="eastAsia"/>
        </w:rPr>
        <w:t>梯度提升樹分類模型的分類表現之後，可以發現群組、排序方式對於資料集分類成績存在著一定的影響，且依據如特徵純粹度、特徵重要度等</w:t>
      </w:r>
      <w:proofErr w:type="gramStart"/>
      <w:r w:rsidR="00FC225C">
        <w:rPr>
          <w:rFonts w:hint="eastAsia"/>
        </w:rPr>
        <w:t>監</w:t>
      </w:r>
      <w:r>
        <w:rPr>
          <w:rFonts w:hint="eastAsia"/>
        </w:rPr>
        <w:t>度式的</w:t>
      </w:r>
      <w:proofErr w:type="gramEnd"/>
      <w:r>
        <w:rPr>
          <w:rFonts w:hint="eastAsia"/>
        </w:rPr>
        <w:t>排序方法</w:t>
      </w:r>
      <w:r w:rsidR="00D07437">
        <w:rPr>
          <w:rFonts w:hint="eastAsia"/>
        </w:rPr>
        <w:t>結合原先的群組資訊</w:t>
      </w:r>
      <w:r>
        <w:rPr>
          <w:rFonts w:hint="eastAsia"/>
        </w:rPr>
        <w:t>，能於匹敵目標編碼的分類成果，並普遍優於其餘傳統變數編碼</w:t>
      </w:r>
      <w:r w:rsidR="00FB0523">
        <w:rPr>
          <w:rFonts w:hint="eastAsia"/>
        </w:rPr>
        <w:t>方式</w:t>
      </w:r>
      <w:r>
        <w:rPr>
          <w:rFonts w:hint="eastAsia"/>
        </w:rPr>
        <w:t>。</w:t>
      </w:r>
    </w:p>
    <w:p w14:paraId="2C3E8A5E" w14:textId="4FB899AC" w:rsidR="00FB0523" w:rsidRDefault="00FB0523" w:rsidP="00FB0523">
      <w:pPr>
        <w:pStyle w:val="a3"/>
        <w:numPr>
          <w:ilvl w:val="0"/>
          <w:numId w:val="20"/>
        </w:numPr>
        <w:ind w:leftChars="0"/>
      </w:pPr>
      <w:r>
        <w:rPr>
          <w:rFonts w:hint="eastAsia"/>
        </w:rPr>
        <w:t>作為</w:t>
      </w:r>
      <w:r w:rsidR="00807A5A">
        <w:rPr>
          <w:rFonts w:hint="eastAsia"/>
        </w:rPr>
        <w:t>高維度二元資料</w:t>
      </w:r>
      <w:proofErr w:type="gramStart"/>
      <w:r w:rsidR="00807A5A">
        <w:rPr>
          <w:rFonts w:hint="eastAsia"/>
        </w:rPr>
        <w:t>的降維方法</w:t>
      </w:r>
      <w:proofErr w:type="gramEnd"/>
      <w:r w:rsidR="00807A5A">
        <w:rPr>
          <w:rFonts w:hint="eastAsia"/>
        </w:rPr>
        <w:t>：</w:t>
      </w:r>
    </w:p>
    <w:p w14:paraId="22B5A76C" w14:textId="7AAE8F1F" w:rsidR="00FB58B3" w:rsidRDefault="003A289F" w:rsidP="003A289F">
      <w:r>
        <w:rPr>
          <w:rFonts w:hint="eastAsia"/>
        </w:rPr>
        <w:t>本方法</w:t>
      </w:r>
      <w:r w:rsidR="00F9561C">
        <w:rPr>
          <w:rFonts w:hint="eastAsia"/>
        </w:rPr>
        <w:t>主要意在協助處理具有眾多二元特徵、無法經由傳統變數編碼轉換的</w:t>
      </w:r>
      <w:r w:rsidR="00807A5A">
        <w:rPr>
          <w:rFonts w:hint="eastAsia"/>
        </w:rPr>
        <w:t>二元</w:t>
      </w:r>
      <w:r w:rsidR="00F9561C">
        <w:rPr>
          <w:rFonts w:hint="eastAsia"/>
        </w:rPr>
        <w:t>資料</w:t>
      </w:r>
      <w:r w:rsidR="00807A5A">
        <w:rPr>
          <w:rFonts w:hint="eastAsia"/>
        </w:rPr>
        <w:t>，</w:t>
      </w:r>
      <w:r w:rsidR="0098695E">
        <w:rPr>
          <w:rFonts w:hint="eastAsia"/>
        </w:rPr>
        <w:t>同時</w:t>
      </w:r>
      <w:r w:rsidR="00FB58B3">
        <w:rPr>
          <w:rFonts w:hint="eastAsia"/>
        </w:rPr>
        <w:t>也可以做為</w:t>
      </w:r>
      <w:r w:rsidR="00807A5A">
        <w:rPr>
          <w:rFonts w:hint="eastAsia"/>
        </w:rPr>
        <w:t>此類</w:t>
      </w:r>
      <w:r w:rsidR="00FB58B3">
        <w:rPr>
          <w:rFonts w:hint="eastAsia"/>
        </w:rPr>
        <w:t>資料</w:t>
      </w:r>
      <w:proofErr w:type="gramStart"/>
      <w:r w:rsidR="007A0382">
        <w:rPr>
          <w:rFonts w:hint="eastAsia"/>
        </w:rPr>
        <w:t>的降維方式</w:t>
      </w:r>
      <w:proofErr w:type="gramEnd"/>
      <w:r w:rsidR="007A0382">
        <w:rPr>
          <w:rFonts w:hint="eastAsia"/>
        </w:rPr>
        <w:t>，</w:t>
      </w:r>
      <w:r w:rsidR="00C85469">
        <w:rPr>
          <w:rFonts w:hint="eastAsia"/>
        </w:rPr>
        <w:t>不論改以三維、還是二維做為目標維度，皆可以看見排序對於編碼後的整體數值資料的影響；若採用優勢的排序方式，可以達到</w:t>
      </w:r>
      <w:r w:rsidR="00C37296">
        <w:rPr>
          <w:rFonts w:hint="eastAsia"/>
        </w:rPr>
        <w:t>區分</w:t>
      </w:r>
      <w:r w:rsidR="003741C6">
        <w:rPr>
          <w:rFonts w:hint="eastAsia"/>
        </w:rPr>
        <w:t>不同類別的效果，進而提升</w:t>
      </w:r>
      <w:r w:rsidR="006E3925">
        <w:rPr>
          <w:rFonts w:hint="eastAsia"/>
        </w:rPr>
        <w:t>編碼後數值資料的</w:t>
      </w:r>
      <w:r w:rsidR="003741C6">
        <w:rPr>
          <w:rFonts w:hint="eastAsia"/>
        </w:rPr>
        <w:t>分類成果。</w:t>
      </w:r>
    </w:p>
    <w:p w14:paraId="5EAC5F30" w14:textId="15CC9F4A" w:rsidR="00517AEF" w:rsidRDefault="00517AEF">
      <w:pPr>
        <w:spacing w:line="240" w:lineRule="auto"/>
        <w:ind w:firstLine="0"/>
        <w:jc w:val="left"/>
      </w:pPr>
      <w:r>
        <w:br w:type="page"/>
      </w:r>
    </w:p>
    <w:p w14:paraId="780DC4C9" w14:textId="5828D559" w:rsidR="009950BD" w:rsidRPr="009950BD" w:rsidRDefault="00EA5ED7" w:rsidP="009950BD">
      <w:pPr>
        <w:pStyle w:val="2"/>
      </w:pPr>
      <w:bookmarkStart w:id="347" w:name="_Toc122553175"/>
      <w:bookmarkStart w:id="348" w:name="_Toc123328483"/>
      <w:r>
        <w:rPr>
          <w:rFonts w:hint="eastAsia"/>
        </w:rPr>
        <w:lastRenderedPageBreak/>
        <w:t>未來研究方向</w:t>
      </w:r>
      <w:bookmarkEnd w:id="347"/>
      <w:bookmarkEnd w:id="348"/>
    </w:p>
    <w:p w14:paraId="0048AD2D" w14:textId="3E80F6CC" w:rsidR="00DB3AFC" w:rsidRDefault="00EB3623" w:rsidP="008A33DB">
      <w:r>
        <w:rPr>
          <w:rFonts w:hint="eastAsia"/>
        </w:rPr>
        <w:t>本研究提出的二元特徵編碼框架，可以</w:t>
      </w:r>
      <w:r w:rsidR="00C34567">
        <w:rPr>
          <w:rFonts w:hint="eastAsia"/>
        </w:rPr>
        <w:t>由</w:t>
      </w:r>
      <w:r>
        <w:rPr>
          <w:rFonts w:hint="eastAsia"/>
        </w:rPr>
        <w:t>不同的群組、排序方式再進行擴充或</w:t>
      </w:r>
      <w:r w:rsidR="00EF4BDB">
        <w:rPr>
          <w:rFonts w:hint="eastAsia"/>
        </w:rPr>
        <w:t>改良。</w:t>
      </w:r>
      <w:r w:rsidR="00DB3AFC">
        <w:rPr>
          <w:rFonts w:hint="eastAsia"/>
        </w:rPr>
        <w:t>例如</w:t>
      </w:r>
      <w:r w:rsidR="008D6225">
        <w:rPr>
          <w:rFonts w:hint="eastAsia"/>
        </w:rPr>
        <w:t>以</w:t>
      </w:r>
      <w:r w:rsidR="00DB3AFC">
        <w:rPr>
          <w:rFonts w:hint="eastAsia"/>
        </w:rPr>
        <w:t>別的特徵選取</w:t>
      </w:r>
      <w:proofErr w:type="gramStart"/>
      <w:r w:rsidR="00DB3AFC">
        <w:rPr>
          <w:rFonts w:hint="eastAsia"/>
        </w:rPr>
        <w:t>方法來群組</w:t>
      </w:r>
      <w:proofErr w:type="gramEnd"/>
      <w:r w:rsidR="00DB3AFC">
        <w:rPr>
          <w:rFonts w:hint="eastAsia"/>
        </w:rPr>
        <w:t>二元特徵、或是以其他最佳化的方式進行特徵組內的排序等。</w:t>
      </w:r>
      <w:r w:rsidR="008D6225">
        <w:rPr>
          <w:rFonts w:hint="eastAsia"/>
        </w:rPr>
        <w:t>也可以</w:t>
      </w:r>
      <w:r w:rsidR="003021EF">
        <w:rPr>
          <w:rFonts w:hint="eastAsia"/>
        </w:rPr>
        <w:t>針對</w:t>
      </w:r>
      <w:r w:rsidR="008D6225">
        <w:rPr>
          <w:rFonts w:hint="eastAsia"/>
        </w:rPr>
        <w:t>最佳的特徵群組個數進行探討，</w:t>
      </w:r>
      <w:r w:rsidR="009474ED">
        <w:rPr>
          <w:rFonts w:hint="eastAsia"/>
        </w:rPr>
        <w:t>依據編碼後資料集的分類成績，尋找最佳的特徵群組個數。如</w:t>
      </w:r>
      <w:r w:rsidR="00373547">
        <w:fldChar w:fldCharType="begin"/>
      </w:r>
      <w:r w:rsidR="00373547">
        <w:instrText xml:space="preserve"> </w:instrText>
      </w:r>
      <w:r w:rsidR="00373547">
        <w:rPr>
          <w:rFonts w:hint="eastAsia"/>
        </w:rPr>
        <w:instrText>REF _Ref122553052 \h</w:instrText>
      </w:r>
      <w:r w:rsidR="00373547">
        <w:instrText xml:space="preserve"> </w:instrText>
      </w:r>
      <w:r w:rsidR="00373547">
        <w:fldChar w:fldCharType="separate"/>
      </w:r>
      <w:r w:rsidR="00F76BC5">
        <w:rPr>
          <w:rFonts w:hint="eastAsia"/>
        </w:rPr>
        <w:t>圖</w:t>
      </w:r>
      <w:r w:rsidR="00F76BC5">
        <w:rPr>
          <w:rFonts w:hint="eastAsia"/>
        </w:rPr>
        <w:t xml:space="preserve"> </w:t>
      </w:r>
      <w:r w:rsidR="00F76BC5">
        <w:rPr>
          <w:noProof/>
        </w:rPr>
        <w:t>5</w:t>
      </w:r>
      <w:r w:rsidR="00F76BC5">
        <w:t>.</w:t>
      </w:r>
      <w:r w:rsidR="00F76BC5">
        <w:rPr>
          <w:noProof/>
        </w:rPr>
        <w:t>2</w:t>
      </w:r>
      <w:r w:rsidR="00373547">
        <w:fldChar w:fldCharType="end"/>
      </w:r>
      <w:r w:rsidR="009474ED">
        <w:rPr>
          <w:rFonts w:hint="eastAsia"/>
        </w:rPr>
        <w:t>表示，</w:t>
      </w:r>
      <w:r w:rsidR="00C34567">
        <w:rPr>
          <w:rFonts w:hint="eastAsia"/>
        </w:rPr>
        <w:t>當嘗試將二元資料以不同群組數，</w:t>
      </w:r>
      <w:r w:rsidR="009474ED">
        <w:rPr>
          <w:rFonts w:hint="eastAsia"/>
        </w:rPr>
        <w:t>分類成績隨著群組個數增加</w:t>
      </w:r>
      <w:r w:rsidR="00F97E0C">
        <w:rPr>
          <w:rFonts w:hint="eastAsia"/>
        </w:rPr>
        <w:t>，有著類似於</w:t>
      </w:r>
      <w:r w:rsidR="00991110">
        <w:rPr>
          <w:rFonts w:hint="eastAsia"/>
        </w:rPr>
        <w:t>維度災難發生之前的成績提升。</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7"/>
        <w:gridCol w:w="4247"/>
      </w:tblGrid>
      <w:tr w:rsidR="005B58AC" w14:paraId="77B6245F" w14:textId="77777777" w:rsidTr="008A3871">
        <w:tc>
          <w:tcPr>
            <w:tcW w:w="4247" w:type="dxa"/>
            <w:vAlign w:val="center"/>
          </w:tcPr>
          <w:p w14:paraId="342F7BD0" w14:textId="5C58844D" w:rsidR="005B58AC" w:rsidRDefault="005B58AC" w:rsidP="005B58AC">
            <w:pPr>
              <w:ind w:firstLine="0"/>
              <w:jc w:val="center"/>
            </w:pPr>
            <w:r>
              <w:rPr>
                <w:noProof/>
              </w:rPr>
              <w:drawing>
                <wp:inline distT="0" distB="0" distL="0" distR="0" wp14:anchorId="78DCD943" wp14:editId="2AC2E9CB">
                  <wp:extent cx="2520000" cy="2160000"/>
                  <wp:effectExtent l="0" t="0" r="0" b="0"/>
                  <wp:docPr id="81" name="圖片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2520000" cy="2160000"/>
                          </a:xfrm>
                          <a:prstGeom prst="rect">
                            <a:avLst/>
                          </a:prstGeom>
                          <a:noFill/>
                        </pic:spPr>
                      </pic:pic>
                    </a:graphicData>
                  </a:graphic>
                </wp:inline>
              </w:drawing>
            </w:r>
          </w:p>
        </w:tc>
        <w:tc>
          <w:tcPr>
            <w:tcW w:w="4247" w:type="dxa"/>
            <w:vAlign w:val="center"/>
          </w:tcPr>
          <w:p w14:paraId="4BE3A823" w14:textId="5690EA1C" w:rsidR="005B58AC" w:rsidRDefault="005B58AC" w:rsidP="005B58AC">
            <w:pPr>
              <w:keepNext/>
              <w:ind w:firstLine="0"/>
              <w:jc w:val="center"/>
            </w:pPr>
            <w:r>
              <w:rPr>
                <w:noProof/>
              </w:rPr>
              <w:drawing>
                <wp:inline distT="0" distB="0" distL="0" distR="0" wp14:anchorId="3B38FFF9" wp14:editId="46A5B528">
                  <wp:extent cx="2520000" cy="2160000"/>
                  <wp:effectExtent l="0" t="0" r="0" b="0"/>
                  <wp:docPr id="87" name="圖片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2520000" cy="2160000"/>
                          </a:xfrm>
                          <a:prstGeom prst="rect">
                            <a:avLst/>
                          </a:prstGeom>
                          <a:noFill/>
                        </pic:spPr>
                      </pic:pic>
                    </a:graphicData>
                  </a:graphic>
                </wp:inline>
              </w:drawing>
            </w:r>
          </w:p>
        </w:tc>
      </w:tr>
    </w:tbl>
    <w:p w14:paraId="6F05B068" w14:textId="74E87835" w:rsidR="00897E95" w:rsidRDefault="005B58AC" w:rsidP="005B58AC">
      <w:pPr>
        <w:pStyle w:val="af5"/>
      </w:pPr>
      <w:bookmarkStart w:id="349" w:name="_Ref122553052"/>
      <w:bookmarkStart w:id="350" w:name="_Toc12332855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5</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2</w:t>
      </w:r>
      <w:r w:rsidR="00F85191">
        <w:fldChar w:fldCharType="end"/>
      </w:r>
      <w:bookmarkEnd w:id="349"/>
      <w:r>
        <w:t xml:space="preserve"> K</w:t>
      </w:r>
      <w:r>
        <w:rPr>
          <w:rFonts w:hint="eastAsia"/>
        </w:rPr>
        <w:t>a</w:t>
      </w:r>
      <w:r>
        <w:t>ggle</w:t>
      </w:r>
      <w:r>
        <w:rPr>
          <w:rFonts w:hint="eastAsia"/>
        </w:rPr>
        <w:t>資料集中，依據不同的特徵個數群組二元特徵下的分類成績。</w:t>
      </w:r>
      <w:r>
        <w:br/>
      </w:r>
      <w:r>
        <w:rPr>
          <w:rFonts w:hint="eastAsia"/>
        </w:rPr>
        <w:t>（左）主成分分析群組（右）相關係數群組</w:t>
      </w:r>
      <w:r w:rsidR="00051F09">
        <w:rPr>
          <w:rFonts w:hint="eastAsia"/>
        </w:rPr>
        <w:t>。</w:t>
      </w:r>
      <w:bookmarkEnd w:id="350"/>
    </w:p>
    <w:p w14:paraId="5DD331C3" w14:textId="64132941" w:rsidR="0050467C" w:rsidRDefault="00FA680D" w:rsidP="00396D39">
      <w:r>
        <w:rPr>
          <w:rFonts w:hint="eastAsia"/>
        </w:rPr>
        <w:t>在</w:t>
      </w:r>
      <w:r w:rsidR="00CB0F24">
        <w:rPr>
          <w:rFonts w:hint="eastAsia"/>
        </w:rPr>
        <w:t>第四章案例研討中，</w:t>
      </w:r>
      <w:r>
        <w:rPr>
          <w:rFonts w:hint="eastAsia"/>
        </w:rPr>
        <w:t>觀察</w:t>
      </w:r>
      <w:r w:rsidR="00CB0F24">
        <w:rPr>
          <w:rFonts w:hint="eastAsia"/>
        </w:rPr>
        <w:t>許多資料集與不同編碼方法產生的</w:t>
      </w:r>
      <w:r w:rsidR="00396D39">
        <w:rPr>
          <w:rFonts w:hint="eastAsia"/>
        </w:rPr>
        <w:t>新數值資料的分類成績可以發現到，若是能以原始特徵的群組資訊來</w:t>
      </w:r>
      <w:del w:id="351" w:author="Jakey Blue" w:date="2022-12-23T09:53:00Z">
        <w:r w:rsidR="00396D39" w:rsidDel="00333E83">
          <w:rPr>
            <w:rFonts w:hint="eastAsia"/>
          </w:rPr>
          <w:delText>群組</w:delText>
        </w:r>
      </w:del>
      <w:ins w:id="352" w:author="Jakey Blue" w:date="2022-12-23T09:53:00Z">
        <w:r w:rsidR="00333E83">
          <w:rPr>
            <w:rFonts w:hint="eastAsia"/>
          </w:rPr>
          <w:t>針對</w:t>
        </w:r>
      </w:ins>
      <w:r w:rsidR="00396D39">
        <w:rPr>
          <w:rFonts w:hint="eastAsia"/>
        </w:rPr>
        <w:t>二元特徵</w:t>
      </w:r>
      <w:ins w:id="353" w:author="Jakey Blue" w:date="2022-12-23T09:53:00Z">
        <w:r w:rsidR="00333E83">
          <w:rPr>
            <w:rFonts w:hint="eastAsia"/>
          </w:rPr>
          <w:t>分群</w:t>
        </w:r>
      </w:ins>
      <w:r w:rsidR="00396D39">
        <w:rPr>
          <w:rFonts w:hint="eastAsia"/>
        </w:rPr>
        <w:t>，並</w:t>
      </w:r>
      <w:r w:rsidR="00B8238C">
        <w:rPr>
          <w:rFonts w:hint="eastAsia"/>
        </w:rPr>
        <w:t>採</w:t>
      </w:r>
      <w:r w:rsidR="00396D39">
        <w:rPr>
          <w:rFonts w:hint="eastAsia"/>
        </w:rPr>
        <w:t>用特徵純粹度排序之後，產生</w:t>
      </w:r>
      <w:ins w:id="354" w:author="Jakey Blue" w:date="2022-12-23T09:53:00Z">
        <w:r w:rsidR="00333E83">
          <w:rPr>
            <w:rFonts w:hint="eastAsia"/>
          </w:rPr>
          <w:t>之類</w:t>
        </w:r>
      </w:ins>
      <w:r w:rsidR="00396D39">
        <w:rPr>
          <w:rFonts w:hint="eastAsia"/>
        </w:rPr>
        <w:t>數值資料往往在分類</w:t>
      </w:r>
      <w:ins w:id="355" w:author="Jakey Blue" w:date="2022-12-23T09:53:00Z">
        <w:r w:rsidR="00333E83">
          <w:rPr>
            <w:rFonts w:hint="eastAsia"/>
          </w:rPr>
          <w:t>表現</w:t>
        </w:r>
      </w:ins>
      <w:del w:id="356" w:author="Jakey Blue" w:date="2022-12-23T09:53:00Z">
        <w:r w:rsidR="00396D39" w:rsidDel="00333E83">
          <w:rPr>
            <w:rFonts w:hint="eastAsia"/>
          </w:rPr>
          <w:delText>成績上有著不</w:delText>
        </w:r>
        <w:r w:rsidR="00B8238C" w:rsidDel="00333E83">
          <w:rPr>
            <w:rFonts w:hint="eastAsia"/>
          </w:rPr>
          <w:delText>俗</w:delText>
        </w:r>
        <w:r w:rsidR="00396D39" w:rsidDel="00333E83">
          <w:rPr>
            <w:rFonts w:hint="eastAsia"/>
          </w:rPr>
          <w:delText>的表現，且</w:delText>
        </w:r>
      </w:del>
      <w:r w:rsidR="00396D39">
        <w:rPr>
          <w:rFonts w:hint="eastAsia"/>
        </w:rPr>
        <w:t>能與目標編碼相互比較；然</w:t>
      </w:r>
      <w:del w:id="357" w:author="Jakey Blue" w:date="2022-12-23T09:54:00Z">
        <w:r w:rsidR="00396D39" w:rsidDel="00333E83">
          <w:rPr>
            <w:rFonts w:hint="eastAsia"/>
          </w:rPr>
          <w:delText>而，</w:delText>
        </w:r>
      </w:del>
      <w:r w:rsidR="00F57FB8">
        <w:rPr>
          <w:rFonts w:hint="eastAsia"/>
        </w:rPr>
        <w:t>目前採用的主成分分析、相關係數群組方式</w:t>
      </w:r>
      <w:r w:rsidR="00396D39">
        <w:rPr>
          <w:rFonts w:hint="eastAsia"/>
        </w:rPr>
        <w:t>似乎無法</w:t>
      </w:r>
      <w:r w:rsidR="00F57FB8">
        <w:rPr>
          <w:rFonts w:hint="eastAsia"/>
        </w:rPr>
        <w:t>達到</w:t>
      </w:r>
      <w:r>
        <w:rPr>
          <w:rFonts w:hint="eastAsia"/>
        </w:rPr>
        <w:t>了如</w:t>
      </w:r>
      <w:r w:rsidR="00F57FB8">
        <w:rPr>
          <w:rFonts w:hint="eastAsia"/>
        </w:rPr>
        <w:t>此優良的效果。</w:t>
      </w:r>
      <w:ins w:id="358" w:author="Jakey Blue" w:date="2022-12-23T09:54:00Z">
        <w:r w:rsidR="00333E83">
          <w:rPr>
            <w:rFonts w:hint="eastAsia"/>
          </w:rPr>
          <w:t>由</w:t>
        </w:r>
      </w:ins>
      <w:del w:id="359" w:author="Jakey Blue" w:date="2022-12-23T09:54:00Z">
        <w:r w:rsidR="00F57FB8" w:rsidDel="00333E83">
          <w:rPr>
            <w:rFonts w:hint="eastAsia"/>
          </w:rPr>
          <w:delText>觀察</w:delText>
        </w:r>
      </w:del>
      <w:r w:rsidR="00F57FB8">
        <w:fldChar w:fldCharType="begin"/>
      </w:r>
      <w:r w:rsidR="00F57FB8">
        <w:instrText xml:space="preserve"> </w:instrText>
      </w:r>
      <w:r w:rsidR="00F57FB8">
        <w:rPr>
          <w:rFonts w:hint="eastAsia"/>
        </w:rPr>
        <w:instrText>REF _Ref122549226 \h</w:instrText>
      </w:r>
      <w:r w:rsidR="00F57FB8">
        <w:instrText xml:space="preserve"> </w:instrText>
      </w:r>
      <w:r w:rsidR="00F57FB8">
        <w:fldChar w:fldCharType="separate"/>
      </w:r>
      <w:r w:rsidR="00F76BC5">
        <w:rPr>
          <w:rFonts w:hint="eastAsia"/>
        </w:rPr>
        <w:t>圖</w:t>
      </w:r>
      <w:r w:rsidR="00F76BC5">
        <w:rPr>
          <w:rFonts w:hint="eastAsia"/>
        </w:rPr>
        <w:t xml:space="preserve"> </w:t>
      </w:r>
      <w:r w:rsidR="00F76BC5">
        <w:rPr>
          <w:noProof/>
        </w:rPr>
        <w:t>5</w:t>
      </w:r>
      <w:r w:rsidR="00F76BC5">
        <w:t>.</w:t>
      </w:r>
      <w:r w:rsidR="00F76BC5">
        <w:rPr>
          <w:noProof/>
        </w:rPr>
        <w:t>3</w:t>
      </w:r>
      <w:r w:rsidR="00F57FB8">
        <w:fldChar w:fldCharType="end"/>
      </w:r>
      <w:r w:rsidR="00F57FB8">
        <w:rPr>
          <w:rFonts w:hint="eastAsia"/>
        </w:rPr>
        <w:t>、</w:t>
      </w:r>
      <w:r w:rsidR="00F57FB8">
        <w:fldChar w:fldCharType="begin"/>
      </w:r>
      <w:r w:rsidR="00F57FB8">
        <w:instrText xml:space="preserve"> REF _Ref122549227 \h </w:instrText>
      </w:r>
      <w:r w:rsidR="00F57FB8">
        <w:fldChar w:fldCharType="separate"/>
      </w:r>
      <w:r w:rsidR="00F76BC5">
        <w:rPr>
          <w:rFonts w:hint="eastAsia"/>
        </w:rPr>
        <w:t>圖</w:t>
      </w:r>
      <w:r w:rsidR="00F76BC5">
        <w:rPr>
          <w:rFonts w:hint="eastAsia"/>
        </w:rPr>
        <w:t xml:space="preserve"> </w:t>
      </w:r>
      <w:r w:rsidR="00F76BC5">
        <w:rPr>
          <w:noProof/>
        </w:rPr>
        <w:t>5</w:t>
      </w:r>
      <w:r w:rsidR="00F76BC5">
        <w:t>.</w:t>
      </w:r>
      <w:r w:rsidR="00F76BC5">
        <w:rPr>
          <w:noProof/>
        </w:rPr>
        <w:t>4</w:t>
      </w:r>
      <w:r w:rsidR="00F57FB8">
        <w:fldChar w:fldCharType="end"/>
      </w:r>
      <w:r w:rsidR="00F57FB8">
        <w:rPr>
          <w:rFonts w:hint="eastAsia"/>
        </w:rPr>
        <w:t>可以發現到</w:t>
      </w:r>
      <w:r w:rsidR="00B8238C">
        <w:rPr>
          <w:rFonts w:hint="eastAsia"/>
        </w:rPr>
        <w:t>依照原先特徵的資訊群組能使新特徵之間的相關性更小，</w:t>
      </w:r>
      <w:r w:rsidR="004F0803">
        <w:rPr>
          <w:rFonts w:hint="eastAsia"/>
        </w:rPr>
        <w:t>也許便是使其編碼後資料有著優異分類成績的原因之</w:t>
      </w:r>
      <w:proofErr w:type="gramStart"/>
      <w:r w:rsidR="004F0803">
        <w:rPr>
          <w:rFonts w:hint="eastAsia"/>
        </w:rPr>
        <w:t>一</w:t>
      </w:r>
      <w:proofErr w:type="gramEnd"/>
      <w:r w:rsidR="004F0803">
        <w:rPr>
          <w:rFonts w:hint="eastAsia"/>
        </w:rPr>
        <w:t>；</w:t>
      </w:r>
      <w:r w:rsidR="0029283A">
        <w:rPr>
          <w:rFonts w:hint="eastAsia"/>
        </w:rPr>
        <w:t>該如</w:t>
      </w:r>
      <w:r w:rsidR="004F0803">
        <w:rPr>
          <w:rFonts w:hint="eastAsia"/>
        </w:rPr>
        <w:t>何</w:t>
      </w:r>
      <w:r w:rsidR="0029283A">
        <w:rPr>
          <w:rFonts w:hint="eastAsia"/>
        </w:rPr>
        <w:t>改良群組方式</w:t>
      </w:r>
      <w:r w:rsidR="00B90C38">
        <w:rPr>
          <w:rFonts w:hint="eastAsia"/>
        </w:rPr>
        <w:t>，產生不過於相互關聯的新特徵</w:t>
      </w:r>
      <w:r w:rsidR="00F57FB8">
        <w:rPr>
          <w:rFonts w:hint="eastAsia"/>
        </w:rPr>
        <w:t>也是本研究未來的</w:t>
      </w:r>
      <w:r w:rsidR="0029283A">
        <w:rPr>
          <w:rFonts w:hint="eastAsia"/>
        </w:rPr>
        <w:t>研究方向。</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50467C" w14:paraId="53B2BBE8" w14:textId="77777777" w:rsidTr="00D456EA">
        <w:tc>
          <w:tcPr>
            <w:tcW w:w="8494" w:type="dxa"/>
            <w:gridSpan w:val="2"/>
            <w:vAlign w:val="center"/>
          </w:tcPr>
          <w:p w14:paraId="60518313" w14:textId="77777777" w:rsidR="00D456EA" w:rsidRDefault="0050467C" w:rsidP="00D456EA">
            <w:pPr>
              <w:keepNext/>
              <w:ind w:firstLine="0"/>
              <w:jc w:val="center"/>
            </w:pPr>
            <w:r w:rsidRPr="0050467C">
              <w:rPr>
                <w:noProof/>
              </w:rPr>
              <w:lastRenderedPageBreak/>
              <w:drawing>
                <wp:inline distT="0" distB="0" distL="0" distR="0" wp14:anchorId="69B5FB51" wp14:editId="38415EA8">
                  <wp:extent cx="5040000" cy="4680000"/>
                  <wp:effectExtent l="0" t="0" r="8255" b="6350"/>
                  <wp:docPr id="70" name="圖片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8"/>
                          <a:stretch>
                            <a:fillRect/>
                          </a:stretch>
                        </pic:blipFill>
                        <pic:spPr>
                          <a:xfrm>
                            <a:off x="0" y="0"/>
                            <a:ext cx="5040000" cy="4680000"/>
                          </a:xfrm>
                          <a:prstGeom prst="rect">
                            <a:avLst/>
                          </a:prstGeom>
                        </pic:spPr>
                      </pic:pic>
                    </a:graphicData>
                  </a:graphic>
                </wp:inline>
              </w:drawing>
            </w:r>
          </w:p>
          <w:p w14:paraId="082A23F9" w14:textId="0B2F4141" w:rsidR="0050467C" w:rsidRDefault="00D456EA" w:rsidP="00D456EA">
            <w:pPr>
              <w:pStyle w:val="af5"/>
            </w:pPr>
            <w:bookmarkStart w:id="360" w:name="_Ref122549226"/>
            <w:bookmarkStart w:id="361" w:name="_Toc12332855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5</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3</w:t>
            </w:r>
            <w:r w:rsidR="00F85191">
              <w:fldChar w:fldCharType="end"/>
            </w:r>
            <w:bookmarkEnd w:id="360"/>
            <w:r>
              <w:t xml:space="preserve"> </w:t>
            </w:r>
            <w:r>
              <w:rPr>
                <w:rFonts w:hint="eastAsia"/>
              </w:rPr>
              <w:t>二元資料特徵相關係數圖</w:t>
            </w:r>
            <w:r w:rsidR="00B06564">
              <w:rPr>
                <w:rFonts w:hint="eastAsia"/>
              </w:rPr>
              <w:t>，其中</w:t>
            </w:r>
            <w:r w:rsidR="00B06564">
              <w:rPr>
                <w:rFonts w:hint="eastAsia"/>
              </w:rPr>
              <w:t>GB</w:t>
            </w:r>
            <w:r w:rsidR="00DC74DB">
              <w:rPr>
                <w:rFonts w:hint="eastAsia"/>
              </w:rPr>
              <w:t>表示</w:t>
            </w:r>
            <w:r w:rsidR="00B06564">
              <w:rPr>
                <w:rFonts w:hint="eastAsia"/>
              </w:rPr>
              <w:t>目標欄位</w:t>
            </w:r>
            <w:r>
              <w:rPr>
                <w:rFonts w:hint="eastAsia"/>
              </w:rPr>
              <w:t>。</w:t>
            </w:r>
            <w:bookmarkEnd w:id="361"/>
          </w:p>
        </w:tc>
      </w:tr>
      <w:tr w:rsidR="00D456EA" w14:paraId="1F105AB0" w14:textId="77777777" w:rsidTr="00D456EA">
        <w:tc>
          <w:tcPr>
            <w:tcW w:w="8494" w:type="dxa"/>
            <w:gridSpan w:val="2"/>
            <w:vAlign w:val="center"/>
          </w:tcPr>
          <w:p w14:paraId="312978E9" w14:textId="77777777" w:rsidR="00D456EA" w:rsidRPr="0050467C" w:rsidRDefault="00D456EA" w:rsidP="00F27466">
            <w:pPr>
              <w:ind w:firstLine="0"/>
              <w:jc w:val="center"/>
            </w:pPr>
          </w:p>
        </w:tc>
      </w:tr>
      <w:tr w:rsidR="00D456EA" w14:paraId="0C92ACE8" w14:textId="77777777" w:rsidTr="00D456EA">
        <w:tc>
          <w:tcPr>
            <w:tcW w:w="4247" w:type="dxa"/>
            <w:vAlign w:val="center"/>
          </w:tcPr>
          <w:p w14:paraId="0ADF92D2" w14:textId="02B2152D" w:rsidR="0050467C" w:rsidRDefault="0050467C" w:rsidP="00F27466">
            <w:pPr>
              <w:ind w:firstLine="0"/>
              <w:jc w:val="center"/>
            </w:pPr>
            <w:r w:rsidRPr="0050467C">
              <w:rPr>
                <w:noProof/>
              </w:rPr>
              <w:drawing>
                <wp:inline distT="0" distB="0" distL="0" distR="0" wp14:anchorId="04E2FEBF" wp14:editId="0CC4F967">
                  <wp:extent cx="2520000" cy="2340000"/>
                  <wp:effectExtent l="0" t="0" r="0" b="3175"/>
                  <wp:docPr id="71" name="圖片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9"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tc>
        <w:tc>
          <w:tcPr>
            <w:tcW w:w="4247" w:type="dxa"/>
            <w:vAlign w:val="center"/>
          </w:tcPr>
          <w:p w14:paraId="3E10261B" w14:textId="04F6A840" w:rsidR="0050467C" w:rsidRDefault="0050467C" w:rsidP="00D456EA">
            <w:pPr>
              <w:keepNext/>
              <w:ind w:firstLine="0"/>
              <w:jc w:val="center"/>
            </w:pPr>
            <w:r w:rsidRPr="0050467C">
              <w:rPr>
                <w:noProof/>
              </w:rPr>
              <w:drawing>
                <wp:inline distT="0" distB="0" distL="0" distR="0" wp14:anchorId="05A16037" wp14:editId="367B8732">
                  <wp:extent cx="2520000" cy="2340000"/>
                  <wp:effectExtent l="0" t="0" r="0" b="3175"/>
                  <wp:docPr id="72" name="圖片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00"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tc>
      </w:tr>
    </w:tbl>
    <w:p w14:paraId="64355344" w14:textId="17396585" w:rsidR="00D456EA" w:rsidRPr="00D456EA" w:rsidRDefault="00D456EA" w:rsidP="00D456EA">
      <w:pPr>
        <w:pStyle w:val="af5"/>
      </w:pPr>
      <w:bookmarkStart w:id="362" w:name="_Ref122549227"/>
      <w:bookmarkStart w:id="363" w:name="_Toc12332855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F76BC5">
        <w:rPr>
          <w:noProof/>
        </w:rPr>
        <w:t>5</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F76BC5">
        <w:rPr>
          <w:noProof/>
        </w:rPr>
        <w:t>4</w:t>
      </w:r>
      <w:r w:rsidR="00F85191">
        <w:fldChar w:fldCharType="end"/>
      </w:r>
      <w:bookmarkEnd w:id="362"/>
      <w:r>
        <w:rPr>
          <w:rFonts w:hint="eastAsia"/>
        </w:rPr>
        <w:t xml:space="preserve"> </w:t>
      </w:r>
      <w:r>
        <w:rPr>
          <w:rFonts w:hint="eastAsia"/>
        </w:rPr>
        <w:t>不同群組方式產生之特徵相關係數圖</w:t>
      </w:r>
      <w:r w:rsidR="00196AD5">
        <w:rPr>
          <w:rFonts w:hint="eastAsia"/>
        </w:rPr>
        <w:t>，其中</w:t>
      </w:r>
      <w:r w:rsidR="00196AD5">
        <w:rPr>
          <w:rFonts w:hint="eastAsia"/>
        </w:rPr>
        <w:t>G</w:t>
      </w:r>
      <w:r w:rsidR="00DC74DB">
        <w:rPr>
          <w:rFonts w:hint="eastAsia"/>
        </w:rPr>
        <w:t>B</w:t>
      </w:r>
      <w:r w:rsidR="00DC74DB">
        <w:rPr>
          <w:rFonts w:hint="eastAsia"/>
        </w:rPr>
        <w:t>表示</w:t>
      </w:r>
      <w:r w:rsidR="00196AD5">
        <w:rPr>
          <w:rFonts w:hint="eastAsia"/>
        </w:rPr>
        <w:t>目標欄位。</w:t>
      </w:r>
      <w:r>
        <w:br/>
      </w:r>
      <w:r>
        <w:rPr>
          <w:rFonts w:hint="eastAsia"/>
        </w:rPr>
        <w:t>（左）相關係數群組（右）二元特徵群組資訊</w:t>
      </w:r>
      <w:r w:rsidR="00051F09">
        <w:rPr>
          <w:rFonts w:hint="eastAsia"/>
        </w:rPr>
        <w:t>。</w:t>
      </w:r>
      <w:bookmarkEnd w:id="363"/>
    </w:p>
    <w:p w14:paraId="4AED2A7D" w14:textId="77777777" w:rsidR="00486926" w:rsidRDefault="00486926">
      <w:pPr>
        <w:spacing w:line="240" w:lineRule="auto"/>
      </w:pPr>
      <w:r>
        <w:br w:type="page"/>
      </w:r>
    </w:p>
    <w:p w14:paraId="6F385746" w14:textId="7920733F" w:rsidR="00066CC7" w:rsidRDefault="00486926" w:rsidP="00FE4628">
      <w:pPr>
        <w:pStyle w:val="1"/>
        <w:numPr>
          <w:ilvl w:val="0"/>
          <w:numId w:val="0"/>
        </w:numPr>
      </w:pPr>
      <w:bookmarkStart w:id="364" w:name="_Toc122553176"/>
      <w:bookmarkStart w:id="365" w:name="_Toc123328484"/>
      <w:commentRangeStart w:id="366"/>
      <w:r>
        <w:rPr>
          <w:rFonts w:hint="eastAsia"/>
        </w:rPr>
        <w:lastRenderedPageBreak/>
        <w:t>參考文獻列表</w:t>
      </w:r>
      <w:bookmarkEnd w:id="364"/>
      <w:commentRangeEnd w:id="366"/>
      <w:r w:rsidR="00F70230">
        <w:rPr>
          <w:rStyle w:val="afe"/>
          <w:rFonts w:cstheme="minorBidi"/>
          <w:b w:val="0"/>
          <w:bCs w:val="0"/>
          <w:kern w:val="2"/>
        </w:rPr>
        <w:commentReference w:id="366"/>
      </w:r>
      <w:bookmarkEnd w:id="365"/>
    </w:p>
    <w:p w14:paraId="2659270D" w14:textId="7E29789B" w:rsidR="00485A47" w:rsidRPr="00485A47" w:rsidRDefault="00FE4628" w:rsidP="00485A47">
      <w:pPr>
        <w:pStyle w:val="EndNoteBibliography"/>
        <w:ind w:left="720" w:hanging="720"/>
      </w:pPr>
      <w:r>
        <w:fldChar w:fldCharType="begin"/>
      </w:r>
      <w:r>
        <w:instrText xml:space="preserve"> ADDIN EN.REFLIST </w:instrText>
      </w:r>
      <w:r>
        <w:fldChar w:fldCharType="separate"/>
      </w:r>
      <w:r w:rsidR="00485A47" w:rsidRPr="00485A47">
        <w:t xml:space="preserve">Abdi, H., &amp; Williams, L. J. (2010). Principal component analysis. </w:t>
      </w:r>
      <w:r w:rsidR="00485A47" w:rsidRPr="00485A47">
        <w:rPr>
          <w:i/>
        </w:rPr>
        <w:t>Wiley interdisciplinary reviews: computational statistics</w:t>
      </w:r>
      <w:r w:rsidR="00485A47" w:rsidRPr="00485A47">
        <w:t>,</w:t>
      </w:r>
      <w:r w:rsidR="00485A47" w:rsidRPr="00485A47">
        <w:rPr>
          <w:i/>
        </w:rPr>
        <w:t xml:space="preserve"> 2</w:t>
      </w:r>
      <w:r w:rsidR="00485A47" w:rsidRPr="00485A47">
        <w:t xml:space="preserve">(4), 433-459. </w:t>
      </w:r>
    </w:p>
    <w:p w14:paraId="45E5624B" w14:textId="77777777" w:rsidR="00485A47" w:rsidRPr="00485A47" w:rsidRDefault="00485A47" w:rsidP="00485A47">
      <w:pPr>
        <w:pStyle w:val="EndNoteBibliography"/>
        <w:ind w:left="720" w:hanging="720"/>
      </w:pPr>
      <w:r w:rsidRPr="00485A47">
        <w:t xml:space="preserve">Ankerst, M., Breunig, M. M., Kriegel, H.-P., &amp; Sander, J. (1999). OPTICS: Ordering points to identify the clustering structure. </w:t>
      </w:r>
      <w:r w:rsidRPr="00485A47">
        <w:rPr>
          <w:i/>
        </w:rPr>
        <w:t>ACM Sigmod record</w:t>
      </w:r>
      <w:r w:rsidRPr="00485A47">
        <w:t>,</w:t>
      </w:r>
      <w:r w:rsidRPr="00485A47">
        <w:rPr>
          <w:i/>
        </w:rPr>
        <w:t xml:space="preserve"> 28</w:t>
      </w:r>
      <w:r w:rsidRPr="00485A47">
        <w:t xml:space="preserve">(2), 49-60. </w:t>
      </w:r>
    </w:p>
    <w:p w14:paraId="5E49CF30" w14:textId="77777777" w:rsidR="00485A47" w:rsidRPr="00485A47" w:rsidRDefault="00485A47" w:rsidP="00485A47">
      <w:pPr>
        <w:pStyle w:val="EndNoteBibliography"/>
        <w:ind w:left="720" w:hanging="720"/>
      </w:pPr>
      <w:r w:rsidRPr="00485A47">
        <w:t xml:space="preserve">Banfield, J. D., &amp; Raftery, A. E. (1993). Model-based Gaussian and non-Gaussian clustering. </w:t>
      </w:r>
      <w:r w:rsidRPr="00485A47">
        <w:rPr>
          <w:i/>
        </w:rPr>
        <w:t>Biometrics</w:t>
      </w:r>
      <w:r w:rsidRPr="00485A47">
        <w:t xml:space="preserve">, 803-821. </w:t>
      </w:r>
    </w:p>
    <w:p w14:paraId="4B5F49BE" w14:textId="77777777" w:rsidR="00485A47" w:rsidRPr="00485A47" w:rsidRDefault="00485A47" w:rsidP="00485A47">
      <w:pPr>
        <w:pStyle w:val="EndNoteBibliography"/>
        <w:ind w:left="720" w:hanging="720"/>
      </w:pPr>
      <w:r w:rsidRPr="00485A47">
        <w:t xml:space="preserve">Behrens, J. T. (1997). Principles and procedures of exploratory data analysis. </w:t>
      </w:r>
      <w:r w:rsidRPr="00485A47">
        <w:rPr>
          <w:i/>
        </w:rPr>
        <w:t>Psychological Methods</w:t>
      </w:r>
      <w:r w:rsidRPr="00485A47">
        <w:t>,</w:t>
      </w:r>
      <w:r w:rsidRPr="00485A47">
        <w:rPr>
          <w:i/>
        </w:rPr>
        <w:t xml:space="preserve"> 2</w:t>
      </w:r>
      <w:r w:rsidRPr="00485A47">
        <w:t xml:space="preserve">(2), 131. </w:t>
      </w:r>
    </w:p>
    <w:p w14:paraId="1B95EDFE" w14:textId="77777777" w:rsidR="00485A47" w:rsidRPr="00485A47" w:rsidRDefault="00485A47" w:rsidP="00485A47">
      <w:pPr>
        <w:pStyle w:val="EndNoteBibliography"/>
        <w:ind w:left="720" w:hanging="720"/>
      </w:pPr>
      <w:r w:rsidRPr="00485A47">
        <w:t xml:space="preserve">Breiman, L. (2001). Random forests. </w:t>
      </w:r>
      <w:r w:rsidRPr="00485A47">
        <w:rPr>
          <w:i/>
        </w:rPr>
        <w:t>Machine learning</w:t>
      </w:r>
      <w:r w:rsidRPr="00485A47">
        <w:t>,</w:t>
      </w:r>
      <w:r w:rsidRPr="00485A47">
        <w:rPr>
          <w:i/>
        </w:rPr>
        <w:t xml:space="preserve"> 45</w:t>
      </w:r>
      <w:r w:rsidRPr="00485A47">
        <w:t xml:space="preserve">(1), 5-32. </w:t>
      </w:r>
    </w:p>
    <w:p w14:paraId="1B16E7C8" w14:textId="77777777" w:rsidR="00485A47" w:rsidRPr="00485A47" w:rsidRDefault="00485A47" w:rsidP="00485A47">
      <w:pPr>
        <w:pStyle w:val="EndNoteBibliography"/>
        <w:ind w:left="720" w:hanging="720"/>
      </w:pPr>
      <w:r w:rsidRPr="00485A47">
        <w:t xml:space="preserve">Chen, T., &amp; Guestrin, C. (2016). Xgboost: A scalable tree boosting system. Proceedings of the 22nd acm sigkdd international conference on knowledge discovery and data mining, </w:t>
      </w:r>
    </w:p>
    <w:p w14:paraId="5780CF6D" w14:textId="77777777" w:rsidR="00485A47" w:rsidRPr="00485A47" w:rsidRDefault="00485A47" w:rsidP="00485A47">
      <w:pPr>
        <w:pStyle w:val="EndNoteBibliography"/>
        <w:ind w:left="720" w:hanging="720"/>
      </w:pPr>
      <w:r w:rsidRPr="00485A47">
        <w:t xml:space="preserve">Chou, P., Ortega, R. B., &amp; Borriello, G. (1995). Interface co-synthesis techniques for embedded systems. Proceedings of IEEE International Conference on Computer Aided Design (ICCAD), </w:t>
      </w:r>
    </w:p>
    <w:p w14:paraId="7970DE13" w14:textId="77777777" w:rsidR="00485A47" w:rsidRPr="00485A47" w:rsidRDefault="00485A47" w:rsidP="00485A47">
      <w:pPr>
        <w:pStyle w:val="EndNoteBibliography"/>
        <w:ind w:left="720" w:hanging="720"/>
      </w:pPr>
      <w:r w:rsidRPr="00485A47">
        <w:t xml:space="preserve">De Nooy, W., Mrvar, A., &amp; Batagelj, V. (2018). </w:t>
      </w:r>
      <w:r w:rsidRPr="00485A47">
        <w:rPr>
          <w:i/>
        </w:rPr>
        <w:t>Exploratory social network analysis with Pajek: Revised and expanded edition for updated software</w:t>
      </w:r>
      <w:r w:rsidRPr="00485A47">
        <w:t xml:space="preserve"> (Vol. 46). Cambridge university press. </w:t>
      </w:r>
    </w:p>
    <w:p w14:paraId="651ABF4C" w14:textId="77777777" w:rsidR="00485A47" w:rsidRPr="00485A47" w:rsidRDefault="00485A47" w:rsidP="00485A47">
      <w:pPr>
        <w:pStyle w:val="EndNoteBibliography"/>
        <w:ind w:left="720" w:hanging="720"/>
      </w:pPr>
      <w:r w:rsidRPr="00485A47">
        <w:t xml:space="preserve">Dorogush, A. V., Ershov, V., &amp; Gulin, A. (2018). CatBoost: gradient boosting with categorical features support. </w:t>
      </w:r>
      <w:r w:rsidRPr="00485A47">
        <w:rPr>
          <w:i/>
        </w:rPr>
        <w:t>arXiv preprint arXiv:1810.11363</w:t>
      </w:r>
      <w:r w:rsidRPr="00485A47">
        <w:t xml:space="preserve">. </w:t>
      </w:r>
    </w:p>
    <w:p w14:paraId="30BD6DC4" w14:textId="77777777" w:rsidR="00485A47" w:rsidRPr="00485A47" w:rsidRDefault="00485A47" w:rsidP="00485A47">
      <w:pPr>
        <w:pStyle w:val="EndNoteBibliography"/>
        <w:ind w:left="720" w:hanging="720"/>
      </w:pPr>
      <w:r w:rsidRPr="00485A47">
        <w:t xml:space="preserve">Efron, B., &amp; Tibshirani, R. J. (1994). </w:t>
      </w:r>
      <w:r w:rsidRPr="00485A47">
        <w:rPr>
          <w:i/>
        </w:rPr>
        <w:t>An introduction to the bootstrap</w:t>
      </w:r>
      <w:r w:rsidRPr="00485A47">
        <w:t xml:space="preserve">. CRC press. </w:t>
      </w:r>
    </w:p>
    <w:p w14:paraId="2D28F787" w14:textId="77777777" w:rsidR="00485A47" w:rsidRPr="00485A47" w:rsidRDefault="00485A47" w:rsidP="00485A47">
      <w:pPr>
        <w:pStyle w:val="EndNoteBibliography"/>
        <w:ind w:left="720" w:hanging="720"/>
      </w:pPr>
      <w:r w:rsidRPr="00485A47">
        <w:t xml:space="preserve">Ester, M., Kriegel, H.-P., Sander, J., &amp; Xu, X. (1996). A density-based algorithm for discovering clusters in large spatial databases with noise. kdd, </w:t>
      </w:r>
    </w:p>
    <w:p w14:paraId="59227335" w14:textId="77777777" w:rsidR="00485A47" w:rsidRPr="00485A47" w:rsidRDefault="00485A47" w:rsidP="00485A47">
      <w:pPr>
        <w:pStyle w:val="EndNoteBibliography"/>
        <w:ind w:left="720" w:hanging="720"/>
      </w:pPr>
      <w:r w:rsidRPr="00485A47">
        <w:t xml:space="preserve">Faskowitz, J., Yan, X., Zuo, X.-N., &amp; Sporns, O. (2018). Weighted stochastic block models of the human connectome across the life span. </w:t>
      </w:r>
      <w:r w:rsidRPr="00485A47">
        <w:rPr>
          <w:i/>
        </w:rPr>
        <w:t>Scientific reports</w:t>
      </w:r>
      <w:r w:rsidRPr="00485A47">
        <w:t>,</w:t>
      </w:r>
      <w:r w:rsidRPr="00485A47">
        <w:rPr>
          <w:i/>
        </w:rPr>
        <w:t xml:space="preserve"> 8</w:t>
      </w:r>
      <w:r w:rsidRPr="00485A47">
        <w:t xml:space="preserve">(1), 1-16. </w:t>
      </w:r>
    </w:p>
    <w:p w14:paraId="421D7896" w14:textId="77777777" w:rsidR="00485A47" w:rsidRPr="00485A47" w:rsidRDefault="00485A47" w:rsidP="00485A47">
      <w:pPr>
        <w:pStyle w:val="EndNoteBibliography"/>
        <w:ind w:left="720" w:hanging="720"/>
      </w:pPr>
      <w:r w:rsidRPr="00485A47">
        <w:t xml:space="preserve">Freund, Y., &amp; Schapire, R. E. (1996). Experiments with a new boosting algorithm. icml, </w:t>
      </w:r>
    </w:p>
    <w:p w14:paraId="678431A9" w14:textId="77777777" w:rsidR="00485A47" w:rsidRPr="00485A47" w:rsidRDefault="00485A47" w:rsidP="00485A47">
      <w:pPr>
        <w:pStyle w:val="EndNoteBibliography"/>
        <w:ind w:left="720" w:hanging="720"/>
      </w:pPr>
      <w:r w:rsidRPr="00485A47">
        <w:t xml:space="preserve">Friedman, J. H. (2001). Greedy function approximation: a gradient boosting machine. </w:t>
      </w:r>
      <w:r w:rsidRPr="00485A47">
        <w:rPr>
          <w:i/>
        </w:rPr>
        <w:t>Annals of statistics</w:t>
      </w:r>
      <w:r w:rsidRPr="00485A47">
        <w:t xml:space="preserve">, 1189-1232. </w:t>
      </w:r>
    </w:p>
    <w:p w14:paraId="175A97B1" w14:textId="77777777" w:rsidR="00485A47" w:rsidRPr="00485A47" w:rsidRDefault="00485A47" w:rsidP="00485A47">
      <w:pPr>
        <w:pStyle w:val="EndNoteBibliography"/>
        <w:ind w:left="720" w:hanging="720"/>
      </w:pPr>
      <w:r w:rsidRPr="00485A47">
        <w:t xml:space="preserve">Garavaglia, S., &amp; Sharma, A. (1998). A smart guide to dummy variables: Four applications and a macro. Proceedings of the northeast SAS users group conference, </w:t>
      </w:r>
    </w:p>
    <w:p w14:paraId="2C92BB6C" w14:textId="77777777" w:rsidR="00485A47" w:rsidRPr="00485A47" w:rsidRDefault="00485A47" w:rsidP="00485A47">
      <w:pPr>
        <w:pStyle w:val="EndNoteBibliography"/>
        <w:ind w:left="720" w:hanging="720"/>
      </w:pPr>
      <w:r w:rsidRPr="00485A47">
        <w:t xml:space="preserve">García, S., Luengo, J., &amp; Herrera, F. (2015). </w:t>
      </w:r>
      <w:r w:rsidRPr="00485A47">
        <w:rPr>
          <w:i/>
        </w:rPr>
        <w:t>Data preprocessing in data mining</w:t>
      </w:r>
      <w:r w:rsidRPr="00485A47">
        <w:t xml:space="preserve"> (Vol. 72). Springer. </w:t>
      </w:r>
    </w:p>
    <w:p w14:paraId="19BA7F28" w14:textId="77777777" w:rsidR="00485A47" w:rsidRPr="00485A47" w:rsidRDefault="00485A47" w:rsidP="00485A47">
      <w:pPr>
        <w:pStyle w:val="EndNoteBibliography"/>
        <w:ind w:left="720" w:hanging="720"/>
      </w:pPr>
      <w:r w:rsidRPr="00485A47">
        <w:t xml:space="preserve">Hall, M. A. (1999). </w:t>
      </w:r>
      <w:r w:rsidRPr="00485A47">
        <w:rPr>
          <w:i/>
        </w:rPr>
        <w:t>Correlation-based feature selection for machine learning</w:t>
      </w:r>
      <w:r w:rsidRPr="00485A47">
        <w:t xml:space="preserve"> The University of Waikato]. </w:t>
      </w:r>
    </w:p>
    <w:p w14:paraId="4BE08EA9" w14:textId="77777777" w:rsidR="00485A47" w:rsidRPr="00485A47" w:rsidRDefault="00485A47" w:rsidP="00485A47">
      <w:pPr>
        <w:pStyle w:val="EndNoteBibliography"/>
        <w:ind w:left="720" w:hanging="720"/>
      </w:pPr>
      <w:r w:rsidRPr="00485A47">
        <w:t xml:space="preserve">Hall, M. A., &amp; Smith, L. A. (1999). Feature selection for machine learning: comparing a </w:t>
      </w:r>
      <w:r w:rsidRPr="00485A47">
        <w:lastRenderedPageBreak/>
        <w:t xml:space="preserve">correlation-based filter approach to the wrapper. FLAIRS conference, </w:t>
      </w:r>
    </w:p>
    <w:p w14:paraId="2A261BF6" w14:textId="77777777" w:rsidR="00485A47" w:rsidRPr="00485A47" w:rsidRDefault="00485A47" w:rsidP="00485A47">
      <w:pPr>
        <w:pStyle w:val="EndNoteBibliography"/>
        <w:ind w:left="720" w:hanging="720"/>
      </w:pPr>
      <w:r w:rsidRPr="00485A47">
        <w:t xml:space="preserve">Hartigan, J. A., &amp; Wong, M. A. (1979). Algorithm AS 136: A k-means clustering algorithm. </w:t>
      </w:r>
      <w:r w:rsidRPr="00485A47">
        <w:rPr>
          <w:i/>
        </w:rPr>
        <w:t>Journal of the royal statistical society. series c (applied statistics)</w:t>
      </w:r>
      <w:r w:rsidRPr="00485A47">
        <w:t>,</w:t>
      </w:r>
      <w:r w:rsidRPr="00485A47">
        <w:rPr>
          <w:i/>
        </w:rPr>
        <w:t xml:space="preserve"> 28</w:t>
      </w:r>
      <w:r w:rsidRPr="00485A47">
        <w:t xml:space="preserve">(1), 100-108. </w:t>
      </w:r>
    </w:p>
    <w:p w14:paraId="3A6DC4D8" w14:textId="77777777" w:rsidR="00485A47" w:rsidRPr="00485A47" w:rsidRDefault="00485A47" w:rsidP="00485A47">
      <w:pPr>
        <w:pStyle w:val="EndNoteBibliography"/>
        <w:ind w:left="720" w:hanging="720"/>
      </w:pPr>
      <w:r w:rsidRPr="00485A47">
        <w:t xml:space="preserve">Hira, Z. M., &amp; Gillies, D. F. (2015). A review of feature selection and feature extraction methods applied on microarray data. </w:t>
      </w:r>
      <w:r w:rsidRPr="00485A47">
        <w:rPr>
          <w:i/>
        </w:rPr>
        <w:t>Advances in bioinformatics</w:t>
      </w:r>
      <w:r w:rsidRPr="00485A47">
        <w:t>,</w:t>
      </w:r>
      <w:r w:rsidRPr="00485A47">
        <w:rPr>
          <w:i/>
        </w:rPr>
        <w:t xml:space="preserve"> 2015</w:t>
      </w:r>
      <w:r w:rsidRPr="00485A47">
        <w:t xml:space="preserve">. </w:t>
      </w:r>
    </w:p>
    <w:p w14:paraId="2C1AA425" w14:textId="77777777" w:rsidR="00485A47" w:rsidRPr="00485A47" w:rsidRDefault="00485A47" w:rsidP="00485A47">
      <w:pPr>
        <w:pStyle w:val="EndNoteBibliography"/>
        <w:ind w:left="720" w:hanging="720"/>
      </w:pPr>
      <w:r w:rsidRPr="00485A47">
        <w:t xml:space="preserve">Johnson, S. C. (1967). Hierarchical clustering schemes. </w:t>
      </w:r>
      <w:r w:rsidRPr="00485A47">
        <w:rPr>
          <w:i/>
        </w:rPr>
        <w:t>Psychometrika</w:t>
      </w:r>
      <w:r w:rsidRPr="00485A47">
        <w:t>,</w:t>
      </w:r>
      <w:r w:rsidRPr="00485A47">
        <w:rPr>
          <w:i/>
        </w:rPr>
        <w:t xml:space="preserve"> 32</w:t>
      </w:r>
      <w:r w:rsidRPr="00485A47">
        <w:t xml:space="preserve">(3), 241-254. </w:t>
      </w:r>
    </w:p>
    <w:p w14:paraId="500B9BA2" w14:textId="77777777" w:rsidR="00485A47" w:rsidRPr="00485A47" w:rsidRDefault="00485A47" w:rsidP="00485A47">
      <w:pPr>
        <w:pStyle w:val="EndNoteBibliography"/>
        <w:ind w:left="720" w:hanging="720"/>
      </w:pPr>
      <w:r w:rsidRPr="00485A47">
        <w:t xml:space="preserve">Köppen, M. (2000). The curse of dimensionality. 5th online world conference on soft computing in industrial applications (WSC5), </w:t>
      </w:r>
    </w:p>
    <w:p w14:paraId="793C5357" w14:textId="77777777" w:rsidR="00485A47" w:rsidRPr="00485A47" w:rsidRDefault="00485A47" w:rsidP="00485A47">
      <w:pPr>
        <w:pStyle w:val="EndNoteBibliography"/>
        <w:ind w:left="720" w:hanging="720"/>
      </w:pPr>
      <w:r w:rsidRPr="00485A47">
        <w:t xml:space="preserve">Ke, G., Meng, Q., Finley, T., Wang, T., Chen, W., Ma, W., Ye, Q., &amp; Liu, T.-Y. (2017). Lightgbm: A highly efficient gradient boosting decision tree. </w:t>
      </w:r>
      <w:r w:rsidRPr="00485A47">
        <w:rPr>
          <w:i/>
        </w:rPr>
        <w:t>Advances in neural information processing systems</w:t>
      </w:r>
      <w:r w:rsidRPr="00485A47">
        <w:t>,</w:t>
      </w:r>
      <w:r w:rsidRPr="00485A47">
        <w:rPr>
          <w:i/>
        </w:rPr>
        <w:t xml:space="preserve"> 30</w:t>
      </w:r>
      <w:r w:rsidRPr="00485A47">
        <w:t xml:space="preserve">. </w:t>
      </w:r>
    </w:p>
    <w:p w14:paraId="199322A3" w14:textId="77777777" w:rsidR="00485A47" w:rsidRPr="00485A47" w:rsidRDefault="00485A47" w:rsidP="00485A47">
      <w:pPr>
        <w:pStyle w:val="EndNoteBibliography"/>
        <w:ind w:left="720" w:hanging="720"/>
      </w:pPr>
      <w:r w:rsidRPr="00485A47">
        <w:t xml:space="preserve">Liu, X., Zhu, X.-H., Qiu, P., &amp; Chen, W. (2012). A correlation-matrix-based hierarchical clustering method for functional connectivity analysis. </w:t>
      </w:r>
      <w:r w:rsidRPr="00485A47">
        <w:rPr>
          <w:i/>
        </w:rPr>
        <w:t>Journal of neuroscience methods</w:t>
      </w:r>
      <w:r w:rsidRPr="00485A47">
        <w:t>,</w:t>
      </w:r>
      <w:r w:rsidRPr="00485A47">
        <w:rPr>
          <w:i/>
        </w:rPr>
        <w:t xml:space="preserve"> 211</w:t>
      </w:r>
      <w:r w:rsidRPr="00485A47">
        <w:t xml:space="preserve">(1), 94-102. </w:t>
      </w:r>
    </w:p>
    <w:p w14:paraId="110E7B6B" w14:textId="77777777" w:rsidR="00485A47" w:rsidRPr="00485A47" w:rsidRDefault="00485A47" w:rsidP="00485A47">
      <w:pPr>
        <w:pStyle w:val="EndNoteBibliography"/>
        <w:ind w:left="720" w:hanging="720"/>
      </w:pPr>
      <w:r w:rsidRPr="00485A47">
        <w:t xml:space="preserve">Lorrain, F., &amp; White, H. C. (1971). Structural equivalence of individuals in social networks. </w:t>
      </w:r>
      <w:r w:rsidRPr="00485A47">
        <w:rPr>
          <w:i/>
        </w:rPr>
        <w:t>The Journal of mathematical sociology</w:t>
      </w:r>
      <w:r w:rsidRPr="00485A47">
        <w:t>,</w:t>
      </w:r>
      <w:r w:rsidRPr="00485A47">
        <w:rPr>
          <w:i/>
        </w:rPr>
        <w:t xml:space="preserve"> 1</w:t>
      </w:r>
      <w:r w:rsidRPr="00485A47">
        <w:t xml:space="preserve">(1), 49-80. </w:t>
      </w:r>
    </w:p>
    <w:p w14:paraId="68C88D0A" w14:textId="77777777" w:rsidR="00485A47" w:rsidRPr="00485A47" w:rsidRDefault="00485A47" w:rsidP="00485A47">
      <w:pPr>
        <w:pStyle w:val="EndNoteBibliography"/>
        <w:ind w:left="720" w:hanging="720"/>
      </w:pPr>
      <w:r w:rsidRPr="00485A47">
        <w:t xml:space="preserve">Micci-Barreca, D. (2001). A preprocessing scheme for high-cardinality categorical attributes in classification and prediction problems. </w:t>
      </w:r>
      <w:r w:rsidRPr="00485A47">
        <w:rPr>
          <w:i/>
        </w:rPr>
        <w:t>ACM SIGKDD Explorations Newsletter</w:t>
      </w:r>
      <w:r w:rsidRPr="00485A47">
        <w:t>,</w:t>
      </w:r>
      <w:r w:rsidRPr="00485A47">
        <w:rPr>
          <w:i/>
        </w:rPr>
        <w:t xml:space="preserve"> 3</w:t>
      </w:r>
      <w:r w:rsidRPr="00485A47">
        <w:t xml:space="preserve">(1), 27-32. </w:t>
      </w:r>
    </w:p>
    <w:p w14:paraId="54D60951" w14:textId="77777777" w:rsidR="00485A47" w:rsidRPr="00485A47" w:rsidRDefault="00485A47" w:rsidP="00485A47">
      <w:pPr>
        <w:pStyle w:val="EndNoteBibliography"/>
        <w:ind w:left="720" w:hanging="720"/>
      </w:pPr>
      <w:r w:rsidRPr="00485A47">
        <w:t xml:space="preserve">Mistry, S., Fattah, S. M. M., &amp; Bouguettaya, A. (2021). Sequential learning-based IaaS composition. </w:t>
      </w:r>
      <w:r w:rsidRPr="00485A47">
        <w:rPr>
          <w:i/>
        </w:rPr>
        <w:t>ACM Transactions on the Web (TWEB)</w:t>
      </w:r>
      <w:r w:rsidRPr="00485A47">
        <w:t>,</w:t>
      </w:r>
      <w:r w:rsidRPr="00485A47">
        <w:rPr>
          <w:i/>
        </w:rPr>
        <w:t xml:space="preserve"> 15</w:t>
      </w:r>
      <w:r w:rsidRPr="00485A47">
        <w:t xml:space="preserve">(3), 1-37. </w:t>
      </w:r>
    </w:p>
    <w:p w14:paraId="60291AD9" w14:textId="04B0868D" w:rsidR="00485A47" w:rsidRPr="00485A47" w:rsidRDefault="00485A47" w:rsidP="00485A47">
      <w:pPr>
        <w:pStyle w:val="EndNoteBibliography"/>
        <w:ind w:left="720" w:hanging="720"/>
      </w:pPr>
      <w:r w:rsidRPr="00485A47">
        <w:t xml:space="preserve">Pearson, K. (1901). LIII. On lines and planes of closest fit to systems of points in space. </w:t>
      </w:r>
      <w:r w:rsidRPr="00485A47">
        <w:rPr>
          <w:i/>
        </w:rPr>
        <w:t>The London, Edinburgh, and Dublin Philosophical Magazine and Journal of Science</w:t>
      </w:r>
      <w:r w:rsidRPr="00485A47">
        <w:t>,</w:t>
      </w:r>
      <w:r w:rsidRPr="00485A47">
        <w:rPr>
          <w:i/>
        </w:rPr>
        <w:t xml:space="preserve"> 2</w:t>
      </w:r>
      <w:r w:rsidRPr="00485A47">
        <w:t xml:space="preserve">(11), 559-572. </w:t>
      </w:r>
      <w:hyperlink r:id="rId101" w:history="1">
        <w:r w:rsidRPr="00485A47">
          <w:rPr>
            <w:rStyle w:val="af1"/>
          </w:rPr>
          <w:t>https://doi.org/10.1080/14786440109462720</w:t>
        </w:r>
      </w:hyperlink>
      <w:r w:rsidRPr="00485A47">
        <w:t xml:space="preserve"> </w:t>
      </w:r>
    </w:p>
    <w:p w14:paraId="757A7A3E" w14:textId="77777777" w:rsidR="00485A47" w:rsidRPr="00485A47" w:rsidRDefault="00485A47" w:rsidP="00485A47">
      <w:pPr>
        <w:pStyle w:val="EndNoteBibliography"/>
        <w:ind w:left="720" w:hanging="720"/>
      </w:pPr>
      <w:r w:rsidRPr="00485A47">
        <w:t xml:space="preserve">Potdar, K., Pardawala, T. S., &amp; Pai, C. D. (2017). A comparative study of categorical variable encoding techniques for neural network classifiers. </w:t>
      </w:r>
      <w:r w:rsidRPr="00485A47">
        <w:rPr>
          <w:i/>
        </w:rPr>
        <w:t>International journal of computer applications</w:t>
      </w:r>
      <w:r w:rsidRPr="00485A47">
        <w:t>,</w:t>
      </w:r>
      <w:r w:rsidRPr="00485A47">
        <w:rPr>
          <w:i/>
        </w:rPr>
        <w:t xml:space="preserve"> 175</w:t>
      </w:r>
      <w:r w:rsidRPr="00485A47">
        <w:t xml:space="preserve">(4), 7-9. </w:t>
      </w:r>
    </w:p>
    <w:p w14:paraId="2E84C535" w14:textId="77777777" w:rsidR="00485A47" w:rsidRPr="00485A47" w:rsidRDefault="00485A47" w:rsidP="00485A47">
      <w:pPr>
        <w:pStyle w:val="EndNoteBibliography"/>
        <w:ind w:left="720" w:hanging="720"/>
      </w:pPr>
      <w:r w:rsidRPr="00485A47">
        <w:t xml:space="preserve">Rhys, H. (2020). </w:t>
      </w:r>
      <w:r w:rsidRPr="00485A47">
        <w:rPr>
          <w:i/>
        </w:rPr>
        <w:t>Machine Learning with R, the tidyverse, and mlr</w:t>
      </w:r>
      <w:r w:rsidRPr="00485A47">
        <w:t xml:space="preserve">. Simon and Schuster. </w:t>
      </w:r>
    </w:p>
    <w:p w14:paraId="0E86D55C" w14:textId="77777777" w:rsidR="00485A47" w:rsidRPr="00485A47" w:rsidRDefault="00485A47" w:rsidP="00485A47">
      <w:pPr>
        <w:pStyle w:val="EndNoteBibliography"/>
        <w:ind w:left="720" w:hanging="720"/>
      </w:pPr>
      <w:r w:rsidRPr="00485A47">
        <w:t xml:space="preserve">Roweis, S. T., &amp; Saul, L. K. (2000). Nonlinear dimensionality reduction by locally linear embedding. </w:t>
      </w:r>
      <w:r w:rsidRPr="00485A47">
        <w:rPr>
          <w:i/>
        </w:rPr>
        <w:t>Science</w:t>
      </w:r>
      <w:r w:rsidRPr="00485A47">
        <w:t>,</w:t>
      </w:r>
      <w:r w:rsidRPr="00485A47">
        <w:rPr>
          <w:i/>
        </w:rPr>
        <w:t xml:space="preserve"> 290</w:t>
      </w:r>
      <w:r w:rsidRPr="00485A47">
        <w:t xml:space="preserve">(5500), 2323-2326. </w:t>
      </w:r>
    </w:p>
    <w:p w14:paraId="75A1E13E" w14:textId="77777777" w:rsidR="00485A47" w:rsidRPr="00485A47" w:rsidRDefault="00485A47" w:rsidP="00485A47">
      <w:pPr>
        <w:pStyle w:val="EndNoteBibliography"/>
        <w:ind w:left="720" w:hanging="720"/>
      </w:pPr>
      <w:r w:rsidRPr="00485A47">
        <w:t xml:space="preserve">Song, Y.-Y., &amp; Ying, L. (2015). Decision tree methods: applications for classification and prediction. </w:t>
      </w:r>
      <w:r w:rsidRPr="00485A47">
        <w:rPr>
          <w:i/>
        </w:rPr>
        <w:t>Shanghai archives of psychiatry</w:t>
      </w:r>
      <w:r w:rsidRPr="00485A47">
        <w:t>,</w:t>
      </w:r>
      <w:r w:rsidRPr="00485A47">
        <w:rPr>
          <w:i/>
        </w:rPr>
        <w:t xml:space="preserve"> 27</w:t>
      </w:r>
      <w:r w:rsidRPr="00485A47">
        <w:t xml:space="preserve">(2), 130. </w:t>
      </w:r>
    </w:p>
    <w:p w14:paraId="7BAB87F9" w14:textId="032693A3" w:rsidR="00485A47" w:rsidRPr="00485A47" w:rsidRDefault="00485A47" w:rsidP="00485A47">
      <w:pPr>
        <w:pStyle w:val="EndNoteBibliography"/>
        <w:ind w:left="720" w:hanging="720"/>
      </w:pPr>
      <w:r w:rsidRPr="00485A47">
        <w:t xml:space="preserve">Spruyt, V. (2014). </w:t>
      </w:r>
      <w:r w:rsidRPr="00485A47">
        <w:rPr>
          <w:i/>
        </w:rPr>
        <w:t>The Curse of Dimensionality in classification</w:t>
      </w:r>
      <w:r w:rsidRPr="00485A47">
        <w:t xml:space="preserve">. </w:t>
      </w:r>
      <w:hyperlink r:id="rId102" w:history="1">
        <w:r w:rsidRPr="00485A47">
          <w:rPr>
            <w:rStyle w:val="af1"/>
          </w:rPr>
          <w:t>https://www.visiondummy.com/2014/04/curse-dimensionality-affect-classification/</w:t>
        </w:r>
      </w:hyperlink>
    </w:p>
    <w:p w14:paraId="5CD4506B" w14:textId="77777777" w:rsidR="00485A47" w:rsidRPr="00485A47" w:rsidRDefault="00485A47" w:rsidP="00485A47">
      <w:pPr>
        <w:pStyle w:val="EndNoteBibliography"/>
        <w:ind w:left="720" w:hanging="720"/>
      </w:pPr>
      <w:r w:rsidRPr="00485A47">
        <w:t xml:space="preserve">Stevens, S. S. (1946). On the theory of scales of measurement. </w:t>
      </w:r>
      <w:r w:rsidRPr="00485A47">
        <w:rPr>
          <w:i/>
        </w:rPr>
        <w:t>Science</w:t>
      </w:r>
      <w:r w:rsidRPr="00485A47">
        <w:t>,</w:t>
      </w:r>
      <w:r w:rsidRPr="00485A47">
        <w:rPr>
          <w:i/>
        </w:rPr>
        <w:t xml:space="preserve"> 103</w:t>
      </w:r>
      <w:r w:rsidRPr="00485A47">
        <w:t xml:space="preserve">(2684), 677-680. </w:t>
      </w:r>
    </w:p>
    <w:p w14:paraId="126A8578" w14:textId="77777777" w:rsidR="00485A47" w:rsidRPr="00485A47" w:rsidRDefault="00485A47" w:rsidP="00485A47">
      <w:pPr>
        <w:pStyle w:val="EndNoteBibliography"/>
        <w:ind w:left="720" w:hanging="720"/>
      </w:pPr>
      <w:r w:rsidRPr="00485A47">
        <w:t xml:space="preserve">Tang, J., Alelyani, S., &amp; Liu, H. (2014). Feature selection for classification: A review. </w:t>
      </w:r>
      <w:r w:rsidRPr="00485A47">
        <w:rPr>
          <w:i/>
        </w:rPr>
        <w:lastRenderedPageBreak/>
        <w:t>Data classification: Algorithms and applications</w:t>
      </w:r>
      <w:r w:rsidRPr="00485A47">
        <w:t xml:space="preserve">, 37. </w:t>
      </w:r>
    </w:p>
    <w:p w14:paraId="0AC6ED19" w14:textId="77777777" w:rsidR="00485A47" w:rsidRPr="00485A47" w:rsidRDefault="00485A47" w:rsidP="00485A47">
      <w:pPr>
        <w:pStyle w:val="EndNoteBibliography"/>
        <w:ind w:left="720" w:hanging="720"/>
      </w:pPr>
      <w:r w:rsidRPr="00485A47">
        <w:t xml:space="preserve">Tatsuoka, M. M., &amp; Tiedeman, D. V. (1954). Chapter iv: Discriminant analysis. </w:t>
      </w:r>
      <w:r w:rsidRPr="00485A47">
        <w:rPr>
          <w:i/>
        </w:rPr>
        <w:t>Review of Educational Research</w:t>
      </w:r>
      <w:r w:rsidRPr="00485A47">
        <w:t>,</w:t>
      </w:r>
      <w:r w:rsidRPr="00485A47">
        <w:rPr>
          <w:i/>
        </w:rPr>
        <w:t xml:space="preserve"> 24</w:t>
      </w:r>
      <w:r w:rsidRPr="00485A47">
        <w:t xml:space="preserve">(5), 402-420. </w:t>
      </w:r>
    </w:p>
    <w:p w14:paraId="0741FDD9" w14:textId="77777777" w:rsidR="00485A47" w:rsidRPr="00485A47" w:rsidRDefault="00485A47" w:rsidP="00485A47">
      <w:pPr>
        <w:pStyle w:val="EndNoteBibliography"/>
        <w:ind w:left="720" w:hanging="720"/>
      </w:pPr>
      <w:r w:rsidRPr="00485A47">
        <w:t xml:space="preserve">Torgerson, W. S. (1952). Multidimensional scaling: I. Theory and method. </w:t>
      </w:r>
      <w:r w:rsidRPr="00485A47">
        <w:rPr>
          <w:i/>
        </w:rPr>
        <w:t>Psychometrika</w:t>
      </w:r>
      <w:r w:rsidRPr="00485A47">
        <w:t>,</w:t>
      </w:r>
      <w:r w:rsidRPr="00485A47">
        <w:rPr>
          <w:i/>
        </w:rPr>
        <w:t xml:space="preserve"> 17</w:t>
      </w:r>
      <w:r w:rsidRPr="00485A47">
        <w:t xml:space="preserve">(4), 401-419. </w:t>
      </w:r>
    </w:p>
    <w:p w14:paraId="2633D3A9" w14:textId="77777777" w:rsidR="00485A47" w:rsidRPr="00485A47" w:rsidRDefault="00485A47" w:rsidP="00485A47">
      <w:pPr>
        <w:pStyle w:val="EndNoteBibliography"/>
        <w:ind w:left="720" w:hanging="720"/>
      </w:pPr>
      <w:r w:rsidRPr="00485A47">
        <w:t xml:space="preserve">Tukey, J. W. (1977). </w:t>
      </w:r>
      <w:r w:rsidRPr="00485A47">
        <w:rPr>
          <w:i/>
        </w:rPr>
        <w:t>Exploratory data analysis</w:t>
      </w:r>
      <w:r w:rsidRPr="00485A47">
        <w:t xml:space="preserve"> (Vol. 2). Reading, MA. </w:t>
      </w:r>
    </w:p>
    <w:p w14:paraId="1A94CEAD" w14:textId="77777777" w:rsidR="00485A47" w:rsidRPr="00485A47" w:rsidRDefault="00485A47" w:rsidP="00485A47">
      <w:pPr>
        <w:pStyle w:val="EndNoteBibliography"/>
        <w:ind w:left="720" w:hanging="720"/>
      </w:pPr>
      <w:r w:rsidRPr="00485A47">
        <w:t xml:space="preserve">Uyar, A., Bener, A., Ciray, H. N., &amp; Bahceci, M. (2009). A frequency based encoding technique for transformation of categorical variables in mixed IVF dataset. 2009 Annual International Conference of the IEEE Engineering in Medicine and Biology Society, </w:t>
      </w:r>
    </w:p>
    <w:p w14:paraId="25452C5B" w14:textId="77777777" w:rsidR="00485A47" w:rsidRPr="00485A47" w:rsidRDefault="00485A47" w:rsidP="00485A47">
      <w:pPr>
        <w:pStyle w:val="EndNoteBibliography"/>
        <w:ind w:left="720" w:hanging="720"/>
      </w:pPr>
      <w:r w:rsidRPr="00485A47">
        <w:t xml:space="preserve">Van der Maaten, L., &amp; Hinton, G. (2008). Visualizing data using t-SNE. </w:t>
      </w:r>
      <w:r w:rsidRPr="00485A47">
        <w:rPr>
          <w:i/>
        </w:rPr>
        <w:t>Journal of machine learning research</w:t>
      </w:r>
      <w:r w:rsidRPr="00485A47">
        <w:t>,</w:t>
      </w:r>
      <w:r w:rsidRPr="00485A47">
        <w:rPr>
          <w:i/>
        </w:rPr>
        <w:t xml:space="preserve"> 9</w:t>
      </w:r>
      <w:r w:rsidRPr="00485A47">
        <w:t xml:space="preserve">(11). </w:t>
      </w:r>
    </w:p>
    <w:p w14:paraId="06582253" w14:textId="77777777" w:rsidR="00485A47" w:rsidRPr="00485A47" w:rsidRDefault="00485A47" w:rsidP="00485A47">
      <w:pPr>
        <w:pStyle w:val="EndNoteBibliography"/>
        <w:ind w:left="720" w:hanging="720"/>
      </w:pPr>
      <w:r w:rsidRPr="00485A47">
        <w:t xml:space="preserve">Verleysen, M., &amp; François, D. (2005). The curse of dimensionality in data mining and time series prediction. International work-conference on artificial neural networks, </w:t>
      </w:r>
    </w:p>
    <w:p w14:paraId="1804C3D4" w14:textId="7E769268" w:rsidR="00485A47" w:rsidRDefault="00485A47" w:rsidP="00485A47">
      <w:pPr>
        <w:pStyle w:val="EndNoteBibliography"/>
        <w:ind w:left="720" w:hanging="720"/>
      </w:pPr>
      <w:r w:rsidRPr="00485A47">
        <w:t xml:space="preserve">Walter, S. D., Feinstein, A. R., &amp; Wells, C. K. (1987). Coding ordinal independent variables in multiple regression analyses. </w:t>
      </w:r>
      <w:r w:rsidRPr="00485A47">
        <w:rPr>
          <w:i/>
        </w:rPr>
        <w:t>American Journal of Epidemiology</w:t>
      </w:r>
      <w:r w:rsidRPr="00485A47">
        <w:t>,</w:t>
      </w:r>
      <w:r w:rsidRPr="00485A47">
        <w:rPr>
          <w:i/>
        </w:rPr>
        <w:t xml:space="preserve"> 125</w:t>
      </w:r>
      <w:r w:rsidRPr="00485A47">
        <w:t xml:space="preserve">(2), 319-323. </w:t>
      </w:r>
    </w:p>
    <w:p w14:paraId="25DBA23C" w14:textId="77777777" w:rsidR="00266B70" w:rsidRPr="00485A47" w:rsidRDefault="00266B70" w:rsidP="00485A47">
      <w:pPr>
        <w:pStyle w:val="EndNoteBibliography"/>
        <w:ind w:left="720" w:hanging="720"/>
        <w:rPr>
          <w:rFonts w:hint="eastAsia"/>
        </w:rPr>
      </w:pPr>
    </w:p>
    <w:p w14:paraId="2F91C11B" w14:textId="77777777" w:rsidR="00B211F0" w:rsidRDefault="00FE4628" w:rsidP="00FE4628">
      <w:pPr>
        <w:ind w:firstLine="0"/>
        <w:sectPr w:rsidR="00B211F0" w:rsidSect="001C456D">
          <w:footerReference w:type="default" r:id="rId103"/>
          <w:pgSz w:w="11906" w:h="16838" w:code="9"/>
          <w:pgMar w:top="1701" w:right="1701" w:bottom="1134" w:left="1701" w:header="720" w:footer="476" w:gutter="0"/>
          <w:pgNumType w:start="1"/>
          <w:cols w:space="720"/>
          <w:docGrid w:type="lines" w:linePitch="360"/>
        </w:sectPr>
      </w:pPr>
      <w:r>
        <w:fldChar w:fldCharType="end"/>
      </w:r>
      <w:r w:rsidR="00486926">
        <w:br w:type="page"/>
      </w:r>
    </w:p>
    <w:p w14:paraId="3DF75085" w14:textId="3BDB3F07" w:rsidR="00793819" w:rsidRDefault="00486926" w:rsidP="00793819">
      <w:pPr>
        <w:pStyle w:val="1"/>
        <w:numPr>
          <w:ilvl w:val="0"/>
          <w:numId w:val="0"/>
        </w:numPr>
        <w:rPr>
          <w:rFonts w:hint="eastAsia"/>
        </w:rPr>
      </w:pPr>
      <w:bookmarkStart w:id="367" w:name="_Toc122553177"/>
      <w:bookmarkStart w:id="368" w:name="_Toc123328485"/>
      <w:r>
        <w:rPr>
          <w:rFonts w:hint="eastAsia"/>
        </w:rPr>
        <w:lastRenderedPageBreak/>
        <w:t>附錄</w:t>
      </w:r>
      <w:r>
        <w:rPr>
          <w:rFonts w:hint="eastAsia"/>
        </w:rPr>
        <w:t xml:space="preserve"> </w:t>
      </w:r>
      <w:r w:rsidR="0077172A">
        <w:t>A</w:t>
      </w:r>
      <w:bookmarkEnd w:id="367"/>
      <w:bookmarkEnd w:id="368"/>
    </w:p>
    <w:p w14:paraId="75FF4F6D" w14:textId="4C9C7806" w:rsidR="00793819" w:rsidRDefault="00793819" w:rsidP="00793819">
      <w:pPr>
        <w:pStyle w:val="af5"/>
        <w:keepNext/>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F76BC5">
        <w:rPr>
          <w:noProof/>
        </w:rPr>
        <w:t>1</w:t>
      </w:r>
      <w:r>
        <w:fldChar w:fldCharType="end"/>
      </w:r>
      <w:r w:rsidR="006B5F7E">
        <w:rPr>
          <w:rFonts w:hint="eastAsia"/>
        </w:rPr>
        <w:t xml:space="preserve"> </w:t>
      </w:r>
      <w:r w:rsidR="006B5F7E" w:rsidRPr="002C755A">
        <w:rPr>
          <w:rFonts w:hint="eastAsia"/>
        </w:rPr>
        <w:t>連續資料集一</w:t>
      </w:r>
      <w:r w:rsidR="006B5F7E">
        <w:rPr>
          <w:rFonts w:hint="eastAsia"/>
        </w:rPr>
        <w:t>，</w:t>
      </w:r>
      <w:r w:rsidR="008E62E5">
        <w:rPr>
          <w:rFonts w:hint="eastAsia"/>
        </w:rPr>
        <w:t>4-</w:t>
      </w:r>
      <w:r w:rsidR="008E62E5">
        <w:t>folds</w:t>
      </w:r>
      <w:r w:rsidR="008E62E5">
        <w:rPr>
          <w:rFonts w:hint="eastAsia"/>
        </w:rPr>
        <w:t>驗證下</w:t>
      </w:r>
      <w:r w:rsidR="006B5F7E">
        <w:rPr>
          <w:rFonts w:hint="eastAsia"/>
        </w:rPr>
        <w:t>於不同二元特徵個數下的</w:t>
      </w:r>
      <w:r w:rsidR="006B5F7E">
        <w:t xml:space="preserve">f1 </w:t>
      </w:r>
      <w:r w:rsidR="006B5F7E">
        <w:rPr>
          <w:rFonts w:hint="eastAsia"/>
        </w:rPr>
        <w:t>s</w:t>
      </w:r>
      <w:r w:rsidR="006B5F7E">
        <w:t>core</w:t>
      </w:r>
      <w:r w:rsidR="006B5F7E">
        <w:rPr>
          <w:rFonts w:hint="eastAsia"/>
        </w:rPr>
        <w:t>平均。</w:t>
      </w:r>
    </w:p>
    <w:p w14:paraId="05394F62" w14:textId="2159DB69" w:rsidR="00F85191" w:rsidRDefault="00266B70" w:rsidP="00793819">
      <w:pPr>
        <w:pStyle w:val="aff5"/>
      </w:pPr>
      <w:r w:rsidRPr="00F85191">
        <w:drawing>
          <wp:inline distT="0" distB="0" distL="0" distR="0" wp14:anchorId="1B6C4B3D" wp14:editId="6561BF1D">
            <wp:extent cx="6480000" cy="7409415"/>
            <wp:effectExtent l="0" t="0" r="0" b="127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6480000" cy="7409415"/>
                    </a:xfrm>
                    <a:prstGeom prst="rect">
                      <a:avLst/>
                    </a:prstGeom>
                    <a:noFill/>
                  </pic:spPr>
                </pic:pic>
              </a:graphicData>
            </a:graphic>
          </wp:inline>
        </w:drawing>
      </w:r>
    </w:p>
    <w:p w14:paraId="77AEEC23" w14:textId="22084371" w:rsidR="006B5F7E" w:rsidRDefault="006B5F7E" w:rsidP="006B5F7E">
      <w:pPr>
        <w:pStyle w:val="af5"/>
        <w:keepNext/>
      </w:pPr>
      <w:r>
        <w:rPr>
          <w:rFonts w:hint="eastAsia"/>
        </w:rPr>
        <w:lastRenderedPageBreak/>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F76BC5">
        <w:rPr>
          <w:noProof/>
        </w:rPr>
        <w:t>2</w:t>
      </w:r>
      <w:r>
        <w:fldChar w:fldCharType="end"/>
      </w:r>
      <w:r>
        <w:t xml:space="preserve"> </w:t>
      </w:r>
      <w:r w:rsidRPr="002C755A">
        <w:rPr>
          <w:rFonts w:hint="eastAsia"/>
        </w:rPr>
        <w:t>連續資料集</w:t>
      </w:r>
      <w:r>
        <w:rPr>
          <w:rFonts w:hint="eastAsia"/>
        </w:rPr>
        <w:t>二，</w:t>
      </w:r>
      <w:r w:rsidR="008E62E5">
        <w:rPr>
          <w:rFonts w:hint="eastAsia"/>
        </w:rPr>
        <w:t>4-</w:t>
      </w:r>
      <w:r w:rsidR="008E62E5">
        <w:t>folds</w:t>
      </w:r>
      <w:r w:rsidR="008E62E5">
        <w:rPr>
          <w:rFonts w:hint="eastAsia"/>
        </w:rPr>
        <w:t>驗證下</w:t>
      </w:r>
      <w:r>
        <w:rPr>
          <w:rFonts w:hint="eastAsia"/>
        </w:rPr>
        <w:t>於不同二元特徵個數下的</w:t>
      </w:r>
      <w:r>
        <w:t xml:space="preserve">f1 </w:t>
      </w:r>
      <w:r>
        <w:rPr>
          <w:rFonts w:hint="eastAsia"/>
        </w:rPr>
        <w:t>s</w:t>
      </w:r>
      <w:r>
        <w:t>core</w:t>
      </w:r>
      <w:r>
        <w:rPr>
          <w:rFonts w:hint="eastAsia"/>
        </w:rPr>
        <w:t>平均。</w:t>
      </w:r>
    </w:p>
    <w:p w14:paraId="0F43097D" w14:textId="05A48067" w:rsidR="006B5F7E" w:rsidRDefault="006B5F7E" w:rsidP="006B5F7E">
      <w:pPr>
        <w:pStyle w:val="aa"/>
      </w:pPr>
      <w:r>
        <w:rPr>
          <w:noProof/>
        </w:rPr>
        <w:drawing>
          <wp:inline distT="0" distB="0" distL="0" distR="0" wp14:anchorId="1735AAFA" wp14:editId="4403C47A">
            <wp:extent cx="6480000" cy="7409415"/>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6480000" cy="7409415"/>
                    </a:xfrm>
                    <a:prstGeom prst="rect">
                      <a:avLst/>
                    </a:prstGeom>
                    <a:noFill/>
                  </pic:spPr>
                </pic:pic>
              </a:graphicData>
            </a:graphic>
          </wp:inline>
        </w:drawing>
      </w:r>
    </w:p>
    <w:p w14:paraId="59190682" w14:textId="037A55C0" w:rsidR="00810CC4" w:rsidRDefault="00810CC4" w:rsidP="00810CC4">
      <w:pPr>
        <w:pStyle w:val="af5"/>
        <w:keepNext/>
      </w:pPr>
      <w:r>
        <w:rPr>
          <w:rFonts w:hint="eastAsia"/>
        </w:rPr>
        <w:lastRenderedPageBreak/>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F76BC5">
        <w:rPr>
          <w:noProof/>
        </w:rPr>
        <w:t>3</w:t>
      </w:r>
      <w:r>
        <w:fldChar w:fldCharType="end"/>
      </w:r>
      <w:r w:rsidRPr="002C755A">
        <w:rPr>
          <w:rFonts w:hint="eastAsia"/>
        </w:rPr>
        <w:t>連續資料集</w:t>
      </w:r>
      <w:proofErr w:type="gramStart"/>
      <w:r>
        <w:rPr>
          <w:rFonts w:hint="eastAsia"/>
        </w:rPr>
        <w:t>三</w:t>
      </w:r>
      <w:proofErr w:type="gramEnd"/>
      <w:r>
        <w:rPr>
          <w:rFonts w:hint="eastAsia"/>
        </w:rPr>
        <w:t>，</w:t>
      </w:r>
      <w:r w:rsidR="008E62E5">
        <w:rPr>
          <w:rFonts w:hint="eastAsia"/>
        </w:rPr>
        <w:t>4-</w:t>
      </w:r>
      <w:r w:rsidR="008E62E5">
        <w:t>folds</w:t>
      </w:r>
      <w:r w:rsidR="008E62E5">
        <w:rPr>
          <w:rFonts w:hint="eastAsia"/>
        </w:rPr>
        <w:t>驗證下於</w:t>
      </w:r>
      <w:r>
        <w:rPr>
          <w:rFonts w:hint="eastAsia"/>
        </w:rPr>
        <w:t>不同二元特徵個數下的</w:t>
      </w:r>
      <w:r>
        <w:t xml:space="preserve">f1 </w:t>
      </w:r>
      <w:r>
        <w:rPr>
          <w:rFonts w:hint="eastAsia"/>
        </w:rPr>
        <w:t>s</w:t>
      </w:r>
      <w:r>
        <w:t>core</w:t>
      </w:r>
      <w:r>
        <w:rPr>
          <w:rFonts w:hint="eastAsia"/>
        </w:rPr>
        <w:t>平均。</w:t>
      </w:r>
    </w:p>
    <w:p w14:paraId="12DEA632" w14:textId="5364CF06" w:rsidR="00810CC4" w:rsidRDefault="00810CC4" w:rsidP="00810CC4">
      <w:pPr>
        <w:pStyle w:val="ab"/>
      </w:pPr>
      <w:r>
        <w:rPr>
          <w:noProof/>
        </w:rPr>
        <w:drawing>
          <wp:inline distT="0" distB="0" distL="0" distR="0" wp14:anchorId="4C82A1A9" wp14:editId="7E0340FA">
            <wp:extent cx="6480000" cy="7409415"/>
            <wp:effectExtent l="0" t="0" r="0" b="127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6480000" cy="7409415"/>
                    </a:xfrm>
                    <a:prstGeom prst="rect">
                      <a:avLst/>
                    </a:prstGeom>
                    <a:noFill/>
                  </pic:spPr>
                </pic:pic>
              </a:graphicData>
            </a:graphic>
          </wp:inline>
        </w:drawing>
      </w:r>
    </w:p>
    <w:p w14:paraId="4F134ADD" w14:textId="71D5DD41" w:rsidR="004A4425" w:rsidRDefault="004A4425" w:rsidP="004A4425">
      <w:pPr>
        <w:pStyle w:val="af5"/>
        <w:keepNext/>
        <w:rPr>
          <w:rFonts w:hint="eastAsia"/>
        </w:rPr>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F76BC5">
        <w:rPr>
          <w:noProof/>
        </w:rPr>
        <w:t>4</w:t>
      </w:r>
      <w:r>
        <w:fldChar w:fldCharType="end"/>
      </w:r>
      <w:r>
        <w:rPr>
          <w:rFonts w:hint="eastAsia"/>
        </w:rPr>
        <w:t xml:space="preserve"> </w:t>
      </w:r>
      <w:r>
        <w:t xml:space="preserve"> </w:t>
      </w:r>
      <w:r>
        <w:rPr>
          <w:rFonts w:hint="eastAsia"/>
        </w:rPr>
        <w:t>Kag</w:t>
      </w:r>
      <w:r>
        <w:t>gle</w:t>
      </w:r>
      <w:r>
        <w:rPr>
          <w:rFonts w:hint="eastAsia"/>
        </w:rPr>
        <w:t>資料集，</w:t>
      </w:r>
      <w:r>
        <w:rPr>
          <w:rFonts w:hint="eastAsia"/>
        </w:rPr>
        <w:t>4-</w:t>
      </w:r>
      <w:r>
        <w:t>folds</w:t>
      </w:r>
      <w:r>
        <w:rPr>
          <w:rFonts w:hint="eastAsia"/>
        </w:rPr>
        <w:t>驗證下的召回率、準確率與</w:t>
      </w:r>
      <w:r>
        <w:rPr>
          <w:rFonts w:hint="eastAsia"/>
        </w:rPr>
        <w:t>F</w:t>
      </w:r>
      <w:r>
        <w:t>1</w:t>
      </w:r>
      <w:r>
        <w:rPr>
          <w:rFonts w:hint="eastAsia"/>
        </w:rPr>
        <w:t xml:space="preserve"> s</w:t>
      </w:r>
      <w:r>
        <w:t>core</w:t>
      </w:r>
      <w:r>
        <w:rPr>
          <w:rFonts w:hint="eastAsia"/>
        </w:rPr>
        <w:t>。</w:t>
      </w:r>
    </w:p>
    <w:p w14:paraId="5D670E4B" w14:textId="11415442" w:rsidR="00756B79" w:rsidRDefault="00756B79" w:rsidP="00756B79">
      <w:pPr>
        <w:pStyle w:val="aa"/>
      </w:pPr>
      <w:r>
        <w:rPr>
          <w:noProof/>
        </w:rPr>
        <w:drawing>
          <wp:inline distT="0" distB="0" distL="0" distR="0" wp14:anchorId="66D9C9C0" wp14:editId="487F4B43">
            <wp:extent cx="6479124" cy="1074997"/>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6479124" cy="1074997"/>
                    </a:xfrm>
                    <a:prstGeom prst="rect">
                      <a:avLst/>
                    </a:prstGeom>
                    <a:noFill/>
                  </pic:spPr>
                </pic:pic>
              </a:graphicData>
            </a:graphic>
          </wp:inline>
        </w:drawing>
      </w:r>
    </w:p>
    <w:p w14:paraId="70347469" w14:textId="1FBD12F8" w:rsidR="004A4425" w:rsidRDefault="004A4425" w:rsidP="004A4425">
      <w:pPr>
        <w:pStyle w:val="af5"/>
        <w:keepNext/>
      </w:pPr>
      <w:r>
        <w:rPr>
          <w:rFonts w:hint="eastAsia"/>
        </w:rPr>
        <w:lastRenderedPageBreak/>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F76BC5">
        <w:rPr>
          <w:noProof/>
        </w:rPr>
        <w:t>5</w:t>
      </w:r>
      <w:r>
        <w:fldChar w:fldCharType="end"/>
      </w:r>
      <w:r>
        <w:rPr>
          <w:rFonts w:hint="eastAsia"/>
        </w:rPr>
        <w:t xml:space="preserve">  UCI</w:t>
      </w:r>
      <w:r>
        <w:rPr>
          <w:rFonts w:hint="eastAsia"/>
        </w:rPr>
        <w:t>資料集，</w:t>
      </w:r>
      <w:r>
        <w:rPr>
          <w:rFonts w:hint="eastAsia"/>
        </w:rPr>
        <w:t>4-</w:t>
      </w:r>
      <w:r>
        <w:t>folds</w:t>
      </w:r>
      <w:r>
        <w:rPr>
          <w:rFonts w:hint="eastAsia"/>
        </w:rPr>
        <w:t>驗證下的召回率、準確率與</w:t>
      </w:r>
      <w:r>
        <w:rPr>
          <w:rFonts w:hint="eastAsia"/>
        </w:rPr>
        <w:t>F</w:t>
      </w:r>
      <w:r>
        <w:t>1</w:t>
      </w:r>
      <w:r>
        <w:rPr>
          <w:rFonts w:hint="eastAsia"/>
        </w:rPr>
        <w:t xml:space="preserve"> s</w:t>
      </w:r>
      <w:r>
        <w:t>core</w:t>
      </w:r>
      <w:r>
        <w:rPr>
          <w:rFonts w:hint="eastAsia"/>
        </w:rPr>
        <w:t>。</w:t>
      </w:r>
    </w:p>
    <w:p w14:paraId="124A110A" w14:textId="354381AA" w:rsidR="004A4425" w:rsidRPr="004A4425" w:rsidRDefault="004A4425" w:rsidP="004A4425">
      <w:pPr>
        <w:pStyle w:val="aa"/>
        <w:rPr>
          <w:rFonts w:hint="eastAsia"/>
        </w:rPr>
      </w:pPr>
      <w:r>
        <w:rPr>
          <w:noProof/>
        </w:rPr>
        <w:drawing>
          <wp:inline distT="0" distB="0" distL="0" distR="0" wp14:anchorId="10DE89BD" wp14:editId="354DD935">
            <wp:extent cx="6479124" cy="1074997"/>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6479124" cy="1074997"/>
                    </a:xfrm>
                    <a:prstGeom prst="rect">
                      <a:avLst/>
                    </a:prstGeom>
                    <a:noFill/>
                  </pic:spPr>
                </pic:pic>
              </a:graphicData>
            </a:graphic>
          </wp:inline>
        </w:drawing>
      </w:r>
    </w:p>
    <w:sectPr w:rsidR="004A4425" w:rsidRPr="004A4425" w:rsidSect="00266B70">
      <w:pgSz w:w="11906" w:h="16838" w:code="9"/>
      <w:pgMar w:top="720" w:right="720" w:bottom="720" w:left="720" w:header="720" w:footer="476" w:gutter="0"/>
      <w:pgNumType w:start="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0" w:author="TerryYang" w:date="2022-12-21T22:13:00Z" w:initials="T">
    <w:p w14:paraId="64D3DD95" w14:textId="7C447F74" w:rsidR="00F76BC5" w:rsidRDefault="00F76BC5">
      <w:pPr>
        <w:pStyle w:val="aff"/>
      </w:pPr>
      <w:r>
        <w:rPr>
          <w:rStyle w:val="afe"/>
        </w:rPr>
        <w:annotationRef/>
      </w:r>
      <w:r>
        <w:rPr>
          <w:rFonts w:hint="eastAsia"/>
        </w:rPr>
        <w:t>移置第四章節序</w:t>
      </w:r>
    </w:p>
  </w:comment>
  <w:comment w:id="231" w:author="Jakey Blue" w:date="2022-12-23T09:12:00Z" w:initials="JB">
    <w:p w14:paraId="7CE27E3D" w14:textId="77777777" w:rsidR="00F76BC5" w:rsidRDefault="00F76BC5" w:rsidP="00E000F8">
      <w:pPr>
        <w:pStyle w:val="aff"/>
        <w:ind w:firstLine="0"/>
      </w:pPr>
      <w:r>
        <w:rPr>
          <w:rStyle w:val="afe"/>
        </w:rPr>
        <w:annotationRef/>
      </w:r>
      <w:r>
        <w:t>OK</w:t>
      </w:r>
    </w:p>
  </w:comment>
  <w:comment w:id="312" w:author="TerryYang" w:date="2022-12-21T22:13:00Z" w:initials="T">
    <w:p w14:paraId="5673D624" w14:textId="2E9ABF1B" w:rsidR="00F76BC5" w:rsidRDefault="00F76BC5">
      <w:pPr>
        <w:pStyle w:val="aff"/>
      </w:pPr>
      <w:r>
        <w:rPr>
          <w:rStyle w:val="afe"/>
        </w:rPr>
        <w:annotationRef/>
      </w:r>
      <w:r>
        <w:rPr>
          <w:rFonts w:hint="eastAsia"/>
          <w:noProof/>
        </w:rPr>
        <w:t>尚缺簡單的資料集</w:t>
      </w:r>
      <w:r>
        <w:rPr>
          <w:rFonts w:hint="eastAsia"/>
          <w:noProof/>
        </w:rPr>
        <w:t>t</w:t>
      </w:r>
      <w:r>
        <w:rPr>
          <w:noProof/>
        </w:rPr>
        <w:t xml:space="preserve">able </w:t>
      </w:r>
      <w:r>
        <w:rPr>
          <w:rFonts w:hint="eastAsia"/>
          <w:noProof/>
        </w:rPr>
        <w:t>v</w:t>
      </w:r>
      <w:r>
        <w:rPr>
          <w:noProof/>
        </w:rPr>
        <w:t>iew</w:t>
      </w:r>
      <w:r>
        <w:rPr>
          <w:rFonts w:hint="eastAsia"/>
          <w:noProof/>
        </w:rPr>
        <w:t>，顯示類別資料</w:t>
      </w:r>
    </w:p>
  </w:comment>
  <w:comment w:id="326" w:author="TerryYang" w:date="2022-12-21T22:15:00Z" w:initials="T">
    <w:p w14:paraId="1594C385" w14:textId="4A6D1085" w:rsidR="00F76BC5" w:rsidRDefault="00F76BC5">
      <w:pPr>
        <w:pStyle w:val="aff"/>
      </w:pPr>
      <w:r>
        <w:rPr>
          <w:rStyle w:val="afe"/>
        </w:rPr>
        <w:annotationRef/>
      </w:r>
      <w:r>
        <w:rPr>
          <w:rFonts w:hint="eastAsia"/>
          <w:noProof/>
        </w:rPr>
        <w:t>尚缺簡單的資料集</w:t>
      </w:r>
      <w:r>
        <w:rPr>
          <w:rFonts w:hint="eastAsia"/>
          <w:noProof/>
        </w:rPr>
        <w:t>t</w:t>
      </w:r>
      <w:r>
        <w:rPr>
          <w:noProof/>
        </w:rPr>
        <w:t xml:space="preserve">able </w:t>
      </w:r>
      <w:r>
        <w:rPr>
          <w:rFonts w:hint="eastAsia"/>
          <w:noProof/>
        </w:rPr>
        <w:t>v</w:t>
      </w:r>
      <w:r>
        <w:rPr>
          <w:noProof/>
        </w:rPr>
        <w:t>iew</w:t>
      </w:r>
      <w:r>
        <w:rPr>
          <w:rFonts w:hint="eastAsia"/>
          <w:noProof/>
        </w:rPr>
        <w:t>，顯示類別資料</w:t>
      </w:r>
    </w:p>
  </w:comment>
  <w:comment w:id="366" w:author="Jakey Blue" w:date="2022-12-23T10:48:00Z" w:initials="JB">
    <w:p w14:paraId="4A28147F" w14:textId="77777777" w:rsidR="00F76BC5" w:rsidRDefault="00F76BC5" w:rsidP="00B17852">
      <w:pPr>
        <w:pStyle w:val="aff"/>
        <w:ind w:firstLine="0"/>
      </w:pPr>
      <w:r>
        <w:rPr>
          <w:rStyle w:val="afe"/>
        </w:rPr>
        <w:annotationRef/>
      </w:r>
      <w:r>
        <w:t>Missing some?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D3DD95" w15:done="0"/>
  <w15:commentEx w15:paraId="7CE27E3D" w15:paraIdParent="64D3DD95" w15:done="0"/>
  <w15:commentEx w15:paraId="5673D624" w15:done="0"/>
  <w15:commentEx w15:paraId="1594C385" w15:done="0"/>
  <w15:commentEx w15:paraId="4A28147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FEF8A" w16cex:dateUtc="2022-12-23T01:12:00Z"/>
  <w16cex:commentExtensible w16cex:durableId="275005F9" w16cex:dateUtc="2022-12-23T02: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D3DD95" w16cid:durableId="274E0388"/>
  <w16cid:commentId w16cid:paraId="7CE27E3D" w16cid:durableId="274FEF8A"/>
  <w16cid:commentId w16cid:paraId="5673D624" w16cid:durableId="274E03A5"/>
  <w16cid:commentId w16cid:paraId="1594C385" w16cid:durableId="274E03F8"/>
  <w16cid:commentId w16cid:paraId="4A28147F" w16cid:durableId="275005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83694A" w14:textId="77777777" w:rsidR="004809B0" w:rsidRDefault="004809B0" w:rsidP="00052E2E">
      <w:pPr>
        <w:spacing w:line="240" w:lineRule="auto"/>
      </w:pPr>
      <w:r>
        <w:separator/>
      </w:r>
    </w:p>
  </w:endnote>
  <w:endnote w:type="continuationSeparator" w:id="0">
    <w:p w14:paraId="00AB4F2C" w14:textId="77777777" w:rsidR="004809B0" w:rsidRDefault="004809B0" w:rsidP="00052E2E">
      <w:pPr>
        <w:spacing w:line="240" w:lineRule="auto"/>
      </w:pPr>
      <w:r>
        <w:continuationSeparator/>
      </w:r>
    </w:p>
  </w:endnote>
  <w:endnote w:type="continuationNotice" w:id="1">
    <w:p w14:paraId="3FE5BD3B" w14:textId="77777777" w:rsidR="004809B0" w:rsidRDefault="004809B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370736"/>
      <w:docPartObj>
        <w:docPartGallery w:val="Page Numbers (Bottom of Page)"/>
        <w:docPartUnique/>
      </w:docPartObj>
    </w:sdtPr>
    <w:sdtEndPr>
      <w:rPr>
        <w:noProof/>
      </w:rPr>
    </w:sdtEndPr>
    <w:sdtContent>
      <w:p w14:paraId="7A77156C" w14:textId="77777777" w:rsidR="00F76BC5" w:rsidRDefault="00F76BC5" w:rsidP="00B80D9E">
        <w:pPr>
          <w:pStyle w:val="a8"/>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2671170"/>
      <w:docPartObj>
        <w:docPartGallery w:val="Page Numbers (Bottom of Page)"/>
        <w:docPartUnique/>
      </w:docPartObj>
    </w:sdtPr>
    <w:sdtContent>
      <w:p w14:paraId="68E5F3A0" w14:textId="241228EC" w:rsidR="00F76BC5" w:rsidRDefault="00F76BC5" w:rsidP="001C456D">
        <w:pPr>
          <w:pStyle w:val="a8"/>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910B82" w14:textId="77777777" w:rsidR="004809B0" w:rsidRDefault="004809B0" w:rsidP="00052E2E">
      <w:pPr>
        <w:spacing w:line="240" w:lineRule="auto"/>
      </w:pPr>
      <w:r>
        <w:separator/>
      </w:r>
    </w:p>
  </w:footnote>
  <w:footnote w:type="continuationSeparator" w:id="0">
    <w:p w14:paraId="2A8100F2" w14:textId="77777777" w:rsidR="004809B0" w:rsidRDefault="004809B0" w:rsidP="00052E2E">
      <w:pPr>
        <w:spacing w:line="240" w:lineRule="auto"/>
      </w:pPr>
      <w:r>
        <w:continuationSeparator/>
      </w:r>
    </w:p>
  </w:footnote>
  <w:footnote w:type="continuationNotice" w:id="1">
    <w:p w14:paraId="5E373938" w14:textId="77777777" w:rsidR="004809B0" w:rsidRDefault="004809B0">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0631CF"/>
    <w:multiLevelType w:val="hybridMultilevel"/>
    <w:tmpl w:val="FA622B4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 w15:restartNumberingAfterBreak="0">
    <w:nsid w:val="31BA753F"/>
    <w:multiLevelType w:val="hybridMultilevel"/>
    <w:tmpl w:val="9BA2444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 w15:restartNumberingAfterBreak="0">
    <w:nsid w:val="35BF2526"/>
    <w:multiLevelType w:val="hybridMultilevel"/>
    <w:tmpl w:val="B0925386"/>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3" w15:restartNumberingAfterBreak="0">
    <w:nsid w:val="3A6F6821"/>
    <w:multiLevelType w:val="hybridMultilevel"/>
    <w:tmpl w:val="051ECD8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4" w15:restartNumberingAfterBreak="0">
    <w:nsid w:val="3C874FBF"/>
    <w:multiLevelType w:val="hybridMultilevel"/>
    <w:tmpl w:val="4D400F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EB1506D"/>
    <w:multiLevelType w:val="hybridMultilevel"/>
    <w:tmpl w:val="6DCEE62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41B749F6"/>
    <w:multiLevelType w:val="hybridMultilevel"/>
    <w:tmpl w:val="43487D4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7" w15:restartNumberingAfterBreak="0">
    <w:nsid w:val="42FA43C4"/>
    <w:multiLevelType w:val="hybridMultilevel"/>
    <w:tmpl w:val="D7B870E0"/>
    <w:lvl w:ilvl="0" w:tplc="C5803E50">
      <w:start w:val="1"/>
      <w:numFmt w:val="taiwaneseCountingThousand"/>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40F3888"/>
    <w:multiLevelType w:val="hybridMultilevel"/>
    <w:tmpl w:val="971CB8D6"/>
    <w:lvl w:ilvl="0" w:tplc="15F22FAE">
      <w:start w:val="1"/>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60F6DEA"/>
    <w:multiLevelType w:val="hybridMultilevel"/>
    <w:tmpl w:val="DEE48D0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0" w15:restartNumberingAfterBreak="0">
    <w:nsid w:val="4782069E"/>
    <w:multiLevelType w:val="hybridMultilevel"/>
    <w:tmpl w:val="2EB09F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0C185C"/>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4E585474"/>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581F5BC5"/>
    <w:multiLevelType w:val="hybridMultilevel"/>
    <w:tmpl w:val="0538AC7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4350624"/>
    <w:multiLevelType w:val="hybridMultilevel"/>
    <w:tmpl w:val="7BC0FED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5" w15:restartNumberingAfterBreak="0">
    <w:nsid w:val="66714E56"/>
    <w:multiLevelType w:val="hybridMultilevel"/>
    <w:tmpl w:val="289C7092"/>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6" w15:restartNumberingAfterBreak="0">
    <w:nsid w:val="6A8A6F09"/>
    <w:multiLevelType w:val="hybridMultilevel"/>
    <w:tmpl w:val="FDDA37B2"/>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7" w15:restartNumberingAfterBreak="0">
    <w:nsid w:val="6A977284"/>
    <w:multiLevelType w:val="hybridMultilevel"/>
    <w:tmpl w:val="2388938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8" w15:restartNumberingAfterBreak="0">
    <w:nsid w:val="6AB44C60"/>
    <w:multiLevelType w:val="hybridMultilevel"/>
    <w:tmpl w:val="6720D784"/>
    <w:lvl w:ilvl="0" w:tplc="B666EB8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B334F65"/>
    <w:multiLevelType w:val="multilevel"/>
    <w:tmpl w:val="1AE054AE"/>
    <w:lvl w:ilvl="0">
      <w:start w:val="1"/>
      <w:numFmt w:val="decimal"/>
      <w:pStyle w:val="1"/>
      <w:suff w:val="space"/>
      <w:lvlText w:val="%1"/>
      <w:lvlJc w:val="left"/>
      <w:pPr>
        <w:ind w:left="0" w:firstLine="0"/>
      </w:pPr>
      <w:rPr>
        <w:rFonts w:hint="eastAsia"/>
        <w:color w:val="FFFFFF" w:themeColor="background1"/>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b/>
        <w:i w:val="0"/>
        <w:sz w:val="24"/>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20" w15:restartNumberingAfterBreak="0">
    <w:nsid w:val="6D3A1CBD"/>
    <w:multiLevelType w:val="hybridMultilevel"/>
    <w:tmpl w:val="8842B0C4"/>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1" w15:restartNumberingAfterBreak="0">
    <w:nsid w:val="6DA23218"/>
    <w:multiLevelType w:val="hybridMultilevel"/>
    <w:tmpl w:val="2174BA44"/>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7F01107D"/>
    <w:multiLevelType w:val="hybridMultilevel"/>
    <w:tmpl w:val="947CD034"/>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num w:numId="1">
    <w:abstractNumId w:val="7"/>
  </w:num>
  <w:num w:numId="2">
    <w:abstractNumId w:val="8"/>
  </w:num>
  <w:num w:numId="3">
    <w:abstractNumId w:val="18"/>
  </w:num>
  <w:num w:numId="4">
    <w:abstractNumId w:val="12"/>
  </w:num>
  <w:num w:numId="5">
    <w:abstractNumId w:val="9"/>
  </w:num>
  <w:num w:numId="6">
    <w:abstractNumId w:val="22"/>
  </w:num>
  <w:num w:numId="7">
    <w:abstractNumId w:val="21"/>
  </w:num>
  <w:num w:numId="8">
    <w:abstractNumId w:val="10"/>
  </w:num>
  <w:num w:numId="9">
    <w:abstractNumId w:val="19"/>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6"/>
  </w:num>
  <w:num w:numId="13">
    <w:abstractNumId w:val="11"/>
  </w:num>
  <w:num w:numId="14">
    <w:abstractNumId w:val="19"/>
    <w:lvlOverride w:ilvl="0">
      <w:lvl w:ilvl="0">
        <w:start w:val="1"/>
        <w:numFmt w:val="decimal"/>
        <w:pStyle w:val="1"/>
        <w:suff w:val="space"/>
        <w:lvlText w:val="%1"/>
        <w:lvlJc w:val="left"/>
        <w:pPr>
          <w:ind w:left="0" w:firstLine="0"/>
        </w:pPr>
        <w:rPr>
          <w:rFonts w:hint="eastAsia"/>
          <w:color w:val="FFFFFF" w:themeColor="background1"/>
        </w:rPr>
      </w:lvl>
    </w:lvlOverride>
    <w:lvlOverride w:ilvl="1">
      <w:lvl w:ilvl="1">
        <w:start w:val="1"/>
        <w:numFmt w:val="decimal"/>
        <w:pStyle w:val="2"/>
        <w:suff w:val="space"/>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pStyle w:val="4"/>
        <w:lvlText w:val="%1.%2.%3.%4"/>
        <w:lvlJc w:val="left"/>
        <w:pPr>
          <w:ind w:left="0" w:firstLine="0"/>
        </w:pPr>
        <w:rPr>
          <w:rFonts w:hint="default"/>
          <w:b w:val="0"/>
          <w:i w:val="0"/>
          <w:sz w:val="24"/>
        </w:rPr>
      </w:lvl>
    </w:lvlOverride>
    <w:lvlOverride w:ilvl="4">
      <w:lvl w:ilvl="4">
        <w:start w:val="1"/>
        <w:numFmt w:val="none"/>
        <w:pStyle w:val="5"/>
        <w:suff w:val="nothing"/>
        <w:lvlText w:val=""/>
        <w:lvlJc w:val="left"/>
        <w:pPr>
          <w:ind w:left="2551" w:hanging="850"/>
        </w:pPr>
        <w:rPr>
          <w:rFonts w:hint="eastAsia"/>
        </w:rPr>
      </w:lvl>
    </w:lvlOverride>
    <w:lvlOverride w:ilvl="5">
      <w:lvl w:ilvl="5">
        <w:start w:val="1"/>
        <w:numFmt w:val="none"/>
        <w:pStyle w:val="6"/>
        <w:suff w:val="nothing"/>
        <w:lvlText w:val=""/>
        <w:lvlJc w:val="left"/>
        <w:pPr>
          <w:ind w:left="3260" w:hanging="1134"/>
        </w:pPr>
        <w:rPr>
          <w:rFonts w:hint="eastAsia"/>
        </w:rPr>
      </w:lvl>
    </w:lvlOverride>
    <w:lvlOverride w:ilvl="6">
      <w:lvl w:ilvl="6">
        <w:start w:val="1"/>
        <w:numFmt w:val="none"/>
        <w:pStyle w:val="7"/>
        <w:suff w:val="nothing"/>
        <w:lvlText w:val=""/>
        <w:lvlJc w:val="left"/>
        <w:pPr>
          <w:ind w:left="3827" w:hanging="1276"/>
        </w:pPr>
        <w:rPr>
          <w:rFonts w:hint="eastAsia"/>
        </w:rPr>
      </w:lvl>
    </w:lvlOverride>
    <w:lvlOverride w:ilvl="7">
      <w:lvl w:ilvl="7">
        <w:start w:val="1"/>
        <w:numFmt w:val="none"/>
        <w:pStyle w:val="8"/>
        <w:suff w:val="nothing"/>
        <w:lvlText w:val=""/>
        <w:lvlJc w:val="left"/>
        <w:pPr>
          <w:ind w:left="4394" w:hanging="1418"/>
        </w:pPr>
        <w:rPr>
          <w:rFonts w:hint="eastAsia"/>
        </w:rPr>
      </w:lvl>
    </w:lvlOverride>
    <w:lvlOverride w:ilvl="8">
      <w:lvl w:ilvl="8">
        <w:start w:val="1"/>
        <w:numFmt w:val="none"/>
        <w:pStyle w:val="9"/>
        <w:suff w:val="nothing"/>
        <w:lvlText w:val=""/>
        <w:lvlJc w:val="left"/>
        <w:pPr>
          <w:ind w:left="5102" w:hanging="1700"/>
        </w:pPr>
        <w:rPr>
          <w:rFonts w:hint="eastAsia"/>
        </w:rPr>
      </w:lvl>
    </w:lvlOverride>
  </w:num>
  <w:num w:numId="15">
    <w:abstractNumId w:val="0"/>
  </w:num>
  <w:num w:numId="16">
    <w:abstractNumId w:val="13"/>
  </w:num>
  <w:num w:numId="17">
    <w:abstractNumId w:val="1"/>
  </w:num>
  <w:num w:numId="18">
    <w:abstractNumId w:val="17"/>
  </w:num>
  <w:num w:numId="19">
    <w:abstractNumId w:val="15"/>
  </w:num>
  <w:num w:numId="20">
    <w:abstractNumId w:val="5"/>
  </w:num>
  <w:num w:numId="21">
    <w:abstractNumId w:val="4"/>
  </w:num>
  <w:num w:numId="22">
    <w:abstractNumId w:val="2"/>
  </w:num>
  <w:num w:numId="23">
    <w:abstractNumId w:val="3"/>
  </w:num>
  <w:num w:numId="24">
    <w:abstractNumId w:val="20"/>
  </w:num>
  <w:num w:numId="25">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key Blue">
    <w15:presenceInfo w15:providerId="Windows Live" w15:userId="f5fdda707e626bb9"/>
  </w15:person>
  <w15:person w15:author="TerryYang">
    <w15:presenceInfo w15:providerId="Windows Live" w15:userId="ed63aba4ad4b42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wNTcwN7CwtDAyMbJU0lEKTi0uzszPAykwNKgFAMEM/DgtAAAA"/>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5ap5e5p6dtraoe5ae0x25au9rtpv00p9dev&quot;&gt;My EndNote Library&lt;record-ids&gt;&lt;item&gt;1&lt;/item&gt;&lt;item&gt;2&lt;/item&gt;&lt;item&gt;3&lt;/item&gt;&lt;item&gt;4&lt;/item&gt;&lt;item&gt;6&lt;/item&gt;&lt;item&gt;7&lt;/item&gt;&lt;item&gt;8&lt;/item&gt;&lt;item&gt;9&lt;/item&gt;&lt;item&gt;10&lt;/item&gt;&lt;item&gt;12&lt;/item&gt;&lt;item&gt;13&lt;/item&gt;&lt;item&gt;14&lt;/item&gt;&lt;item&gt;16&lt;/item&gt;&lt;item&gt;17&lt;/item&gt;&lt;item&gt;18&lt;/item&gt;&lt;item&gt;19&lt;/item&gt;&lt;item&gt;20&lt;/item&gt;&lt;item&gt;21&lt;/item&gt;&lt;item&gt;22&lt;/item&gt;&lt;item&gt;23&lt;/item&gt;&lt;item&gt;24&lt;/item&gt;&lt;item&gt;25&lt;/item&gt;&lt;item&gt;27&lt;/item&gt;&lt;item&gt;28&lt;/item&gt;&lt;item&gt;29&lt;/item&gt;&lt;item&gt;30&lt;/item&gt;&lt;item&gt;31&lt;/item&gt;&lt;item&gt;32&lt;/item&gt;&lt;item&gt;33&lt;/item&gt;&lt;item&gt;34&lt;/item&gt;&lt;item&gt;35&lt;/item&gt;&lt;item&gt;36&lt;/item&gt;&lt;item&gt;38&lt;/item&gt;&lt;item&gt;39&lt;/item&gt;&lt;item&gt;41&lt;/item&gt;&lt;item&gt;42&lt;/item&gt;&lt;item&gt;43&lt;/item&gt;&lt;item&gt;44&lt;/item&gt;&lt;item&gt;46&lt;/item&gt;&lt;item&gt;47&lt;/item&gt;&lt;item&gt;48&lt;/item&gt;&lt;item&gt;49&lt;/item&gt;&lt;/record-ids&gt;&lt;/item&gt;&lt;/Libraries&gt;"/>
  </w:docVars>
  <w:rsids>
    <w:rsidRoot w:val="00486926"/>
    <w:rsid w:val="0000174D"/>
    <w:rsid w:val="00004AB0"/>
    <w:rsid w:val="00005820"/>
    <w:rsid w:val="00005E41"/>
    <w:rsid w:val="0001191E"/>
    <w:rsid w:val="00013356"/>
    <w:rsid w:val="00013A3B"/>
    <w:rsid w:val="000142DE"/>
    <w:rsid w:val="00014B01"/>
    <w:rsid w:val="00014BC3"/>
    <w:rsid w:val="00014F41"/>
    <w:rsid w:val="00015236"/>
    <w:rsid w:val="000174C3"/>
    <w:rsid w:val="00017B2A"/>
    <w:rsid w:val="00021DB3"/>
    <w:rsid w:val="00021E2C"/>
    <w:rsid w:val="0002373B"/>
    <w:rsid w:val="00023CFD"/>
    <w:rsid w:val="00030278"/>
    <w:rsid w:val="0003120B"/>
    <w:rsid w:val="000325E4"/>
    <w:rsid w:val="0003546D"/>
    <w:rsid w:val="00035D5E"/>
    <w:rsid w:val="00036CC7"/>
    <w:rsid w:val="0004089D"/>
    <w:rsid w:val="000414D3"/>
    <w:rsid w:val="00043023"/>
    <w:rsid w:val="000444C2"/>
    <w:rsid w:val="00044E58"/>
    <w:rsid w:val="0004719D"/>
    <w:rsid w:val="00047A97"/>
    <w:rsid w:val="00047D11"/>
    <w:rsid w:val="00047D49"/>
    <w:rsid w:val="00051F09"/>
    <w:rsid w:val="00052E2E"/>
    <w:rsid w:val="00055219"/>
    <w:rsid w:val="0005550D"/>
    <w:rsid w:val="00055CC7"/>
    <w:rsid w:val="00056EFF"/>
    <w:rsid w:val="000573FD"/>
    <w:rsid w:val="0006263B"/>
    <w:rsid w:val="00062CC7"/>
    <w:rsid w:val="00063BB7"/>
    <w:rsid w:val="00063C8B"/>
    <w:rsid w:val="00066520"/>
    <w:rsid w:val="00066864"/>
    <w:rsid w:val="00066CC7"/>
    <w:rsid w:val="00067501"/>
    <w:rsid w:val="0007093B"/>
    <w:rsid w:val="000719A8"/>
    <w:rsid w:val="000722D5"/>
    <w:rsid w:val="000728A0"/>
    <w:rsid w:val="00072E08"/>
    <w:rsid w:val="00075243"/>
    <w:rsid w:val="00075D7A"/>
    <w:rsid w:val="00076C45"/>
    <w:rsid w:val="000772C0"/>
    <w:rsid w:val="00080B8D"/>
    <w:rsid w:val="00083AF8"/>
    <w:rsid w:val="000845BD"/>
    <w:rsid w:val="0008638C"/>
    <w:rsid w:val="0008673C"/>
    <w:rsid w:val="00087473"/>
    <w:rsid w:val="000900F6"/>
    <w:rsid w:val="00090A02"/>
    <w:rsid w:val="000923E2"/>
    <w:rsid w:val="000938EB"/>
    <w:rsid w:val="00095C64"/>
    <w:rsid w:val="000964E0"/>
    <w:rsid w:val="000A2EC1"/>
    <w:rsid w:val="000A657B"/>
    <w:rsid w:val="000B16EE"/>
    <w:rsid w:val="000B3040"/>
    <w:rsid w:val="000B443B"/>
    <w:rsid w:val="000B5253"/>
    <w:rsid w:val="000B7403"/>
    <w:rsid w:val="000C0641"/>
    <w:rsid w:val="000C0CB4"/>
    <w:rsid w:val="000C15EC"/>
    <w:rsid w:val="000C1E8B"/>
    <w:rsid w:val="000C2D60"/>
    <w:rsid w:val="000C38EC"/>
    <w:rsid w:val="000C55F0"/>
    <w:rsid w:val="000C65B5"/>
    <w:rsid w:val="000D1CF1"/>
    <w:rsid w:val="000D2C9C"/>
    <w:rsid w:val="000D34E1"/>
    <w:rsid w:val="000D35B5"/>
    <w:rsid w:val="000D46E7"/>
    <w:rsid w:val="000D47F7"/>
    <w:rsid w:val="000D5AC6"/>
    <w:rsid w:val="000D681C"/>
    <w:rsid w:val="000D7AAE"/>
    <w:rsid w:val="000E104E"/>
    <w:rsid w:val="000E1E0A"/>
    <w:rsid w:val="000E3074"/>
    <w:rsid w:val="000E31B5"/>
    <w:rsid w:val="000E3E8D"/>
    <w:rsid w:val="000E5949"/>
    <w:rsid w:val="000E5AE3"/>
    <w:rsid w:val="000E6031"/>
    <w:rsid w:val="000E679D"/>
    <w:rsid w:val="000E6911"/>
    <w:rsid w:val="000E73CF"/>
    <w:rsid w:val="000E7D7F"/>
    <w:rsid w:val="000F02CB"/>
    <w:rsid w:val="000F0A5C"/>
    <w:rsid w:val="000F0D39"/>
    <w:rsid w:val="000F1E21"/>
    <w:rsid w:val="000F2709"/>
    <w:rsid w:val="000F2CDC"/>
    <w:rsid w:val="000F4447"/>
    <w:rsid w:val="000F4509"/>
    <w:rsid w:val="000F48A0"/>
    <w:rsid w:val="000F7787"/>
    <w:rsid w:val="00101C33"/>
    <w:rsid w:val="001034D8"/>
    <w:rsid w:val="001049B8"/>
    <w:rsid w:val="00104CC5"/>
    <w:rsid w:val="00104F9D"/>
    <w:rsid w:val="00104FC3"/>
    <w:rsid w:val="00105B2D"/>
    <w:rsid w:val="00106DD7"/>
    <w:rsid w:val="00110054"/>
    <w:rsid w:val="00110225"/>
    <w:rsid w:val="001102B1"/>
    <w:rsid w:val="001106E7"/>
    <w:rsid w:val="00112551"/>
    <w:rsid w:val="001129FB"/>
    <w:rsid w:val="00112A36"/>
    <w:rsid w:val="00113BE2"/>
    <w:rsid w:val="00113F13"/>
    <w:rsid w:val="001165D0"/>
    <w:rsid w:val="0011680E"/>
    <w:rsid w:val="00120443"/>
    <w:rsid w:val="00121DF7"/>
    <w:rsid w:val="0012312D"/>
    <w:rsid w:val="00123F6C"/>
    <w:rsid w:val="0012417E"/>
    <w:rsid w:val="001258CC"/>
    <w:rsid w:val="00126606"/>
    <w:rsid w:val="00130C32"/>
    <w:rsid w:val="00131D29"/>
    <w:rsid w:val="0013221C"/>
    <w:rsid w:val="001324AE"/>
    <w:rsid w:val="001326D3"/>
    <w:rsid w:val="00133367"/>
    <w:rsid w:val="00133C81"/>
    <w:rsid w:val="00135DE4"/>
    <w:rsid w:val="00137A36"/>
    <w:rsid w:val="00140896"/>
    <w:rsid w:val="00140AAE"/>
    <w:rsid w:val="001427C5"/>
    <w:rsid w:val="0014329D"/>
    <w:rsid w:val="00145AAA"/>
    <w:rsid w:val="00146995"/>
    <w:rsid w:val="00146F07"/>
    <w:rsid w:val="00147115"/>
    <w:rsid w:val="001473CF"/>
    <w:rsid w:val="0014785B"/>
    <w:rsid w:val="00147D5C"/>
    <w:rsid w:val="00150837"/>
    <w:rsid w:val="00150FBC"/>
    <w:rsid w:val="0015275F"/>
    <w:rsid w:val="00153D7B"/>
    <w:rsid w:val="00154A64"/>
    <w:rsid w:val="00156237"/>
    <w:rsid w:val="0015711B"/>
    <w:rsid w:val="00162DB5"/>
    <w:rsid w:val="0016449B"/>
    <w:rsid w:val="001645C8"/>
    <w:rsid w:val="00165554"/>
    <w:rsid w:val="0016677F"/>
    <w:rsid w:val="0016697D"/>
    <w:rsid w:val="00166BC3"/>
    <w:rsid w:val="00166E23"/>
    <w:rsid w:val="00167206"/>
    <w:rsid w:val="0016773C"/>
    <w:rsid w:val="00167F81"/>
    <w:rsid w:val="00170A7C"/>
    <w:rsid w:val="00172875"/>
    <w:rsid w:val="00172B16"/>
    <w:rsid w:val="00172B30"/>
    <w:rsid w:val="001731F5"/>
    <w:rsid w:val="001743E2"/>
    <w:rsid w:val="00174DFD"/>
    <w:rsid w:val="001754A6"/>
    <w:rsid w:val="0017586A"/>
    <w:rsid w:val="0017595B"/>
    <w:rsid w:val="0017673A"/>
    <w:rsid w:val="00176E60"/>
    <w:rsid w:val="00176F0D"/>
    <w:rsid w:val="0017709F"/>
    <w:rsid w:val="00181B2E"/>
    <w:rsid w:val="0018206B"/>
    <w:rsid w:val="00183332"/>
    <w:rsid w:val="0018382F"/>
    <w:rsid w:val="00185694"/>
    <w:rsid w:val="00185913"/>
    <w:rsid w:val="0018685D"/>
    <w:rsid w:val="0019016E"/>
    <w:rsid w:val="0019077F"/>
    <w:rsid w:val="00191943"/>
    <w:rsid w:val="00192E39"/>
    <w:rsid w:val="0019356F"/>
    <w:rsid w:val="001941D9"/>
    <w:rsid w:val="001954F3"/>
    <w:rsid w:val="00195F2D"/>
    <w:rsid w:val="00196057"/>
    <w:rsid w:val="0019638A"/>
    <w:rsid w:val="00196AD5"/>
    <w:rsid w:val="00196B0B"/>
    <w:rsid w:val="00196F20"/>
    <w:rsid w:val="001A090A"/>
    <w:rsid w:val="001A18B7"/>
    <w:rsid w:val="001A1C25"/>
    <w:rsid w:val="001A2167"/>
    <w:rsid w:val="001A2BF5"/>
    <w:rsid w:val="001A32A9"/>
    <w:rsid w:val="001A3706"/>
    <w:rsid w:val="001A4558"/>
    <w:rsid w:val="001A4669"/>
    <w:rsid w:val="001A4EF2"/>
    <w:rsid w:val="001A69AD"/>
    <w:rsid w:val="001A7E25"/>
    <w:rsid w:val="001B3635"/>
    <w:rsid w:val="001B4184"/>
    <w:rsid w:val="001B59DA"/>
    <w:rsid w:val="001B5BD6"/>
    <w:rsid w:val="001B6245"/>
    <w:rsid w:val="001B70B4"/>
    <w:rsid w:val="001C0778"/>
    <w:rsid w:val="001C13DC"/>
    <w:rsid w:val="001C1801"/>
    <w:rsid w:val="001C2C45"/>
    <w:rsid w:val="001C35AE"/>
    <w:rsid w:val="001C456D"/>
    <w:rsid w:val="001C4AC5"/>
    <w:rsid w:val="001C5BCF"/>
    <w:rsid w:val="001C5EB0"/>
    <w:rsid w:val="001C62CC"/>
    <w:rsid w:val="001C654B"/>
    <w:rsid w:val="001D576B"/>
    <w:rsid w:val="001D6011"/>
    <w:rsid w:val="001D6057"/>
    <w:rsid w:val="001D6247"/>
    <w:rsid w:val="001D66AA"/>
    <w:rsid w:val="001D6DC0"/>
    <w:rsid w:val="001D7E85"/>
    <w:rsid w:val="001D7F9E"/>
    <w:rsid w:val="001E03CA"/>
    <w:rsid w:val="001E0AE5"/>
    <w:rsid w:val="001E17F4"/>
    <w:rsid w:val="001E25BF"/>
    <w:rsid w:val="001E2682"/>
    <w:rsid w:val="001E3A59"/>
    <w:rsid w:val="001E416F"/>
    <w:rsid w:val="001E426A"/>
    <w:rsid w:val="001E49F6"/>
    <w:rsid w:val="001E4BD5"/>
    <w:rsid w:val="001E5612"/>
    <w:rsid w:val="001E5B39"/>
    <w:rsid w:val="001E5F90"/>
    <w:rsid w:val="001E70BA"/>
    <w:rsid w:val="001E717C"/>
    <w:rsid w:val="001E7807"/>
    <w:rsid w:val="001F15B5"/>
    <w:rsid w:val="001F2BF7"/>
    <w:rsid w:val="001F386A"/>
    <w:rsid w:val="001F4898"/>
    <w:rsid w:val="001F4D30"/>
    <w:rsid w:val="001F5DC2"/>
    <w:rsid w:val="001F61BF"/>
    <w:rsid w:val="001F6382"/>
    <w:rsid w:val="001F722C"/>
    <w:rsid w:val="00202276"/>
    <w:rsid w:val="0020294C"/>
    <w:rsid w:val="002039A2"/>
    <w:rsid w:val="00203AB3"/>
    <w:rsid w:val="00203E4A"/>
    <w:rsid w:val="00204905"/>
    <w:rsid w:val="00204D8A"/>
    <w:rsid w:val="002060BC"/>
    <w:rsid w:val="0020679C"/>
    <w:rsid w:val="0020719B"/>
    <w:rsid w:val="00210662"/>
    <w:rsid w:val="00210FC7"/>
    <w:rsid w:val="00211245"/>
    <w:rsid w:val="00211DAD"/>
    <w:rsid w:val="00211E63"/>
    <w:rsid w:val="0021299E"/>
    <w:rsid w:val="00212FB8"/>
    <w:rsid w:val="002138F6"/>
    <w:rsid w:val="00213962"/>
    <w:rsid w:val="00214620"/>
    <w:rsid w:val="00214737"/>
    <w:rsid w:val="00214BD3"/>
    <w:rsid w:val="00215DFB"/>
    <w:rsid w:val="002163D7"/>
    <w:rsid w:val="0022024F"/>
    <w:rsid w:val="0022173A"/>
    <w:rsid w:val="00221E54"/>
    <w:rsid w:val="00221E5D"/>
    <w:rsid w:val="00223019"/>
    <w:rsid w:val="00223AEE"/>
    <w:rsid w:val="00223D46"/>
    <w:rsid w:val="00224A78"/>
    <w:rsid w:val="00226A25"/>
    <w:rsid w:val="002274A4"/>
    <w:rsid w:val="00227C16"/>
    <w:rsid w:val="0023083E"/>
    <w:rsid w:val="002308AA"/>
    <w:rsid w:val="00234039"/>
    <w:rsid w:val="00234F89"/>
    <w:rsid w:val="00235229"/>
    <w:rsid w:val="00236058"/>
    <w:rsid w:val="0023649C"/>
    <w:rsid w:val="002409F1"/>
    <w:rsid w:val="002420D8"/>
    <w:rsid w:val="00243C44"/>
    <w:rsid w:val="00243D46"/>
    <w:rsid w:val="00243D60"/>
    <w:rsid w:val="00244556"/>
    <w:rsid w:val="0024468B"/>
    <w:rsid w:val="00244EA9"/>
    <w:rsid w:val="00245246"/>
    <w:rsid w:val="002455C4"/>
    <w:rsid w:val="002465B9"/>
    <w:rsid w:val="00246FEB"/>
    <w:rsid w:val="0024765B"/>
    <w:rsid w:val="00247A75"/>
    <w:rsid w:val="002503E7"/>
    <w:rsid w:val="00252337"/>
    <w:rsid w:val="00253BE8"/>
    <w:rsid w:val="00254803"/>
    <w:rsid w:val="002566B9"/>
    <w:rsid w:val="0026044A"/>
    <w:rsid w:val="00262DEF"/>
    <w:rsid w:val="002638C1"/>
    <w:rsid w:val="002639A6"/>
    <w:rsid w:val="00263EA9"/>
    <w:rsid w:val="00265881"/>
    <w:rsid w:val="002658E1"/>
    <w:rsid w:val="00266B70"/>
    <w:rsid w:val="00266C6F"/>
    <w:rsid w:val="00272F61"/>
    <w:rsid w:val="00273457"/>
    <w:rsid w:val="00273F89"/>
    <w:rsid w:val="00275683"/>
    <w:rsid w:val="0027699F"/>
    <w:rsid w:val="002778FB"/>
    <w:rsid w:val="00280277"/>
    <w:rsid w:val="002802AD"/>
    <w:rsid w:val="002804ED"/>
    <w:rsid w:val="00280BD2"/>
    <w:rsid w:val="00281E14"/>
    <w:rsid w:val="002827B5"/>
    <w:rsid w:val="00286910"/>
    <w:rsid w:val="00286B88"/>
    <w:rsid w:val="0028754D"/>
    <w:rsid w:val="00287629"/>
    <w:rsid w:val="00287680"/>
    <w:rsid w:val="00287CE8"/>
    <w:rsid w:val="0029091C"/>
    <w:rsid w:val="00290D4E"/>
    <w:rsid w:val="00291476"/>
    <w:rsid w:val="00291B61"/>
    <w:rsid w:val="002925E3"/>
    <w:rsid w:val="0029283A"/>
    <w:rsid w:val="002930B1"/>
    <w:rsid w:val="00296215"/>
    <w:rsid w:val="00297DD2"/>
    <w:rsid w:val="00297E70"/>
    <w:rsid w:val="002A16BD"/>
    <w:rsid w:val="002A3293"/>
    <w:rsid w:val="002A4B2B"/>
    <w:rsid w:val="002A4C05"/>
    <w:rsid w:val="002A5A1D"/>
    <w:rsid w:val="002A7F3D"/>
    <w:rsid w:val="002B0177"/>
    <w:rsid w:val="002B07DD"/>
    <w:rsid w:val="002B3003"/>
    <w:rsid w:val="002B31A7"/>
    <w:rsid w:val="002B410A"/>
    <w:rsid w:val="002B545B"/>
    <w:rsid w:val="002C018C"/>
    <w:rsid w:val="002C0642"/>
    <w:rsid w:val="002C287F"/>
    <w:rsid w:val="002C48E8"/>
    <w:rsid w:val="002C4ECB"/>
    <w:rsid w:val="002C72F5"/>
    <w:rsid w:val="002C755A"/>
    <w:rsid w:val="002C7D19"/>
    <w:rsid w:val="002D0881"/>
    <w:rsid w:val="002D0D3E"/>
    <w:rsid w:val="002D1D73"/>
    <w:rsid w:val="002D24C5"/>
    <w:rsid w:val="002D3412"/>
    <w:rsid w:val="002D342E"/>
    <w:rsid w:val="002D3A15"/>
    <w:rsid w:val="002D3FBD"/>
    <w:rsid w:val="002D4A97"/>
    <w:rsid w:val="002D4EA9"/>
    <w:rsid w:val="002D547F"/>
    <w:rsid w:val="002D57F9"/>
    <w:rsid w:val="002D701A"/>
    <w:rsid w:val="002E6588"/>
    <w:rsid w:val="002E6F0F"/>
    <w:rsid w:val="002E7CDB"/>
    <w:rsid w:val="002F1CB4"/>
    <w:rsid w:val="002F1EB6"/>
    <w:rsid w:val="002F25E8"/>
    <w:rsid w:val="002F3093"/>
    <w:rsid w:val="002F3E98"/>
    <w:rsid w:val="002F4266"/>
    <w:rsid w:val="002F4BB2"/>
    <w:rsid w:val="002F6171"/>
    <w:rsid w:val="002F7FFB"/>
    <w:rsid w:val="00300767"/>
    <w:rsid w:val="00301C1A"/>
    <w:rsid w:val="00301D7B"/>
    <w:rsid w:val="003021EF"/>
    <w:rsid w:val="00306431"/>
    <w:rsid w:val="0031020B"/>
    <w:rsid w:val="00310788"/>
    <w:rsid w:val="00312000"/>
    <w:rsid w:val="00314800"/>
    <w:rsid w:val="00314821"/>
    <w:rsid w:val="00315C02"/>
    <w:rsid w:val="0031630F"/>
    <w:rsid w:val="00316AE6"/>
    <w:rsid w:val="00320F60"/>
    <w:rsid w:val="00321B08"/>
    <w:rsid w:val="003221C7"/>
    <w:rsid w:val="00322BB8"/>
    <w:rsid w:val="00323A83"/>
    <w:rsid w:val="00324752"/>
    <w:rsid w:val="003247CE"/>
    <w:rsid w:val="00324ACD"/>
    <w:rsid w:val="00325418"/>
    <w:rsid w:val="00325B7E"/>
    <w:rsid w:val="003264D4"/>
    <w:rsid w:val="00326596"/>
    <w:rsid w:val="00327112"/>
    <w:rsid w:val="0032720B"/>
    <w:rsid w:val="00330304"/>
    <w:rsid w:val="00330364"/>
    <w:rsid w:val="003321B4"/>
    <w:rsid w:val="003321FF"/>
    <w:rsid w:val="00333E83"/>
    <w:rsid w:val="00335D68"/>
    <w:rsid w:val="003369AE"/>
    <w:rsid w:val="003378B6"/>
    <w:rsid w:val="00337CD6"/>
    <w:rsid w:val="00341E56"/>
    <w:rsid w:val="00343477"/>
    <w:rsid w:val="0034531C"/>
    <w:rsid w:val="00345B2F"/>
    <w:rsid w:val="00346090"/>
    <w:rsid w:val="003510A2"/>
    <w:rsid w:val="003512DF"/>
    <w:rsid w:val="00351924"/>
    <w:rsid w:val="0035253F"/>
    <w:rsid w:val="00353323"/>
    <w:rsid w:val="003537ED"/>
    <w:rsid w:val="00355DC5"/>
    <w:rsid w:val="00355E2D"/>
    <w:rsid w:val="00356450"/>
    <w:rsid w:val="003564A6"/>
    <w:rsid w:val="00357627"/>
    <w:rsid w:val="00357BF0"/>
    <w:rsid w:val="00361917"/>
    <w:rsid w:val="00362638"/>
    <w:rsid w:val="00364BCA"/>
    <w:rsid w:val="003662DF"/>
    <w:rsid w:val="003673EF"/>
    <w:rsid w:val="003713CA"/>
    <w:rsid w:val="00371DEB"/>
    <w:rsid w:val="003720E7"/>
    <w:rsid w:val="00373547"/>
    <w:rsid w:val="003741C6"/>
    <w:rsid w:val="003747CC"/>
    <w:rsid w:val="003753D7"/>
    <w:rsid w:val="00375DF1"/>
    <w:rsid w:val="00376031"/>
    <w:rsid w:val="003760FE"/>
    <w:rsid w:val="003764F2"/>
    <w:rsid w:val="00376B09"/>
    <w:rsid w:val="0037755C"/>
    <w:rsid w:val="00380046"/>
    <w:rsid w:val="00383D06"/>
    <w:rsid w:val="00383D5E"/>
    <w:rsid w:val="003847AB"/>
    <w:rsid w:val="00385573"/>
    <w:rsid w:val="0038568E"/>
    <w:rsid w:val="0038574B"/>
    <w:rsid w:val="0038687A"/>
    <w:rsid w:val="00390006"/>
    <w:rsid w:val="00390012"/>
    <w:rsid w:val="0039199C"/>
    <w:rsid w:val="003929AE"/>
    <w:rsid w:val="00392B95"/>
    <w:rsid w:val="00393575"/>
    <w:rsid w:val="0039384F"/>
    <w:rsid w:val="00395E85"/>
    <w:rsid w:val="00396D39"/>
    <w:rsid w:val="003975E5"/>
    <w:rsid w:val="00397B98"/>
    <w:rsid w:val="003A01CD"/>
    <w:rsid w:val="003A0884"/>
    <w:rsid w:val="003A1AE2"/>
    <w:rsid w:val="003A289F"/>
    <w:rsid w:val="003A36C2"/>
    <w:rsid w:val="003A4423"/>
    <w:rsid w:val="003A5017"/>
    <w:rsid w:val="003A52B1"/>
    <w:rsid w:val="003A6CCE"/>
    <w:rsid w:val="003A6D04"/>
    <w:rsid w:val="003B057C"/>
    <w:rsid w:val="003B070E"/>
    <w:rsid w:val="003B1789"/>
    <w:rsid w:val="003B1EF8"/>
    <w:rsid w:val="003B24E7"/>
    <w:rsid w:val="003B2A8D"/>
    <w:rsid w:val="003B34AE"/>
    <w:rsid w:val="003B40F0"/>
    <w:rsid w:val="003B4692"/>
    <w:rsid w:val="003B48BC"/>
    <w:rsid w:val="003B4A8F"/>
    <w:rsid w:val="003B5965"/>
    <w:rsid w:val="003B5B17"/>
    <w:rsid w:val="003B5B50"/>
    <w:rsid w:val="003B6C65"/>
    <w:rsid w:val="003B7D6E"/>
    <w:rsid w:val="003C0004"/>
    <w:rsid w:val="003C04CE"/>
    <w:rsid w:val="003C16E0"/>
    <w:rsid w:val="003C1BEC"/>
    <w:rsid w:val="003C20BA"/>
    <w:rsid w:val="003C24CB"/>
    <w:rsid w:val="003C62B1"/>
    <w:rsid w:val="003C7F93"/>
    <w:rsid w:val="003D17BC"/>
    <w:rsid w:val="003D583A"/>
    <w:rsid w:val="003D5C67"/>
    <w:rsid w:val="003D5D2D"/>
    <w:rsid w:val="003D6ADE"/>
    <w:rsid w:val="003D7504"/>
    <w:rsid w:val="003D78CD"/>
    <w:rsid w:val="003E11EA"/>
    <w:rsid w:val="003E40DE"/>
    <w:rsid w:val="003E47B6"/>
    <w:rsid w:val="003E528B"/>
    <w:rsid w:val="003E623A"/>
    <w:rsid w:val="003E734B"/>
    <w:rsid w:val="003F008A"/>
    <w:rsid w:val="003F08D3"/>
    <w:rsid w:val="003F0A89"/>
    <w:rsid w:val="003F1BA9"/>
    <w:rsid w:val="003F2652"/>
    <w:rsid w:val="003F3638"/>
    <w:rsid w:val="003F3C98"/>
    <w:rsid w:val="003F460B"/>
    <w:rsid w:val="003F487A"/>
    <w:rsid w:val="003F571C"/>
    <w:rsid w:val="003F6797"/>
    <w:rsid w:val="00400544"/>
    <w:rsid w:val="00401A8A"/>
    <w:rsid w:val="004032A1"/>
    <w:rsid w:val="004045F9"/>
    <w:rsid w:val="0040650F"/>
    <w:rsid w:val="00406C3A"/>
    <w:rsid w:val="00415F50"/>
    <w:rsid w:val="00416108"/>
    <w:rsid w:val="00416F53"/>
    <w:rsid w:val="00417A6B"/>
    <w:rsid w:val="00417AC6"/>
    <w:rsid w:val="00417C71"/>
    <w:rsid w:val="00420627"/>
    <w:rsid w:val="00420C26"/>
    <w:rsid w:val="00423328"/>
    <w:rsid w:val="004245D1"/>
    <w:rsid w:val="00424A31"/>
    <w:rsid w:val="00425188"/>
    <w:rsid w:val="00426275"/>
    <w:rsid w:val="00431B0A"/>
    <w:rsid w:val="004337FF"/>
    <w:rsid w:val="00433A2C"/>
    <w:rsid w:val="00434300"/>
    <w:rsid w:val="00434FD5"/>
    <w:rsid w:val="00435BAF"/>
    <w:rsid w:val="0043736D"/>
    <w:rsid w:val="00437D7D"/>
    <w:rsid w:val="004410CD"/>
    <w:rsid w:val="00445FD5"/>
    <w:rsid w:val="0044673C"/>
    <w:rsid w:val="00447DB3"/>
    <w:rsid w:val="00450F66"/>
    <w:rsid w:val="00451C1D"/>
    <w:rsid w:val="0045323D"/>
    <w:rsid w:val="00453B31"/>
    <w:rsid w:val="00453D0A"/>
    <w:rsid w:val="00454A56"/>
    <w:rsid w:val="004568A7"/>
    <w:rsid w:val="00461281"/>
    <w:rsid w:val="004619A6"/>
    <w:rsid w:val="0046329B"/>
    <w:rsid w:val="00464816"/>
    <w:rsid w:val="00465BB2"/>
    <w:rsid w:val="004661F8"/>
    <w:rsid w:val="00467563"/>
    <w:rsid w:val="00470D8A"/>
    <w:rsid w:val="004713AF"/>
    <w:rsid w:val="00473479"/>
    <w:rsid w:val="00473624"/>
    <w:rsid w:val="00473D3D"/>
    <w:rsid w:val="00473D4A"/>
    <w:rsid w:val="00474CF0"/>
    <w:rsid w:val="004754C9"/>
    <w:rsid w:val="004756E0"/>
    <w:rsid w:val="00475FAA"/>
    <w:rsid w:val="0047695B"/>
    <w:rsid w:val="0048090D"/>
    <w:rsid w:val="004809B0"/>
    <w:rsid w:val="004814D1"/>
    <w:rsid w:val="00481CF2"/>
    <w:rsid w:val="00481EF1"/>
    <w:rsid w:val="004839D1"/>
    <w:rsid w:val="00483CD9"/>
    <w:rsid w:val="00484DA3"/>
    <w:rsid w:val="004852EC"/>
    <w:rsid w:val="00485A47"/>
    <w:rsid w:val="00485BDA"/>
    <w:rsid w:val="00486926"/>
    <w:rsid w:val="00486D2D"/>
    <w:rsid w:val="004875DD"/>
    <w:rsid w:val="00491B6C"/>
    <w:rsid w:val="00492E11"/>
    <w:rsid w:val="0049308F"/>
    <w:rsid w:val="004943CA"/>
    <w:rsid w:val="00495BB9"/>
    <w:rsid w:val="00496842"/>
    <w:rsid w:val="004971F5"/>
    <w:rsid w:val="004A03B5"/>
    <w:rsid w:val="004A262C"/>
    <w:rsid w:val="004A4425"/>
    <w:rsid w:val="004A485B"/>
    <w:rsid w:val="004A495F"/>
    <w:rsid w:val="004A4B45"/>
    <w:rsid w:val="004A4D93"/>
    <w:rsid w:val="004A5B82"/>
    <w:rsid w:val="004A5C2D"/>
    <w:rsid w:val="004B39FD"/>
    <w:rsid w:val="004B4A72"/>
    <w:rsid w:val="004B4E70"/>
    <w:rsid w:val="004C1552"/>
    <w:rsid w:val="004C287A"/>
    <w:rsid w:val="004C2A26"/>
    <w:rsid w:val="004C410C"/>
    <w:rsid w:val="004C54C1"/>
    <w:rsid w:val="004C67AE"/>
    <w:rsid w:val="004C72DA"/>
    <w:rsid w:val="004C7B0A"/>
    <w:rsid w:val="004D05EC"/>
    <w:rsid w:val="004D087D"/>
    <w:rsid w:val="004D3960"/>
    <w:rsid w:val="004D530C"/>
    <w:rsid w:val="004D5AD6"/>
    <w:rsid w:val="004D6406"/>
    <w:rsid w:val="004D671A"/>
    <w:rsid w:val="004D6AF3"/>
    <w:rsid w:val="004D6DF5"/>
    <w:rsid w:val="004D771F"/>
    <w:rsid w:val="004E2A50"/>
    <w:rsid w:val="004E322D"/>
    <w:rsid w:val="004E3FFD"/>
    <w:rsid w:val="004E4683"/>
    <w:rsid w:val="004E5A89"/>
    <w:rsid w:val="004E659F"/>
    <w:rsid w:val="004E7443"/>
    <w:rsid w:val="004F0803"/>
    <w:rsid w:val="004F0E9A"/>
    <w:rsid w:val="004F1BCC"/>
    <w:rsid w:val="004F2F73"/>
    <w:rsid w:val="004F3165"/>
    <w:rsid w:val="004F3810"/>
    <w:rsid w:val="004F5040"/>
    <w:rsid w:val="004F5634"/>
    <w:rsid w:val="004F565C"/>
    <w:rsid w:val="004F5783"/>
    <w:rsid w:val="005008BB"/>
    <w:rsid w:val="00500CEB"/>
    <w:rsid w:val="00501A37"/>
    <w:rsid w:val="00501CF8"/>
    <w:rsid w:val="005024E0"/>
    <w:rsid w:val="00502759"/>
    <w:rsid w:val="0050467C"/>
    <w:rsid w:val="00504C9C"/>
    <w:rsid w:val="005051B9"/>
    <w:rsid w:val="0050543C"/>
    <w:rsid w:val="0051031F"/>
    <w:rsid w:val="00510835"/>
    <w:rsid w:val="005133F3"/>
    <w:rsid w:val="00514D90"/>
    <w:rsid w:val="00515217"/>
    <w:rsid w:val="005159A8"/>
    <w:rsid w:val="00516A6A"/>
    <w:rsid w:val="00517AEF"/>
    <w:rsid w:val="005205EB"/>
    <w:rsid w:val="00522638"/>
    <w:rsid w:val="00522F2A"/>
    <w:rsid w:val="00523916"/>
    <w:rsid w:val="0052421D"/>
    <w:rsid w:val="00524DCD"/>
    <w:rsid w:val="00526004"/>
    <w:rsid w:val="00526983"/>
    <w:rsid w:val="00526AC7"/>
    <w:rsid w:val="0052770D"/>
    <w:rsid w:val="00527A22"/>
    <w:rsid w:val="00530154"/>
    <w:rsid w:val="00530E4F"/>
    <w:rsid w:val="00530FBA"/>
    <w:rsid w:val="005327E8"/>
    <w:rsid w:val="00532D28"/>
    <w:rsid w:val="00534723"/>
    <w:rsid w:val="00535631"/>
    <w:rsid w:val="00535ED8"/>
    <w:rsid w:val="00536C09"/>
    <w:rsid w:val="0053791B"/>
    <w:rsid w:val="00537C4B"/>
    <w:rsid w:val="00541A78"/>
    <w:rsid w:val="005425D3"/>
    <w:rsid w:val="00544D8F"/>
    <w:rsid w:val="00546BE6"/>
    <w:rsid w:val="0055007F"/>
    <w:rsid w:val="00550C10"/>
    <w:rsid w:val="0055138E"/>
    <w:rsid w:val="005515C4"/>
    <w:rsid w:val="00551669"/>
    <w:rsid w:val="00552784"/>
    <w:rsid w:val="005528A7"/>
    <w:rsid w:val="00552DC0"/>
    <w:rsid w:val="00553FE1"/>
    <w:rsid w:val="0055406F"/>
    <w:rsid w:val="00554475"/>
    <w:rsid w:val="00555761"/>
    <w:rsid w:val="00555FE9"/>
    <w:rsid w:val="005567FD"/>
    <w:rsid w:val="00557E27"/>
    <w:rsid w:val="0056046F"/>
    <w:rsid w:val="00561771"/>
    <w:rsid w:val="00562C01"/>
    <w:rsid w:val="00563B72"/>
    <w:rsid w:val="00563ED2"/>
    <w:rsid w:val="005640F2"/>
    <w:rsid w:val="00564DA3"/>
    <w:rsid w:val="00566BC1"/>
    <w:rsid w:val="00567844"/>
    <w:rsid w:val="00570170"/>
    <w:rsid w:val="00570733"/>
    <w:rsid w:val="00572040"/>
    <w:rsid w:val="00574CC7"/>
    <w:rsid w:val="00575334"/>
    <w:rsid w:val="0058130B"/>
    <w:rsid w:val="00582466"/>
    <w:rsid w:val="00582886"/>
    <w:rsid w:val="00583C4A"/>
    <w:rsid w:val="00585988"/>
    <w:rsid w:val="0058648C"/>
    <w:rsid w:val="00586699"/>
    <w:rsid w:val="0059177E"/>
    <w:rsid w:val="00591F05"/>
    <w:rsid w:val="00592CA6"/>
    <w:rsid w:val="00595D3B"/>
    <w:rsid w:val="00596A48"/>
    <w:rsid w:val="005975EB"/>
    <w:rsid w:val="00597FBC"/>
    <w:rsid w:val="005A0B91"/>
    <w:rsid w:val="005A1083"/>
    <w:rsid w:val="005A16B1"/>
    <w:rsid w:val="005A562E"/>
    <w:rsid w:val="005A5FCE"/>
    <w:rsid w:val="005A673E"/>
    <w:rsid w:val="005A7CA8"/>
    <w:rsid w:val="005B296F"/>
    <w:rsid w:val="005B36FD"/>
    <w:rsid w:val="005B48DC"/>
    <w:rsid w:val="005B58AC"/>
    <w:rsid w:val="005B62D6"/>
    <w:rsid w:val="005B6879"/>
    <w:rsid w:val="005B6D22"/>
    <w:rsid w:val="005B7613"/>
    <w:rsid w:val="005C06DA"/>
    <w:rsid w:val="005C0807"/>
    <w:rsid w:val="005C1C2C"/>
    <w:rsid w:val="005C34E8"/>
    <w:rsid w:val="005C3858"/>
    <w:rsid w:val="005D1607"/>
    <w:rsid w:val="005D236B"/>
    <w:rsid w:val="005D413B"/>
    <w:rsid w:val="005D6569"/>
    <w:rsid w:val="005D6BE9"/>
    <w:rsid w:val="005D760F"/>
    <w:rsid w:val="005E09BA"/>
    <w:rsid w:val="005E0DB8"/>
    <w:rsid w:val="005E1152"/>
    <w:rsid w:val="005E3E36"/>
    <w:rsid w:val="005E3F75"/>
    <w:rsid w:val="005E529A"/>
    <w:rsid w:val="005E5C3C"/>
    <w:rsid w:val="005E5CB2"/>
    <w:rsid w:val="005E6022"/>
    <w:rsid w:val="005E6878"/>
    <w:rsid w:val="005E7DB6"/>
    <w:rsid w:val="005F0D44"/>
    <w:rsid w:val="005F1B22"/>
    <w:rsid w:val="005F1C5F"/>
    <w:rsid w:val="005F1D16"/>
    <w:rsid w:val="005F225A"/>
    <w:rsid w:val="005F4883"/>
    <w:rsid w:val="005F63BC"/>
    <w:rsid w:val="005F650B"/>
    <w:rsid w:val="005F683E"/>
    <w:rsid w:val="005F723B"/>
    <w:rsid w:val="005F768D"/>
    <w:rsid w:val="005F79A2"/>
    <w:rsid w:val="006021A3"/>
    <w:rsid w:val="006050C7"/>
    <w:rsid w:val="00605904"/>
    <w:rsid w:val="00606F0B"/>
    <w:rsid w:val="00606FCC"/>
    <w:rsid w:val="006112E4"/>
    <w:rsid w:val="00611AF2"/>
    <w:rsid w:val="006128F6"/>
    <w:rsid w:val="00612BA8"/>
    <w:rsid w:val="00614F0D"/>
    <w:rsid w:val="00615137"/>
    <w:rsid w:val="00615526"/>
    <w:rsid w:val="00615784"/>
    <w:rsid w:val="00615B66"/>
    <w:rsid w:val="006160AB"/>
    <w:rsid w:val="00616121"/>
    <w:rsid w:val="00616155"/>
    <w:rsid w:val="0061769D"/>
    <w:rsid w:val="00620259"/>
    <w:rsid w:val="00621129"/>
    <w:rsid w:val="00622D49"/>
    <w:rsid w:val="00622DC0"/>
    <w:rsid w:val="006237BB"/>
    <w:rsid w:val="006238EC"/>
    <w:rsid w:val="0062421C"/>
    <w:rsid w:val="006248D6"/>
    <w:rsid w:val="00625FA7"/>
    <w:rsid w:val="00626B49"/>
    <w:rsid w:val="00630F00"/>
    <w:rsid w:val="00631076"/>
    <w:rsid w:val="00631825"/>
    <w:rsid w:val="00634E73"/>
    <w:rsid w:val="00635788"/>
    <w:rsid w:val="006359E7"/>
    <w:rsid w:val="006367DA"/>
    <w:rsid w:val="00637BA8"/>
    <w:rsid w:val="006403C0"/>
    <w:rsid w:val="006416AD"/>
    <w:rsid w:val="00642423"/>
    <w:rsid w:val="0064454C"/>
    <w:rsid w:val="0064508A"/>
    <w:rsid w:val="006466D2"/>
    <w:rsid w:val="00646C3D"/>
    <w:rsid w:val="006477C8"/>
    <w:rsid w:val="00650B61"/>
    <w:rsid w:val="00650E0D"/>
    <w:rsid w:val="00651BEC"/>
    <w:rsid w:val="006534F3"/>
    <w:rsid w:val="0065715D"/>
    <w:rsid w:val="00657BB0"/>
    <w:rsid w:val="00660BCD"/>
    <w:rsid w:val="006612FB"/>
    <w:rsid w:val="006616BE"/>
    <w:rsid w:val="00662449"/>
    <w:rsid w:val="00662871"/>
    <w:rsid w:val="006630FF"/>
    <w:rsid w:val="006678ED"/>
    <w:rsid w:val="00667CF8"/>
    <w:rsid w:val="00670D2B"/>
    <w:rsid w:val="00672CCF"/>
    <w:rsid w:val="00672D61"/>
    <w:rsid w:val="00673ACF"/>
    <w:rsid w:val="00673EB1"/>
    <w:rsid w:val="0067514A"/>
    <w:rsid w:val="006759F6"/>
    <w:rsid w:val="00676000"/>
    <w:rsid w:val="0067674D"/>
    <w:rsid w:val="0068003E"/>
    <w:rsid w:val="00681F24"/>
    <w:rsid w:val="006824E6"/>
    <w:rsid w:val="006836C9"/>
    <w:rsid w:val="00684ED5"/>
    <w:rsid w:val="00687047"/>
    <w:rsid w:val="006873E5"/>
    <w:rsid w:val="00687C96"/>
    <w:rsid w:val="00687F38"/>
    <w:rsid w:val="00690628"/>
    <w:rsid w:val="00690814"/>
    <w:rsid w:val="00690E11"/>
    <w:rsid w:val="00690EEC"/>
    <w:rsid w:val="0069160D"/>
    <w:rsid w:val="00692597"/>
    <w:rsid w:val="00693203"/>
    <w:rsid w:val="006961B9"/>
    <w:rsid w:val="00696AB9"/>
    <w:rsid w:val="00696E98"/>
    <w:rsid w:val="00697AEC"/>
    <w:rsid w:val="006A1B80"/>
    <w:rsid w:val="006A34F1"/>
    <w:rsid w:val="006A47E5"/>
    <w:rsid w:val="006A636F"/>
    <w:rsid w:val="006A6CD4"/>
    <w:rsid w:val="006A6F94"/>
    <w:rsid w:val="006B0468"/>
    <w:rsid w:val="006B06E3"/>
    <w:rsid w:val="006B0755"/>
    <w:rsid w:val="006B1E2A"/>
    <w:rsid w:val="006B48E8"/>
    <w:rsid w:val="006B4E85"/>
    <w:rsid w:val="006B5F7E"/>
    <w:rsid w:val="006B601E"/>
    <w:rsid w:val="006B60F8"/>
    <w:rsid w:val="006B7478"/>
    <w:rsid w:val="006C129C"/>
    <w:rsid w:val="006C1E3B"/>
    <w:rsid w:val="006C227F"/>
    <w:rsid w:val="006C2AB2"/>
    <w:rsid w:val="006C46BE"/>
    <w:rsid w:val="006C5B86"/>
    <w:rsid w:val="006C643F"/>
    <w:rsid w:val="006C6B4D"/>
    <w:rsid w:val="006C72F7"/>
    <w:rsid w:val="006D084E"/>
    <w:rsid w:val="006D1B36"/>
    <w:rsid w:val="006D1BA3"/>
    <w:rsid w:val="006D20E8"/>
    <w:rsid w:val="006D21BC"/>
    <w:rsid w:val="006D3D0B"/>
    <w:rsid w:val="006D3F1F"/>
    <w:rsid w:val="006D435E"/>
    <w:rsid w:val="006D4561"/>
    <w:rsid w:val="006D52FB"/>
    <w:rsid w:val="006D5D74"/>
    <w:rsid w:val="006E0194"/>
    <w:rsid w:val="006E0898"/>
    <w:rsid w:val="006E0E57"/>
    <w:rsid w:val="006E1E44"/>
    <w:rsid w:val="006E2A58"/>
    <w:rsid w:val="006E3925"/>
    <w:rsid w:val="006E3E0D"/>
    <w:rsid w:val="006E4C58"/>
    <w:rsid w:val="006E5993"/>
    <w:rsid w:val="006E5D5B"/>
    <w:rsid w:val="006E5E39"/>
    <w:rsid w:val="006E7C5B"/>
    <w:rsid w:val="006F0A63"/>
    <w:rsid w:val="006F1F35"/>
    <w:rsid w:val="006F211B"/>
    <w:rsid w:val="006F3298"/>
    <w:rsid w:val="006F3DD0"/>
    <w:rsid w:val="006F40EC"/>
    <w:rsid w:val="006F517A"/>
    <w:rsid w:val="006F534B"/>
    <w:rsid w:val="006F54E4"/>
    <w:rsid w:val="006F6D91"/>
    <w:rsid w:val="007008FA"/>
    <w:rsid w:val="00700C15"/>
    <w:rsid w:val="00702CDB"/>
    <w:rsid w:val="0070395E"/>
    <w:rsid w:val="0070776D"/>
    <w:rsid w:val="00707850"/>
    <w:rsid w:val="00707C56"/>
    <w:rsid w:val="00707D78"/>
    <w:rsid w:val="00710577"/>
    <w:rsid w:val="0071377F"/>
    <w:rsid w:val="007156F7"/>
    <w:rsid w:val="0071594C"/>
    <w:rsid w:val="00717698"/>
    <w:rsid w:val="00720B9C"/>
    <w:rsid w:val="007211BC"/>
    <w:rsid w:val="007215CE"/>
    <w:rsid w:val="007225A1"/>
    <w:rsid w:val="0072276C"/>
    <w:rsid w:val="00723689"/>
    <w:rsid w:val="007248D2"/>
    <w:rsid w:val="00724C5E"/>
    <w:rsid w:val="00724E1B"/>
    <w:rsid w:val="00724FF4"/>
    <w:rsid w:val="007265B7"/>
    <w:rsid w:val="0072680A"/>
    <w:rsid w:val="007319E5"/>
    <w:rsid w:val="007347EE"/>
    <w:rsid w:val="007351AE"/>
    <w:rsid w:val="0073595D"/>
    <w:rsid w:val="00736249"/>
    <w:rsid w:val="00736840"/>
    <w:rsid w:val="0073779C"/>
    <w:rsid w:val="00737DCA"/>
    <w:rsid w:val="00740B9A"/>
    <w:rsid w:val="00740E80"/>
    <w:rsid w:val="007414DA"/>
    <w:rsid w:val="00741B04"/>
    <w:rsid w:val="00741CCC"/>
    <w:rsid w:val="00743B47"/>
    <w:rsid w:val="00744C7E"/>
    <w:rsid w:val="00744E34"/>
    <w:rsid w:val="00745892"/>
    <w:rsid w:val="00745CBE"/>
    <w:rsid w:val="00750521"/>
    <w:rsid w:val="007507CF"/>
    <w:rsid w:val="0075205D"/>
    <w:rsid w:val="007548E9"/>
    <w:rsid w:val="00754F13"/>
    <w:rsid w:val="007568E9"/>
    <w:rsid w:val="00756B79"/>
    <w:rsid w:val="007574CF"/>
    <w:rsid w:val="00760373"/>
    <w:rsid w:val="0076103D"/>
    <w:rsid w:val="007611BB"/>
    <w:rsid w:val="007615D7"/>
    <w:rsid w:val="00761ACC"/>
    <w:rsid w:val="00761C0F"/>
    <w:rsid w:val="00762432"/>
    <w:rsid w:val="00764AA4"/>
    <w:rsid w:val="007657CF"/>
    <w:rsid w:val="00765A5F"/>
    <w:rsid w:val="00765E52"/>
    <w:rsid w:val="0077072B"/>
    <w:rsid w:val="0077172A"/>
    <w:rsid w:val="00772E4D"/>
    <w:rsid w:val="0077468B"/>
    <w:rsid w:val="007748C6"/>
    <w:rsid w:val="00774FB6"/>
    <w:rsid w:val="00776D66"/>
    <w:rsid w:val="00776DE8"/>
    <w:rsid w:val="007834AA"/>
    <w:rsid w:val="00784097"/>
    <w:rsid w:val="007847C0"/>
    <w:rsid w:val="007865B1"/>
    <w:rsid w:val="00787393"/>
    <w:rsid w:val="00793620"/>
    <w:rsid w:val="00793819"/>
    <w:rsid w:val="007944BF"/>
    <w:rsid w:val="007944EE"/>
    <w:rsid w:val="007944F2"/>
    <w:rsid w:val="00795B81"/>
    <w:rsid w:val="00795BEC"/>
    <w:rsid w:val="007A0382"/>
    <w:rsid w:val="007A487E"/>
    <w:rsid w:val="007A562F"/>
    <w:rsid w:val="007B165A"/>
    <w:rsid w:val="007B2C29"/>
    <w:rsid w:val="007B5E12"/>
    <w:rsid w:val="007B6A54"/>
    <w:rsid w:val="007B756B"/>
    <w:rsid w:val="007B75C9"/>
    <w:rsid w:val="007B7733"/>
    <w:rsid w:val="007B77D9"/>
    <w:rsid w:val="007C041D"/>
    <w:rsid w:val="007C06B9"/>
    <w:rsid w:val="007C0AA4"/>
    <w:rsid w:val="007C2CFA"/>
    <w:rsid w:val="007C49B6"/>
    <w:rsid w:val="007C4C71"/>
    <w:rsid w:val="007C5F74"/>
    <w:rsid w:val="007C60A5"/>
    <w:rsid w:val="007C782D"/>
    <w:rsid w:val="007D0999"/>
    <w:rsid w:val="007D0CD9"/>
    <w:rsid w:val="007D157D"/>
    <w:rsid w:val="007D1C4C"/>
    <w:rsid w:val="007D27FF"/>
    <w:rsid w:val="007D2BD8"/>
    <w:rsid w:val="007D2BE2"/>
    <w:rsid w:val="007D3A8A"/>
    <w:rsid w:val="007D3D53"/>
    <w:rsid w:val="007D4D5F"/>
    <w:rsid w:val="007D554D"/>
    <w:rsid w:val="007D6800"/>
    <w:rsid w:val="007E00D7"/>
    <w:rsid w:val="007E0109"/>
    <w:rsid w:val="007E1C8D"/>
    <w:rsid w:val="007E1F59"/>
    <w:rsid w:val="007E3464"/>
    <w:rsid w:val="007E36E4"/>
    <w:rsid w:val="007E3BE4"/>
    <w:rsid w:val="007E7D85"/>
    <w:rsid w:val="007F03DE"/>
    <w:rsid w:val="007F1551"/>
    <w:rsid w:val="007F492E"/>
    <w:rsid w:val="007F6E45"/>
    <w:rsid w:val="007F7301"/>
    <w:rsid w:val="008001CA"/>
    <w:rsid w:val="00800709"/>
    <w:rsid w:val="008007ED"/>
    <w:rsid w:val="0080129F"/>
    <w:rsid w:val="008019B0"/>
    <w:rsid w:val="00801FE6"/>
    <w:rsid w:val="00802270"/>
    <w:rsid w:val="00803A6E"/>
    <w:rsid w:val="008042B6"/>
    <w:rsid w:val="008045F4"/>
    <w:rsid w:val="0080463B"/>
    <w:rsid w:val="008059B2"/>
    <w:rsid w:val="00807A5A"/>
    <w:rsid w:val="00810441"/>
    <w:rsid w:val="008105E2"/>
    <w:rsid w:val="00810A67"/>
    <w:rsid w:val="00810CC4"/>
    <w:rsid w:val="00813E84"/>
    <w:rsid w:val="00814847"/>
    <w:rsid w:val="00814CB3"/>
    <w:rsid w:val="00814F6F"/>
    <w:rsid w:val="008157D9"/>
    <w:rsid w:val="008162DF"/>
    <w:rsid w:val="00816555"/>
    <w:rsid w:val="00816F24"/>
    <w:rsid w:val="00820727"/>
    <w:rsid w:val="008207FE"/>
    <w:rsid w:val="00820C04"/>
    <w:rsid w:val="008212E0"/>
    <w:rsid w:val="00821F54"/>
    <w:rsid w:val="00824832"/>
    <w:rsid w:val="008256A9"/>
    <w:rsid w:val="0082574F"/>
    <w:rsid w:val="00825C98"/>
    <w:rsid w:val="008270DA"/>
    <w:rsid w:val="00827C44"/>
    <w:rsid w:val="00830190"/>
    <w:rsid w:val="00831246"/>
    <w:rsid w:val="00832982"/>
    <w:rsid w:val="008343F8"/>
    <w:rsid w:val="00834953"/>
    <w:rsid w:val="00834F44"/>
    <w:rsid w:val="008406BC"/>
    <w:rsid w:val="00843093"/>
    <w:rsid w:val="00843F1B"/>
    <w:rsid w:val="00844300"/>
    <w:rsid w:val="00844727"/>
    <w:rsid w:val="00845438"/>
    <w:rsid w:val="00845D99"/>
    <w:rsid w:val="00845F41"/>
    <w:rsid w:val="008469D6"/>
    <w:rsid w:val="00846B62"/>
    <w:rsid w:val="00846CA5"/>
    <w:rsid w:val="00847382"/>
    <w:rsid w:val="0084749B"/>
    <w:rsid w:val="00851066"/>
    <w:rsid w:val="00852A0A"/>
    <w:rsid w:val="00852DBF"/>
    <w:rsid w:val="00854041"/>
    <w:rsid w:val="008569B2"/>
    <w:rsid w:val="00856A02"/>
    <w:rsid w:val="00857A3F"/>
    <w:rsid w:val="00860259"/>
    <w:rsid w:val="008602D1"/>
    <w:rsid w:val="00862681"/>
    <w:rsid w:val="0086344E"/>
    <w:rsid w:val="008640C7"/>
    <w:rsid w:val="008641C0"/>
    <w:rsid w:val="00864B27"/>
    <w:rsid w:val="00865C96"/>
    <w:rsid w:val="00865EFC"/>
    <w:rsid w:val="00865F10"/>
    <w:rsid w:val="0086609D"/>
    <w:rsid w:val="00866E33"/>
    <w:rsid w:val="00867719"/>
    <w:rsid w:val="0086782D"/>
    <w:rsid w:val="00867A8F"/>
    <w:rsid w:val="00867B5D"/>
    <w:rsid w:val="00871C08"/>
    <w:rsid w:val="008720B1"/>
    <w:rsid w:val="0087359A"/>
    <w:rsid w:val="00874ECF"/>
    <w:rsid w:val="00875EC2"/>
    <w:rsid w:val="008764B8"/>
    <w:rsid w:val="0087667D"/>
    <w:rsid w:val="00876746"/>
    <w:rsid w:val="00876788"/>
    <w:rsid w:val="00876D9D"/>
    <w:rsid w:val="00877CF2"/>
    <w:rsid w:val="008809A5"/>
    <w:rsid w:val="00880CA5"/>
    <w:rsid w:val="00881EBC"/>
    <w:rsid w:val="008832D2"/>
    <w:rsid w:val="00884085"/>
    <w:rsid w:val="008840D1"/>
    <w:rsid w:val="00884C51"/>
    <w:rsid w:val="00884CA6"/>
    <w:rsid w:val="00885BFD"/>
    <w:rsid w:val="00887DF4"/>
    <w:rsid w:val="00887FB0"/>
    <w:rsid w:val="00890AD6"/>
    <w:rsid w:val="00891395"/>
    <w:rsid w:val="00891DF7"/>
    <w:rsid w:val="00892BB9"/>
    <w:rsid w:val="00892BEC"/>
    <w:rsid w:val="008948BB"/>
    <w:rsid w:val="0089553E"/>
    <w:rsid w:val="00897398"/>
    <w:rsid w:val="008973C0"/>
    <w:rsid w:val="00897575"/>
    <w:rsid w:val="0089765D"/>
    <w:rsid w:val="00897E95"/>
    <w:rsid w:val="008A00C9"/>
    <w:rsid w:val="008A0535"/>
    <w:rsid w:val="008A09BF"/>
    <w:rsid w:val="008A0FED"/>
    <w:rsid w:val="008A1623"/>
    <w:rsid w:val="008A26BA"/>
    <w:rsid w:val="008A2A97"/>
    <w:rsid w:val="008A2C4B"/>
    <w:rsid w:val="008A33DB"/>
    <w:rsid w:val="008A3871"/>
    <w:rsid w:val="008A44DB"/>
    <w:rsid w:val="008A69FD"/>
    <w:rsid w:val="008A7228"/>
    <w:rsid w:val="008A7FB6"/>
    <w:rsid w:val="008B321F"/>
    <w:rsid w:val="008B3AA0"/>
    <w:rsid w:val="008B5473"/>
    <w:rsid w:val="008B6420"/>
    <w:rsid w:val="008B7C9F"/>
    <w:rsid w:val="008C36AB"/>
    <w:rsid w:val="008C40F3"/>
    <w:rsid w:val="008C4C82"/>
    <w:rsid w:val="008C5A4B"/>
    <w:rsid w:val="008C720F"/>
    <w:rsid w:val="008C74A6"/>
    <w:rsid w:val="008D1F45"/>
    <w:rsid w:val="008D20E3"/>
    <w:rsid w:val="008D3926"/>
    <w:rsid w:val="008D52FF"/>
    <w:rsid w:val="008D5E42"/>
    <w:rsid w:val="008D6225"/>
    <w:rsid w:val="008D716C"/>
    <w:rsid w:val="008D7198"/>
    <w:rsid w:val="008D7261"/>
    <w:rsid w:val="008E0E71"/>
    <w:rsid w:val="008E180D"/>
    <w:rsid w:val="008E2B35"/>
    <w:rsid w:val="008E3106"/>
    <w:rsid w:val="008E470E"/>
    <w:rsid w:val="008E5A52"/>
    <w:rsid w:val="008E5BFE"/>
    <w:rsid w:val="008E6220"/>
    <w:rsid w:val="008E62E5"/>
    <w:rsid w:val="008F0E67"/>
    <w:rsid w:val="008F232E"/>
    <w:rsid w:val="008F633D"/>
    <w:rsid w:val="008F6774"/>
    <w:rsid w:val="008F6B24"/>
    <w:rsid w:val="009009D8"/>
    <w:rsid w:val="00901746"/>
    <w:rsid w:val="009029C6"/>
    <w:rsid w:val="00903640"/>
    <w:rsid w:val="00903B0F"/>
    <w:rsid w:val="009056A5"/>
    <w:rsid w:val="00907586"/>
    <w:rsid w:val="009102C5"/>
    <w:rsid w:val="009104BB"/>
    <w:rsid w:val="00912072"/>
    <w:rsid w:val="0091294F"/>
    <w:rsid w:val="00912C2B"/>
    <w:rsid w:val="00912DF6"/>
    <w:rsid w:val="0091392D"/>
    <w:rsid w:val="00913AF6"/>
    <w:rsid w:val="00913E00"/>
    <w:rsid w:val="00914E56"/>
    <w:rsid w:val="00914FBC"/>
    <w:rsid w:val="0091560B"/>
    <w:rsid w:val="00916605"/>
    <w:rsid w:val="009204FB"/>
    <w:rsid w:val="00920DC1"/>
    <w:rsid w:val="0092161B"/>
    <w:rsid w:val="00921A16"/>
    <w:rsid w:val="00922E06"/>
    <w:rsid w:val="00927031"/>
    <w:rsid w:val="00927D97"/>
    <w:rsid w:val="00931B56"/>
    <w:rsid w:val="009320BB"/>
    <w:rsid w:val="0093523C"/>
    <w:rsid w:val="009368C4"/>
    <w:rsid w:val="00940177"/>
    <w:rsid w:val="00941899"/>
    <w:rsid w:val="00942989"/>
    <w:rsid w:val="00942CC2"/>
    <w:rsid w:val="00942EE4"/>
    <w:rsid w:val="00945F23"/>
    <w:rsid w:val="009474ED"/>
    <w:rsid w:val="00950E47"/>
    <w:rsid w:val="0095195F"/>
    <w:rsid w:val="00951E99"/>
    <w:rsid w:val="009522E9"/>
    <w:rsid w:val="00952CDE"/>
    <w:rsid w:val="00954A2F"/>
    <w:rsid w:val="009555C4"/>
    <w:rsid w:val="009570D2"/>
    <w:rsid w:val="00960505"/>
    <w:rsid w:val="00960CEC"/>
    <w:rsid w:val="00960FC1"/>
    <w:rsid w:val="009610CC"/>
    <w:rsid w:val="009614D6"/>
    <w:rsid w:val="00962058"/>
    <w:rsid w:val="009646D6"/>
    <w:rsid w:val="00965083"/>
    <w:rsid w:val="00966A56"/>
    <w:rsid w:val="009675A8"/>
    <w:rsid w:val="00967814"/>
    <w:rsid w:val="00967938"/>
    <w:rsid w:val="0097020C"/>
    <w:rsid w:val="00970FAD"/>
    <w:rsid w:val="009718CA"/>
    <w:rsid w:val="009729CB"/>
    <w:rsid w:val="00972CF5"/>
    <w:rsid w:val="00972D40"/>
    <w:rsid w:val="00973E15"/>
    <w:rsid w:val="0097773B"/>
    <w:rsid w:val="00977792"/>
    <w:rsid w:val="00980398"/>
    <w:rsid w:val="0098426E"/>
    <w:rsid w:val="00984B5D"/>
    <w:rsid w:val="00984F6C"/>
    <w:rsid w:val="00986696"/>
    <w:rsid w:val="0098695E"/>
    <w:rsid w:val="00987A3E"/>
    <w:rsid w:val="00987FF5"/>
    <w:rsid w:val="00990593"/>
    <w:rsid w:val="00991110"/>
    <w:rsid w:val="00993689"/>
    <w:rsid w:val="009940C9"/>
    <w:rsid w:val="00994FCD"/>
    <w:rsid w:val="009950BD"/>
    <w:rsid w:val="009968C9"/>
    <w:rsid w:val="009A0301"/>
    <w:rsid w:val="009A0FAD"/>
    <w:rsid w:val="009A1A31"/>
    <w:rsid w:val="009A2671"/>
    <w:rsid w:val="009A2AE2"/>
    <w:rsid w:val="009A43C1"/>
    <w:rsid w:val="009A447B"/>
    <w:rsid w:val="009A4747"/>
    <w:rsid w:val="009A732D"/>
    <w:rsid w:val="009B05DF"/>
    <w:rsid w:val="009B13FD"/>
    <w:rsid w:val="009B2AF7"/>
    <w:rsid w:val="009B30B8"/>
    <w:rsid w:val="009B4268"/>
    <w:rsid w:val="009B4B25"/>
    <w:rsid w:val="009B51D2"/>
    <w:rsid w:val="009B62F7"/>
    <w:rsid w:val="009B6CCB"/>
    <w:rsid w:val="009B7907"/>
    <w:rsid w:val="009C0DCE"/>
    <w:rsid w:val="009C1FE0"/>
    <w:rsid w:val="009C2CE2"/>
    <w:rsid w:val="009C3292"/>
    <w:rsid w:val="009C3F82"/>
    <w:rsid w:val="009C4E5D"/>
    <w:rsid w:val="009C6757"/>
    <w:rsid w:val="009D01F7"/>
    <w:rsid w:val="009D09E5"/>
    <w:rsid w:val="009D204D"/>
    <w:rsid w:val="009D26FC"/>
    <w:rsid w:val="009D572C"/>
    <w:rsid w:val="009D606D"/>
    <w:rsid w:val="009D61B0"/>
    <w:rsid w:val="009D6FDB"/>
    <w:rsid w:val="009D716E"/>
    <w:rsid w:val="009D7A85"/>
    <w:rsid w:val="009E1641"/>
    <w:rsid w:val="009E1B65"/>
    <w:rsid w:val="009E32FD"/>
    <w:rsid w:val="009E36E9"/>
    <w:rsid w:val="009E649B"/>
    <w:rsid w:val="009F112C"/>
    <w:rsid w:val="009F62E2"/>
    <w:rsid w:val="009F6C9B"/>
    <w:rsid w:val="009F7638"/>
    <w:rsid w:val="00A0053B"/>
    <w:rsid w:val="00A01460"/>
    <w:rsid w:val="00A01E8D"/>
    <w:rsid w:val="00A01F2A"/>
    <w:rsid w:val="00A0333E"/>
    <w:rsid w:val="00A038EB"/>
    <w:rsid w:val="00A049AF"/>
    <w:rsid w:val="00A05A34"/>
    <w:rsid w:val="00A06E05"/>
    <w:rsid w:val="00A07313"/>
    <w:rsid w:val="00A075E8"/>
    <w:rsid w:val="00A07A85"/>
    <w:rsid w:val="00A12A18"/>
    <w:rsid w:val="00A133D4"/>
    <w:rsid w:val="00A13949"/>
    <w:rsid w:val="00A14026"/>
    <w:rsid w:val="00A14CD0"/>
    <w:rsid w:val="00A17540"/>
    <w:rsid w:val="00A17CA8"/>
    <w:rsid w:val="00A20025"/>
    <w:rsid w:val="00A22D6F"/>
    <w:rsid w:val="00A22D9B"/>
    <w:rsid w:val="00A239DF"/>
    <w:rsid w:val="00A26F3B"/>
    <w:rsid w:val="00A27DDE"/>
    <w:rsid w:val="00A303C1"/>
    <w:rsid w:val="00A32152"/>
    <w:rsid w:val="00A32E98"/>
    <w:rsid w:val="00A3399F"/>
    <w:rsid w:val="00A34369"/>
    <w:rsid w:val="00A3780C"/>
    <w:rsid w:val="00A40C79"/>
    <w:rsid w:val="00A40DAF"/>
    <w:rsid w:val="00A410D6"/>
    <w:rsid w:val="00A41968"/>
    <w:rsid w:val="00A428D6"/>
    <w:rsid w:val="00A43754"/>
    <w:rsid w:val="00A440A6"/>
    <w:rsid w:val="00A50935"/>
    <w:rsid w:val="00A533B5"/>
    <w:rsid w:val="00A557AD"/>
    <w:rsid w:val="00A55F5D"/>
    <w:rsid w:val="00A624A2"/>
    <w:rsid w:val="00A63F17"/>
    <w:rsid w:val="00A65ED7"/>
    <w:rsid w:val="00A6628E"/>
    <w:rsid w:val="00A66815"/>
    <w:rsid w:val="00A70836"/>
    <w:rsid w:val="00A7101D"/>
    <w:rsid w:val="00A71C1B"/>
    <w:rsid w:val="00A74C3F"/>
    <w:rsid w:val="00A7589D"/>
    <w:rsid w:val="00A7605B"/>
    <w:rsid w:val="00A76446"/>
    <w:rsid w:val="00A772FA"/>
    <w:rsid w:val="00A77427"/>
    <w:rsid w:val="00A81108"/>
    <w:rsid w:val="00A8111D"/>
    <w:rsid w:val="00A8352B"/>
    <w:rsid w:val="00A839E7"/>
    <w:rsid w:val="00A84A82"/>
    <w:rsid w:val="00A84B96"/>
    <w:rsid w:val="00A85B0D"/>
    <w:rsid w:val="00A862B8"/>
    <w:rsid w:val="00A86579"/>
    <w:rsid w:val="00A90072"/>
    <w:rsid w:val="00A90225"/>
    <w:rsid w:val="00A91201"/>
    <w:rsid w:val="00A928A7"/>
    <w:rsid w:val="00A96A26"/>
    <w:rsid w:val="00A971A8"/>
    <w:rsid w:val="00AA282E"/>
    <w:rsid w:val="00AA7AC9"/>
    <w:rsid w:val="00AB2930"/>
    <w:rsid w:val="00AB296E"/>
    <w:rsid w:val="00AB2A9E"/>
    <w:rsid w:val="00AB2B30"/>
    <w:rsid w:val="00AB34C7"/>
    <w:rsid w:val="00AB3A5F"/>
    <w:rsid w:val="00AB3C5C"/>
    <w:rsid w:val="00AB4F61"/>
    <w:rsid w:val="00AC0DB6"/>
    <w:rsid w:val="00AC10FD"/>
    <w:rsid w:val="00AC2BEA"/>
    <w:rsid w:val="00AC511E"/>
    <w:rsid w:val="00AD156E"/>
    <w:rsid w:val="00AD2A04"/>
    <w:rsid w:val="00AD2D7E"/>
    <w:rsid w:val="00AD2E5B"/>
    <w:rsid w:val="00AD4AF9"/>
    <w:rsid w:val="00AD63B7"/>
    <w:rsid w:val="00AD669B"/>
    <w:rsid w:val="00AD69A8"/>
    <w:rsid w:val="00AD75EF"/>
    <w:rsid w:val="00AE0EE0"/>
    <w:rsid w:val="00AE16DA"/>
    <w:rsid w:val="00AE311F"/>
    <w:rsid w:val="00AE5B09"/>
    <w:rsid w:val="00AE5E5D"/>
    <w:rsid w:val="00AE78C7"/>
    <w:rsid w:val="00AF0752"/>
    <w:rsid w:val="00AF07DF"/>
    <w:rsid w:val="00AF17C9"/>
    <w:rsid w:val="00AF1F21"/>
    <w:rsid w:val="00AF5505"/>
    <w:rsid w:val="00AF69D8"/>
    <w:rsid w:val="00AF76E8"/>
    <w:rsid w:val="00B006FB"/>
    <w:rsid w:val="00B011A8"/>
    <w:rsid w:val="00B01298"/>
    <w:rsid w:val="00B02802"/>
    <w:rsid w:val="00B02D79"/>
    <w:rsid w:val="00B033F1"/>
    <w:rsid w:val="00B06564"/>
    <w:rsid w:val="00B07ADA"/>
    <w:rsid w:val="00B10B63"/>
    <w:rsid w:val="00B113A6"/>
    <w:rsid w:val="00B13F66"/>
    <w:rsid w:val="00B144F8"/>
    <w:rsid w:val="00B17852"/>
    <w:rsid w:val="00B17A05"/>
    <w:rsid w:val="00B17B13"/>
    <w:rsid w:val="00B17DA7"/>
    <w:rsid w:val="00B204B5"/>
    <w:rsid w:val="00B211F0"/>
    <w:rsid w:val="00B22BC4"/>
    <w:rsid w:val="00B22E56"/>
    <w:rsid w:val="00B231F9"/>
    <w:rsid w:val="00B23386"/>
    <w:rsid w:val="00B2357F"/>
    <w:rsid w:val="00B238E4"/>
    <w:rsid w:val="00B24781"/>
    <w:rsid w:val="00B253BA"/>
    <w:rsid w:val="00B25624"/>
    <w:rsid w:val="00B25B1D"/>
    <w:rsid w:val="00B275E9"/>
    <w:rsid w:val="00B30357"/>
    <w:rsid w:val="00B31277"/>
    <w:rsid w:val="00B314EB"/>
    <w:rsid w:val="00B317B3"/>
    <w:rsid w:val="00B31D11"/>
    <w:rsid w:val="00B31F9C"/>
    <w:rsid w:val="00B331A4"/>
    <w:rsid w:val="00B36DF3"/>
    <w:rsid w:val="00B370AC"/>
    <w:rsid w:val="00B42546"/>
    <w:rsid w:val="00B4294A"/>
    <w:rsid w:val="00B43147"/>
    <w:rsid w:val="00B442CD"/>
    <w:rsid w:val="00B465E9"/>
    <w:rsid w:val="00B468DB"/>
    <w:rsid w:val="00B4767F"/>
    <w:rsid w:val="00B47F01"/>
    <w:rsid w:val="00B5216B"/>
    <w:rsid w:val="00B5290F"/>
    <w:rsid w:val="00B5486B"/>
    <w:rsid w:val="00B54E14"/>
    <w:rsid w:val="00B553EF"/>
    <w:rsid w:val="00B55A9E"/>
    <w:rsid w:val="00B5716A"/>
    <w:rsid w:val="00B57EC7"/>
    <w:rsid w:val="00B60C82"/>
    <w:rsid w:val="00B615A1"/>
    <w:rsid w:val="00B62E1C"/>
    <w:rsid w:val="00B63EB9"/>
    <w:rsid w:val="00B64639"/>
    <w:rsid w:val="00B64C1C"/>
    <w:rsid w:val="00B64C90"/>
    <w:rsid w:val="00B66214"/>
    <w:rsid w:val="00B67759"/>
    <w:rsid w:val="00B70102"/>
    <w:rsid w:val="00B7029E"/>
    <w:rsid w:val="00B70684"/>
    <w:rsid w:val="00B70F9D"/>
    <w:rsid w:val="00B7129C"/>
    <w:rsid w:val="00B738A3"/>
    <w:rsid w:val="00B751A2"/>
    <w:rsid w:val="00B75DBC"/>
    <w:rsid w:val="00B772F2"/>
    <w:rsid w:val="00B77422"/>
    <w:rsid w:val="00B77F5E"/>
    <w:rsid w:val="00B806A0"/>
    <w:rsid w:val="00B80D9E"/>
    <w:rsid w:val="00B81209"/>
    <w:rsid w:val="00B8238C"/>
    <w:rsid w:val="00B82832"/>
    <w:rsid w:val="00B82D6C"/>
    <w:rsid w:val="00B83EDC"/>
    <w:rsid w:val="00B84397"/>
    <w:rsid w:val="00B845D0"/>
    <w:rsid w:val="00B85DFD"/>
    <w:rsid w:val="00B86FD1"/>
    <w:rsid w:val="00B87405"/>
    <w:rsid w:val="00B90036"/>
    <w:rsid w:val="00B90248"/>
    <w:rsid w:val="00B90B36"/>
    <w:rsid w:val="00B90C38"/>
    <w:rsid w:val="00B91786"/>
    <w:rsid w:val="00B92185"/>
    <w:rsid w:val="00B92ACF"/>
    <w:rsid w:val="00B93E0C"/>
    <w:rsid w:val="00B9404C"/>
    <w:rsid w:val="00B94160"/>
    <w:rsid w:val="00B94757"/>
    <w:rsid w:val="00B963BD"/>
    <w:rsid w:val="00B97F8C"/>
    <w:rsid w:val="00BA0738"/>
    <w:rsid w:val="00BA08A2"/>
    <w:rsid w:val="00BA2606"/>
    <w:rsid w:val="00BA31E8"/>
    <w:rsid w:val="00BA46AD"/>
    <w:rsid w:val="00BA6735"/>
    <w:rsid w:val="00BB0245"/>
    <w:rsid w:val="00BB0F85"/>
    <w:rsid w:val="00BB1636"/>
    <w:rsid w:val="00BB1989"/>
    <w:rsid w:val="00BB1BA7"/>
    <w:rsid w:val="00BB2314"/>
    <w:rsid w:val="00BB3B18"/>
    <w:rsid w:val="00BB4A8A"/>
    <w:rsid w:val="00BB5C72"/>
    <w:rsid w:val="00BB6FBE"/>
    <w:rsid w:val="00BC0462"/>
    <w:rsid w:val="00BC172D"/>
    <w:rsid w:val="00BC22AD"/>
    <w:rsid w:val="00BC4174"/>
    <w:rsid w:val="00BC4B38"/>
    <w:rsid w:val="00BC676C"/>
    <w:rsid w:val="00BC7EB1"/>
    <w:rsid w:val="00BD0364"/>
    <w:rsid w:val="00BD0388"/>
    <w:rsid w:val="00BD08EE"/>
    <w:rsid w:val="00BD1C1E"/>
    <w:rsid w:val="00BD3808"/>
    <w:rsid w:val="00BD423C"/>
    <w:rsid w:val="00BD44D1"/>
    <w:rsid w:val="00BD4844"/>
    <w:rsid w:val="00BD75CC"/>
    <w:rsid w:val="00BE0721"/>
    <w:rsid w:val="00BE0FCB"/>
    <w:rsid w:val="00BE1109"/>
    <w:rsid w:val="00BE2387"/>
    <w:rsid w:val="00BE379E"/>
    <w:rsid w:val="00BE3DF1"/>
    <w:rsid w:val="00BE4273"/>
    <w:rsid w:val="00BE4D1F"/>
    <w:rsid w:val="00BE55E3"/>
    <w:rsid w:val="00BE634E"/>
    <w:rsid w:val="00BE78B0"/>
    <w:rsid w:val="00BE7D4F"/>
    <w:rsid w:val="00BF0775"/>
    <w:rsid w:val="00BF262C"/>
    <w:rsid w:val="00BF290E"/>
    <w:rsid w:val="00BF2A6A"/>
    <w:rsid w:val="00BF2F28"/>
    <w:rsid w:val="00BF3EAF"/>
    <w:rsid w:val="00BF54CE"/>
    <w:rsid w:val="00BF5966"/>
    <w:rsid w:val="00BF6054"/>
    <w:rsid w:val="00C00CB8"/>
    <w:rsid w:val="00C03DB3"/>
    <w:rsid w:val="00C03FB9"/>
    <w:rsid w:val="00C04CA1"/>
    <w:rsid w:val="00C05175"/>
    <w:rsid w:val="00C07B36"/>
    <w:rsid w:val="00C07F53"/>
    <w:rsid w:val="00C10DB3"/>
    <w:rsid w:val="00C10E6D"/>
    <w:rsid w:val="00C11258"/>
    <w:rsid w:val="00C127EB"/>
    <w:rsid w:val="00C1480B"/>
    <w:rsid w:val="00C16C5F"/>
    <w:rsid w:val="00C21C80"/>
    <w:rsid w:val="00C22EBA"/>
    <w:rsid w:val="00C238C5"/>
    <w:rsid w:val="00C24608"/>
    <w:rsid w:val="00C249F0"/>
    <w:rsid w:val="00C2781A"/>
    <w:rsid w:val="00C314CF"/>
    <w:rsid w:val="00C3353A"/>
    <w:rsid w:val="00C34567"/>
    <w:rsid w:val="00C35140"/>
    <w:rsid w:val="00C359C5"/>
    <w:rsid w:val="00C35D65"/>
    <w:rsid w:val="00C3627F"/>
    <w:rsid w:val="00C368C2"/>
    <w:rsid w:val="00C37296"/>
    <w:rsid w:val="00C40CFE"/>
    <w:rsid w:val="00C424DB"/>
    <w:rsid w:val="00C42734"/>
    <w:rsid w:val="00C446C3"/>
    <w:rsid w:val="00C452D2"/>
    <w:rsid w:val="00C458B3"/>
    <w:rsid w:val="00C46AD6"/>
    <w:rsid w:val="00C46D26"/>
    <w:rsid w:val="00C47792"/>
    <w:rsid w:val="00C47C04"/>
    <w:rsid w:val="00C47C76"/>
    <w:rsid w:val="00C503AF"/>
    <w:rsid w:val="00C50D40"/>
    <w:rsid w:val="00C51C63"/>
    <w:rsid w:val="00C531F0"/>
    <w:rsid w:val="00C53272"/>
    <w:rsid w:val="00C55021"/>
    <w:rsid w:val="00C55E7A"/>
    <w:rsid w:val="00C603A4"/>
    <w:rsid w:val="00C615F0"/>
    <w:rsid w:val="00C626EE"/>
    <w:rsid w:val="00C62E75"/>
    <w:rsid w:val="00C62EF4"/>
    <w:rsid w:val="00C66A78"/>
    <w:rsid w:val="00C66B9B"/>
    <w:rsid w:val="00C671AF"/>
    <w:rsid w:val="00C67276"/>
    <w:rsid w:val="00C679D6"/>
    <w:rsid w:val="00C67FAB"/>
    <w:rsid w:val="00C706D1"/>
    <w:rsid w:val="00C71294"/>
    <w:rsid w:val="00C71ECC"/>
    <w:rsid w:val="00C72251"/>
    <w:rsid w:val="00C73143"/>
    <w:rsid w:val="00C73843"/>
    <w:rsid w:val="00C73C58"/>
    <w:rsid w:val="00C74438"/>
    <w:rsid w:val="00C75457"/>
    <w:rsid w:val="00C75A1E"/>
    <w:rsid w:val="00C75B53"/>
    <w:rsid w:val="00C803C4"/>
    <w:rsid w:val="00C821AA"/>
    <w:rsid w:val="00C838E6"/>
    <w:rsid w:val="00C839A7"/>
    <w:rsid w:val="00C8435D"/>
    <w:rsid w:val="00C85469"/>
    <w:rsid w:val="00C85D6F"/>
    <w:rsid w:val="00C86427"/>
    <w:rsid w:val="00C8790B"/>
    <w:rsid w:val="00C904A3"/>
    <w:rsid w:val="00C9083B"/>
    <w:rsid w:val="00C90D5F"/>
    <w:rsid w:val="00C9116A"/>
    <w:rsid w:val="00C91D00"/>
    <w:rsid w:val="00C929A8"/>
    <w:rsid w:val="00C93472"/>
    <w:rsid w:val="00C934D2"/>
    <w:rsid w:val="00C939A7"/>
    <w:rsid w:val="00C94426"/>
    <w:rsid w:val="00C94820"/>
    <w:rsid w:val="00C95E6C"/>
    <w:rsid w:val="00C9659A"/>
    <w:rsid w:val="00C9694B"/>
    <w:rsid w:val="00C97177"/>
    <w:rsid w:val="00C974D6"/>
    <w:rsid w:val="00CA057D"/>
    <w:rsid w:val="00CA0C3F"/>
    <w:rsid w:val="00CA197A"/>
    <w:rsid w:val="00CA2007"/>
    <w:rsid w:val="00CA2442"/>
    <w:rsid w:val="00CA263D"/>
    <w:rsid w:val="00CA40FA"/>
    <w:rsid w:val="00CA48D6"/>
    <w:rsid w:val="00CA78AF"/>
    <w:rsid w:val="00CB0C99"/>
    <w:rsid w:val="00CB0F24"/>
    <w:rsid w:val="00CB212C"/>
    <w:rsid w:val="00CB2888"/>
    <w:rsid w:val="00CB2A18"/>
    <w:rsid w:val="00CB7D65"/>
    <w:rsid w:val="00CB7EDF"/>
    <w:rsid w:val="00CC20C0"/>
    <w:rsid w:val="00CC21F5"/>
    <w:rsid w:val="00CC242C"/>
    <w:rsid w:val="00CC2A85"/>
    <w:rsid w:val="00CC59F5"/>
    <w:rsid w:val="00CC6A1C"/>
    <w:rsid w:val="00CC7107"/>
    <w:rsid w:val="00CC7328"/>
    <w:rsid w:val="00CD0230"/>
    <w:rsid w:val="00CD0E3D"/>
    <w:rsid w:val="00CD26B5"/>
    <w:rsid w:val="00CD433C"/>
    <w:rsid w:val="00CD4651"/>
    <w:rsid w:val="00CD50E4"/>
    <w:rsid w:val="00CD52D2"/>
    <w:rsid w:val="00CD6084"/>
    <w:rsid w:val="00CD70D8"/>
    <w:rsid w:val="00CD7E32"/>
    <w:rsid w:val="00CE0210"/>
    <w:rsid w:val="00CE06B1"/>
    <w:rsid w:val="00CE18D6"/>
    <w:rsid w:val="00CE2DEA"/>
    <w:rsid w:val="00CE2DFF"/>
    <w:rsid w:val="00CE3D65"/>
    <w:rsid w:val="00CE4053"/>
    <w:rsid w:val="00CE458B"/>
    <w:rsid w:val="00CE4955"/>
    <w:rsid w:val="00CE528B"/>
    <w:rsid w:val="00CE6796"/>
    <w:rsid w:val="00CE6A80"/>
    <w:rsid w:val="00CE77F5"/>
    <w:rsid w:val="00CF08BB"/>
    <w:rsid w:val="00CF221E"/>
    <w:rsid w:val="00CF2BA1"/>
    <w:rsid w:val="00CF2D1E"/>
    <w:rsid w:val="00CF3570"/>
    <w:rsid w:val="00CF37CA"/>
    <w:rsid w:val="00CF3B98"/>
    <w:rsid w:val="00CF5ABB"/>
    <w:rsid w:val="00CF62C9"/>
    <w:rsid w:val="00CF7B35"/>
    <w:rsid w:val="00CF7D13"/>
    <w:rsid w:val="00D01A82"/>
    <w:rsid w:val="00D022FF"/>
    <w:rsid w:val="00D026D2"/>
    <w:rsid w:val="00D03510"/>
    <w:rsid w:val="00D03E44"/>
    <w:rsid w:val="00D04732"/>
    <w:rsid w:val="00D04BA9"/>
    <w:rsid w:val="00D0569D"/>
    <w:rsid w:val="00D05B9B"/>
    <w:rsid w:val="00D063D5"/>
    <w:rsid w:val="00D064A5"/>
    <w:rsid w:val="00D06A28"/>
    <w:rsid w:val="00D07437"/>
    <w:rsid w:val="00D076C2"/>
    <w:rsid w:val="00D11B1E"/>
    <w:rsid w:val="00D1213C"/>
    <w:rsid w:val="00D121A9"/>
    <w:rsid w:val="00D13666"/>
    <w:rsid w:val="00D15302"/>
    <w:rsid w:val="00D157CE"/>
    <w:rsid w:val="00D20F24"/>
    <w:rsid w:val="00D2113A"/>
    <w:rsid w:val="00D216F3"/>
    <w:rsid w:val="00D22299"/>
    <w:rsid w:val="00D2381A"/>
    <w:rsid w:val="00D23F8D"/>
    <w:rsid w:val="00D247D5"/>
    <w:rsid w:val="00D24EFC"/>
    <w:rsid w:val="00D256C9"/>
    <w:rsid w:val="00D27305"/>
    <w:rsid w:val="00D27B87"/>
    <w:rsid w:val="00D3001F"/>
    <w:rsid w:val="00D30307"/>
    <w:rsid w:val="00D30788"/>
    <w:rsid w:val="00D318B5"/>
    <w:rsid w:val="00D32820"/>
    <w:rsid w:val="00D32E33"/>
    <w:rsid w:val="00D33826"/>
    <w:rsid w:val="00D33DFB"/>
    <w:rsid w:val="00D344DF"/>
    <w:rsid w:val="00D35209"/>
    <w:rsid w:val="00D3521D"/>
    <w:rsid w:val="00D35482"/>
    <w:rsid w:val="00D376D9"/>
    <w:rsid w:val="00D37A10"/>
    <w:rsid w:val="00D407D8"/>
    <w:rsid w:val="00D40CB5"/>
    <w:rsid w:val="00D41FC1"/>
    <w:rsid w:val="00D43079"/>
    <w:rsid w:val="00D43343"/>
    <w:rsid w:val="00D43536"/>
    <w:rsid w:val="00D43E89"/>
    <w:rsid w:val="00D456EA"/>
    <w:rsid w:val="00D4652B"/>
    <w:rsid w:val="00D4700D"/>
    <w:rsid w:val="00D5009D"/>
    <w:rsid w:val="00D51782"/>
    <w:rsid w:val="00D5446F"/>
    <w:rsid w:val="00D55766"/>
    <w:rsid w:val="00D55E88"/>
    <w:rsid w:val="00D55F15"/>
    <w:rsid w:val="00D5681B"/>
    <w:rsid w:val="00D56DA1"/>
    <w:rsid w:val="00D57080"/>
    <w:rsid w:val="00D579FD"/>
    <w:rsid w:val="00D57A31"/>
    <w:rsid w:val="00D601A3"/>
    <w:rsid w:val="00D607F7"/>
    <w:rsid w:val="00D618BB"/>
    <w:rsid w:val="00D61C78"/>
    <w:rsid w:val="00D630FD"/>
    <w:rsid w:val="00D634AC"/>
    <w:rsid w:val="00D64373"/>
    <w:rsid w:val="00D649CF"/>
    <w:rsid w:val="00D65775"/>
    <w:rsid w:val="00D66109"/>
    <w:rsid w:val="00D667E7"/>
    <w:rsid w:val="00D6706B"/>
    <w:rsid w:val="00D67D6A"/>
    <w:rsid w:val="00D70B5C"/>
    <w:rsid w:val="00D70B9B"/>
    <w:rsid w:val="00D71F04"/>
    <w:rsid w:val="00D7303D"/>
    <w:rsid w:val="00D7394C"/>
    <w:rsid w:val="00D759EF"/>
    <w:rsid w:val="00D77007"/>
    <w:rsid w:val="00D778C5"/>
    <w:rsid w:val="00D8182A"/>
    <w:rsid w:val="00D81AF5"/>
    <w:rsid w:val="00D8341F"/>
    <w:rsid w:val="00D83420"/>
    <w:rsid w:val="00D84234"/>
    <w:rsid w:val="00D849B3"/>
    <w:rsid w:val="00D86FA3"/>
    <w:rsid w:val="00D870EE"/>
    <w:rsid w:val="00D8740C"/>
    <w:rsid w:val="00D8798A"/>
    <w:rsid w:val="00D9249D"/>
    <w:rsid w:val="00D9283B"/>
    <w:rsid w:val="00D936B8"/>
    <w:rsid w:val="00D936C7"/>
    <w:rsid w:val="00D94EDE"/>
    <w:rsid w:val="00D96DC9"/>
    <w:rsid w:val="00D97154"/>
    <w:rsid w:val="00DA0A1B"/>
    <w:rsid w:val="00DA174E"/>
    <w:rsid w:val="00DA17C1"/>
    <w:rsid w:val="00DA21B9"/>
    <w:rsid w:val="00DA38CC"/>
    <w:rsid w:val="00DA4E07"/>
    <w:rsid w:val="00DA6294"/>
    <w:rsid w:val="00DA7023"/>
    <w:rsid w:val="00DA7766"/>
    <w:rsid w:val="00DB0AAD"/>
    <w:rsid w:val="00DB17EE"/>
    <w:rsid w:val="00DB184C"/>
    <w:rsid w:val="00DB2FB0"/>
    <w:rsid w:val="00DB399A"/>
    <w:rsid w:val="00DB3AFC"/>
    <w:rsid w:val="00DC1676"/>
    <w:rsid w:val="00DC1A1E"/>
    <w:rsid w:val="00DC2070"/>
    <w:rsid w:val="00DC2B66"/>
    <w:rsid w:val="00DC2C16"/>
    <w:rsid w:val="00DC2C8E"/>
    <w:rsid w:val="00DC3A9B"/>
    <w:rsid w:val="00DC5733"/>
    <w:rsid w:val="00DC5C53"/>
    <w:rsid w:val="00DC6FC5"/>
    <w:rsid w:val="00DC74DB"/>
    <w:rsid w:val="00DC7A5C"/>
    <w:rsid w:val="00DC7EDB"/>
    <w:rsid w:val="00DD136C"/>
    <w:rsid w:val="00DD13A1"/>
    <w:rsid w:val="00DD1BDA"/>
    <w:rsid w:val="00DD3191"/>
    <w:rsid w:val="00DD5D78"/>
    <w:rsid w:val="00DD6419"/>
    <w:rsid w:val="00DD68BA"/>
    <w:rsid w:val="00DD6F58"/>
    <w:rsid w:val="00DE2F96"/>
    <w:rsid w:val="00DE51D2"/>
    <w:rsid w:val="00DE655D"/>
    <w:rsid w:val="00DE6737"/>
    <w:rsid w:val="00DE696A"/>
    <w:rsid w:val="00DE6B25"/>
    <w:rsid w:val="00DE6C18"/>
    <w:rsid w:val="00DE6E52"/>
    <w:rsid w:val="00DE6FD9"/>
    <w:rsid w:val="00DF10A3"/>
    <w:rsid w:val="00DF1F0B"/>
    <w:rsid w:val="00DF2371"/>
    <w:rsid w:val="00DF2848"/>
    <w:rsid w:val="00DF2906"/>
    <w:rsid w:val="00DF58EE"/>
    <w:rsid w:val="00DF6B15"/>
    <w:rsid w:val="00DF6E36"/>
    <w:rsid w:val="00DF713F"/>
    <w:rsid w:val="00DF7552"/>
    <w:rsid w:val="00DF7D7C"/>
    <w:rsid w:val="00E000F8"/>
    <w:rsid w:val="00E00BB5"/>
    <w:rsid w:val="00E00D2B"/>
    <w:rsid w:val="00E01F5D"/>
    <w:rsid w:val="00E02AB0"/>
    <w:rsid w:val="00E05342"/>
    <w:rsid w:val="00E07F9F"/>
    <w:rsid w:val="00E110D9"/>
    <w:rsid w:val="00E12551"/>
    <w:rsid w:val="00E12EFA"/>
    <w:rsid w:val="00E140A7"/>
    <w:rsid w:val="00E14106"/>
    <w:rsid w:val="00E1458A"/>
    <w:rsid w:val="00E15503"/>
    <w:rsid w:val="00E15AEF"/>
    <w:rsid w:val="00E206AA"/>
    <w:rsid w:val="00E21043"/>
    <w:rsid w:val="00E2188A"/>
    <w:rsid w:val="00E25BB4"/>
    <w:rsid w:val="00E306DE"/>
    <w:rsid w:val="00E30F89"/>
    <w:rsid w:val="00E31BFE"/>
    <w:rsid w:val="00E32848"/>
    <w:rsid w:val="00E33733"/>
    <w:rsid w:val="00E339C4"/>
    <w:rsid w:val="00E33A0B"/>
    <w:rsid w:val="00E33B06"/>
    <w:rsid w:val="00E33C22"/>
    <w:rsid w:val="00E33F27"/>
    <w:rsid w:val="00E34033"/>
    <w:rsid w:val="00E37CAF"/>
    <w:rsid w:val="00E40234"/>
    <w:rsid w:val="00E4098F"/>
    <w:rsid w:val="00E4142E"/>
    <w:rsid w:val="00E416E4"/>
    <w:rsid w:val="00E43377"/>
    <w:rsid w:val="00E43869"/>
    <w:rsid w:val="00E43D2C"/>
    <w:rsid w:val="00E462BB"/>
    <w:rsid w:val="00E4677C"/>
    <w:rsid w:val="00E46B92"/>
    <w:rsid w:val="00E47EF3"/>
    <w:rsid w:val="00E51CFC"/>
    <w:rsid w:val="00E52006"/>
    <w:rsid w:val="00E52AF4"/>
    <w:rsid w:val="00E539EF"/>
    <w:rsid w:val="00E5548F"/>
    <w:rsid w:val="00E5621E"/>
    <w:rsid w:val="00E6040B"/>
    <w:rsid w:val="00E62940"/>
    <w:rsid w:val="00E6324C"/>
    <w:rsid w:val="00E70DF5"/>
    <w:rsid w:val="00E711E8"/>
    <w:rsid w:val="00E72423"/>
    <w:rsid w:val="00E7352D"/>
    <w:rsid w:val="00E74B3D"/>
    <w:rsid w:val="00E76AB1"/>
    <w:rsid w:val="00E76B9D"/>
    <w:rsid w:val="00E76BA5"/>
    <w:rsid w:val="00E76CBD"/>
    <w:rsid w:val="00E76EA6"/>
    <w:rsid w:val="00E773F0"/>
    <w:rsid w:val="00E778E7"/>
    <w:rsid w:val="00E804FB"/>
    <w:rsid w:val="00E816B7"/>
    <w:rsid w:val="00E82169"/>
    <w:rsid w:val="00E8275F"/>
    <w:rsid w:val="00E832C5"/>
    <w:rsid w:val="00E841ED"/>
    <w:rsid w:val="00E85BA0"/>
    <w:rsid w:val="00E8633F"/>
    <w:rsid w:val="00E86C76"/>
    <w:rsid w:val="00E87404"/>
    <w:rsid w:val="00E87555"/>
    <w:rsid w:val="00E90038"/>
    <w:rsid w:val="00E91620"/>
    <w:rsid w:val="00E9274D"/>
    <w:rsid w:val="00E92998"/>
    <w:rsid w:val="00E92A52"/>
    <w:rsid w:val="00E937DB"/>
    <w:rsid w:val="00E94804"/>
    <w:rsid w:val="00EA114A"/>
    <w:rsid w:val="00EA1CCE"/>
    <w:rsid w:val="00EA41E0"/>
    <w:rsid w:val="00EA45F0"/>
    <w:rsid w:val="00EA5803"/>
    <w:rsid w:val="00EA58CB"/>
    <w:rsid w:val="00EA5A91"/>
    <w:rsid w:val="00EA5ED7"/>
    <w:rsid w:val="00EA6728"/>
    <w:rsid w:val="00EA7178"/>
    <w:rsid w:val="00EA71AB"/>
    <w:rsid w:val="00EA729C"/>
    <w:rsid w:val="00EA74A8"/>
    <w:rsid w:val="00EB05C2"/>
    <w:rsid w:val="00EB12A8"/>
    <w:rsid w:val="00EB18D2"/>
    <w:rsid w:val="00EB1B1C"/>
    <w:rsid w:val="00EB1D17"/>
    <w:rsid w:val="00EB2EA7"/>
    <w:rsid w:val="00EB31E9"/>
    <w:rsid w:val="00EB3623"/>
    <w:rsid w:val="00EB37B1"/>
    <w:rsid w:val="00EB4C3A"/>
    <w:rsid w:val="00EB4F5A"/>
    <w:rsid w:val="00EB6A4D"/>
    <w:rsid w:val="00EB772A"/>
    <w:rsid w:val="00EC16CB"/>
    <w:rsid w:val="00EC2C0D"/>
    <w:rsid w:val="00EC36D6"/>
    <w:rsid w:val="00EC4B17"/>
    <w:rsid w:val="00EC56BD"/>
    <w:rsid w:val="00EC68FA"/>
    <w:rsid w:val="00EC7931"/>
    <w:rsid w:val="00ED009B"/>
    <w:rsid w:val="00ED0771"/>
    <w:rsid w:val="00ED0A83"/>
    <w:rsid w:val="00ED26D1"/>
    <w:rsid w:val="00ED2BD0"/>
    <w:rsid w:val="00ED339F"/>
    <w:rsid w:val="00ED394A"/>
    <w:rsid w:val="00EE0E87"/>
    <w:rsid w:val="00EE1681"/>
    <w:rsid w:val="00EE187F"/>
    <w:rsid w:val="00EE1E70"/>
    <w:rsid w:val="00EE3194"/>
    <w:rsid w:val="00EE3780"/>
    <w:rsid w:val="00EE3F21"/>
    <w:rsid w:val="00EE431A"/>
    <w:rsid w:val="00EE6CDF"/>
    <w:rsid w:val="00EF13F5"/>
    <w:rsid w:val="00EF1713"/>
    <w:rsid w:val="00EF24AE"/>
    <w:rsid w:val="00EF2CD8"/>
    <w:rsid w:val="00EF3914"/>
    <w:rsid w:val="00EF4224"/>
    <w:rsid w:val="00EF4BDB"/>
    <w:rsid w:val="00EF4C3E"/>
    <w:rsid w:val="00EF4C8F"/>
    <w:rsid w:val="00EF4EDB"/>
    <w:rsid w:val="00EF5A13"/>
    <w:rsid w:val="00EF5DF3"/>
    <w:rsid w:val="00EF7EA9"/>
    <w:rsid w:val="00F007C0"/>
    <w:rsid w:val="00F02076"/>
    <w:rsid w:val="00F03B60"/>
    <w:rsid w:val="00F059B8"/>
    <w:rsid w:val="00F105FD"/>
    <w:rsid w:val="00F113E7"/>
    <w:rsid w:val="00F130BE"/>
    <w:rsid w:val="00F13D6B"/>
    <w:rsid w:val="00F14A5D"/>
    <w:rsid w:val="00F16B80"/>
    <w:rsid w:val="00F20387"/>
    <w:rsid w:val="00F2056F"/>
    <w:rsid w:val="00F20CB9"/>
    <w:rsid w:val="00F2220F"/>
    <w:rsid w:val="00F2386D"/>
    <w:rsid w:val="00F24E46"/>
    <w:rsid w:val="00F25CFA"/>
    <w:rsid w:val="00F27466"/>
    <w:rsid w:val="00F27EFA"/>
    <w:rsid w:val="00F31011"/>
    <w:rsid w:val="00F342CC"/>
    <w:rsid w:val="00F36570"/>
    <w:rsid w:val="00F36D50"/>
    <w:rsid w:val="00F40144"/>
    <w:rsid w:val="00F40240"/>
    <w:rsid w:val="00F4098B"/>
    <w:rsid w:val="00F42401"/>
    <w:rsid w:val="00F4379E"/>
    <w:rsid w:val="00F4423D"/>
    <w:rsid w:val="00F44A69"/>
    <w:rsid w:val="00F45884"/>
    <w:rsid w:val="00F4591D"/>
    <w:rsid w:val="00F47884"/>
    <w:rsid w:val="00F5186F"/>
    <w:rsid w:val="00F545A3"/>
    <w:rsid w:val="00F54CC1"/>
    <w:rsid w:val="00F5717D"/>
    <w:rsid w:val="00F57FB8"/>
    <w:rsid w:val="00F60A1B"/>
    <w:rsid w:val="00F61C7F"/>
    <w:rsid w:val="00F62443"/>
    <w:rsid w:val="00F62E8B"/>
    <w:rsid w:val="00F62EB1"/>
    <w:rsid w:val="00F636B7"/>
    <w:rsid w:val="00F65145"/>
    <w:rsid w:val="00F70230"/>
    <w:rsid w:val="00F71DA9"/>
    <w:rsid w:val="00F71E60"/>
    <w:rsid w:val="00F71E61"/>
    <w:rsid w:val="00F731D8"/>
    <w:rsid w:val="00F75743"/>
    <w:rsid w:val="00F75D9F"/>
    <w:rsid w:val="00F76BC5"/>
    <w:rsid w:val="00F83020"/>
    <w:rsid w:val="00F8314C"/>
    <w:rsid w:val="00F83E5E"/>
    <w:rsid w:val="00F84E2C"/>
    <w:rsid w:val="00F85191"/>
    <w:rsid w:val="00F865F6"/>
    <w:rsid w:val="00F8773D"/>
    <w:rsid w:val="00F87BC1"/>
    <w:rsid w:val="00F90046"/>
    <w:rsid w:val="00F9256D"/>
    <w:rsid w:val="00F94ECB"/>
    <w:rsid w:val="00F9561C"/>
    <w:rsid w:val="00F960D5"/>
    <w:rsid w:val="00F97BF3"/>
    <w:rsid w:val="00F97E0C"/>
    <w:rsid w:val="00FA137E"/>
    <w:rsid w:val="00FA1B41"/>
    <w:rsid w:val="00FA1C46"/>
    <w:rsid w:val="00FA58C1"/>
    <w:rsid w:val="00FA5B49"/>
    <w:rsid w:val="00FA6035"/>
    <w:rsid w:val="00FA680D"/>
    <w:rsid w:val="00FA7DD6"/>
    <w:rsid w:val="00FB0523"/>
    <w:rsid w:val="00FB0A84"/>
    <w:rsid w:val="00FB0C6F"/>
    <w:rsid w:val="00FB0C70"/>
    <w:rsid w:val="00FB1371"/>
    <w:rsid w:val="00FB155F"/>
    <w:rsid w:val="00FB159F"/>
    <w:rsid w:val="00FB1C3D"/>
    <w:rsid w:val="00FB3A07"/>
    <w:rsid w:val="00FB4F32"/>
    <w:rsid w:val="00FB55F0"/>
    <w:rsid w:val="00FB58B3"/>
    <w:rsid w:val="00FB67D1"/>
    <w:rsid w:val="00FB6FDF"/>
    <w:rsid w:val="00FB7CA6"/>
    <w:rsid w:val="00FC1067"/>
    <w:rsid w:val="00FC19D3"/>
    <w:rsid w:val="00FC1E75"/>
    <w:rsid w:val="00FC225C"/>
    <w:rsid w:val="00FC30E6"/>
    <w:rsid w:val="00FC3287"/>
    <w:rsid w:val="00FC3DDB"/>
    <w:rsid w:val="00FC422E"/>
    <w:rsid w:val="00FC653B"/>
    <w:rsid w:val="00FD352F"/>
    <w:rsid w:val="00FD4196"/>
    <w:rsid w:val="00FD4D19"/>
    <w:rsid w:val="00FD5822"/>
    <w:rsid w:val="00FD5D0D"/>
    <w:rsid w:val="00FD7235"/>
    <w:rsid w:val="00FD7388"/>
    <w:rsid w:val="00FD7C35"/>
    <w:rsid w:val="00FD7C9D"/>
    <w:rsid w:val="00FE0523"/>
    <w:rsid w:val="00FE07F2"/>
    <w:rsid w:val="00FE0BC5"/>
    <w:rsid w:val="00FE10FE"/>
    <w:rsid w:val="00FE33A0"/>
    <w:rsid w:val="00FE34F0"/>
    <w:rsid w:val="00FE3914"/>
    <w:rsid w:val="00FE3925"/>
    <w:rsid w:val="00FE4628"/>
    <w:rsid w:val="00FE4A7F"/>
    <w:rsid w:val="00FE511B"/>
    <w:rsid w:val="00FE6359"/>
    <w:rsid w:val="00FE6452"/>
    <w:rsid w:val="00FE7C75"/>
    <w:rsid w:val="00FF04F1"/>
    <w:rsid w:val="00FF0FE9"/>
    <w:rsid w:val="00FF17D1"/>
    <w:rsid w:val="00FF2010"/>
    <w:rsid w:val="00FF2371"/>
    <w:rsid w:val="00FF4FD8"/>
    <w:rsid w:val="00FF69FC"/>
    <w:rsid w:val="00FF77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C1411"/>
  <w15:chartTrackingRefBased/>
  <w15:docId w15:val="{C13B3DBB-38A5-4FD3-8D5D-BB5DD7302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73FD"/>
    <w:pPr>
      <w:spacing w:line="360" w:lineRule="auto"/>
      <w:ind w:firstLine="482"/>
      <w:jc w:val="both"/>
    </w:pPr>
    <w:rPr>
      <w:rFonts w:ascii="Times New Roman" w:eastAsia="標楷體" w:hAnsi="Times New Roman"/>
    </w:rPr>
  </w:style>
  <w:style w:type="paragraph" w:styleId="1">
    <w:name w:val="heading 1"/>
    <w:basedOn w:val="a"/>
    <w:next w:val="a"/>
    <w:link w:val="10"/>
    <w:uiPriority w:val="9"/>
    <w:qFormat/>
    <w:rsid w:val="00FB0C70"/>
    <w:pPr>
      <w:keepNext/>
      <w:numPr>
        <w:numId w:val="9"/>
      </w:numPr>
      <w:jc w:val="center"/>
      <w:outlineLvl w:val="0"/>
    </w:pPr>
    <w:rPr>
      <w:rFonts w:cstheme="majorBidi"/>
      <w:b/>
      <w:bCs/>
      <w:kern w:val="52"/>
      <w:sz w:val="36"/>
      <w:szCs w:val="52"/>
    </w:rPr>
  </w:style>
  <w:style w:type="paragraph" w:styleId="2">
    <w:name w:val="heading 2"/>
    <w:basedOn w:val="a"/>
    <w:next w:val="a"/>
    <w:link w:val="20"/>
    <w:uiPriority w:val="9"/>
    <w:unhideWhenUsed/>
    <w:qFormat/>
    <w:rsid w:val="00FB0C70"/>
    <w:pPr>
      <w:keepNext/>
      <w:numPr>
        <w:ilvl w:val="1"/>
        <w:numId w:val="9"/>
      </w:numPr>
      <w:outlineLvl w:val="1"/>
    </w:pPr>
    <w:rPr>
      <w:rFonts w:cstheme="majorBidi"/>
      <w:b/>
      <w:bCs/>
      <w:sz w:val="32"/>
      <w:szCs w:val="48"/>
    </w:rPr>
  </w:style>
  <w:style w:type="paragraph" w:styleId="3">
    <w:name w:val="heading 3"/>
    <w:basedOn w:val="a"/>
    <w:next w:val="a"/>
    <w:link w:val="30"/>
    <w:uiPriority w:val="9"/>
    <w:unhideWhenUsed/>
    <w:qFormat/>
    <w:rsid w:val="00FB0C70"/>
    <w:pPr>
      <w:keepNext/>
      <w:numPr>
        <w:ilvl w:val="2"/>
        <w:numId w:val="9"/>
      </w:numPr>
      <w:outlineLvl w:val="2"/>
    </w:pPr>
    <w:rPr>
      <w:rFonts w:cstheme="majorBidi"/>
      <w:b/>
      <w:bCs/>
      <w:sz w:val="28"/>
      <w:szCs w:val="36"/>
    </w:rPr>
  </w:style>
  <w:style w:type="paragraph" w:styleId="4">
    <w:name w:val="heading 4"/>
    <w:basedOn w:val="3"/>
    <w:next w:val="a"/>
    <w:link w:val="40"/>
    <w:uiPriority w:val="9"/>
    <w:unhideWhenUsed/>
    <w:rsid w:val="007D0CD9"/>
    <w:pPr>
      <w:numPr>
        <w:ilvl w:val="3"/>
      </w:numPr>
      <w:outlineLvl w:val="3"/>
    </w:pPr>
    <w:rPr>
      <w:sz w:val="24"/>
    </w:rPr>
  </w:style>
  <w:style w:type="paragraph" w:styleId="5">
    <w:name w:val="heading 5"/>
    <w:basedOn w:val="a"/>
    <w:next w:val="a"/>
    <w:link w:val="50"/>
    <w:uiPriority w:val="9"/>
    <w:unhideWhenUsed/>
    <w:qFormat/>
    <w:rsid w:val="00D94EDE"/>
    <w:pPr>
      <w:keepNext/>
      <w:numPr>
        <w:ilvl w:val="4"/>
        <w:numId w:val="9"/>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D94EDE"/>
    <w:pPr>
      <w:keepNext/>
      <w:numPr>
        <w:ilvl w:val="5"/>
        <w:numId w:val="9"/>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D94EDE"/>
    <w:pPr>
      <w:keepNext/>
      <w:numPr>
        <w:ilvl w:val="6"/>
        <w:numId w:val="9"/>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D94EDE"/>
    <w:pPr>
      <w:keepNext/>
      <w:numPr>
        <w:ilvl w:val="7"/>
        <w:numId w:val="9"/>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D94EDE"/>
    <w:pPr>
      <w:keepNext/>
      <w:numPr>
        <w:ilvl w:val="8"/>
        <w:numId w:val="9"/>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B0C70"/>
    <w:rPr>
      <w:rFonts w:ascii="Times New Roman" w:eastAsia="標楷體" w:hAnsi="Times New Roman" w:cstheme="majorBidi"/>
      <w:b/>
      <w:bCs/>
      <w:kern w:val="52"/>
      <w:sz w:val="36"/>
      <w:szCs w:val="52"/>
    </w:rPr>
  </w:style>
  <w:style w:type="character" w:customStyle="1" w:styleId="20">
    <w:name w:val="標題 2 字元"/>
    <w:basedOn w:val="a0"/>
    <w:link w:val="2"/>
    <w:uiPriority w:val="9"/>
    <w:rsid w:val="00FB0C70"/>
    <w:rPr>
      <w:rFonts w:ascii="Times New Roman" w:eastAsia="標楷體" w:hAnsi="Times New Roman" w:cstheme="majorBidi"/>
      <w:b/>
      <w:bCs/>
      <w:sz w:val="32"/>
      <w:szCs w:val="48"/>
    </w:rPr>
  </w:style>
  <w:style w:type="paragraph" w:styleId="a3">
    <w:name w:val="List Paragraph"/>
    <w:basedOn w:val="a"/>
    <w:uiPriority w:val="34"/>
    <w:qFormat/>
    <w:rsid w:val="00486926"/>
    <w:pPr>
      <w:ind w:leftChars="200" w:left="480"/>
    </w:pPr>
  </w:style>
  <w:style w:type="character" w:customStyle="1" w:styleId="30">
    <w:name w:val="標題 3 字元"/>
    <w:basedOn w:val="a0"/>
    <w:link w:val="3"/>
    <w:uiPriority w:val="9"/>
    <w:rsid w:val="00FB0C70"/>
    <w:rPr>
      <w:rFonts w:ascii="Times New Roman" w:eastAsia="標楷體" w:hAnsi="Times New Roman" w:cstheme="majorBidi"/>
      <w:b/>
      <w:bCs/>
      <w:sz w:val="28"/>
      <w:szCs w:val="36"/>
    </w:rPr>
  </w:style>
  <w:style w:type="paragraph" w:styleId="21">
    <w:name w:val="Body Text 2"/>
    <w:basedOn w:val="a"/>
    <w:link w:val="22"/>
    <w:rsid w:val="00486926"/>
    <w:pPr>
      <w:adjustRightInd w:val="0"/>
      <w:spacing w:after="120" w:line="480" w:lineRule="auto"/>
      <w:textAlignment w:val="baseline"/>
    </w:pPr>
    <w:rPr>
      <w:rFonts w:cs="Times New Roman"/>
      <w:kern w:val="0"/>
      <w:szCs w:val="20"/>
    </w:rPr>
  </w:style>
  <w:style w:type="character" w:customStyle="1" w:styleId="22">
    <w:name w:val="本文 2 字元"/>
    <w:basedOn w:val="a0"/>
    <w:link w:val="21"/>
    <w:rsid w:val="00486926"/>
    <w:rPr>
      <w:rFonts w:ascii="Times New Roman" w:eastAsia="標楷體" w:hAnsi="Times New Roman" w:cs="Times New Roman"/>
      <w:kern w:val="0"/>
      <w:szCs w:val="20"/>
    </w:rPr>
  </w:style>
  <w:style w:type="paragraph" w:styleId="a4">
    <w:name w:val="Date"/>
    <w:basedOn w:val="a"/>
    <w:next w:val="a"/>
    <w:link w:val="a5"/>
    <w:uiPriority w:val="99"/>
    <w:semiHidden/>
    <w:unhideWhenUsed/>
    <w:rsid w:val="00486926"/>
    <w:pPr>
      <w:jc w:val="right"/>
    </w:pPr>
  </w:style>
  <w:style w:type="character" w:customStyle="1" w:styleId="a5">
    <w:name w:val="日期 字元"/>
    <w:basedOn w:val="a0"/>
    <w:link w:val="a4"/>
    <w:uiPriority w:val="99"/>
    <w:semiHidden/>
    <w:rsid w:val="00486926"/>
    <w:rPr>
      <w:rFonts w:ascii="Times New Roman" w:eastAsia="標楷體" w:hAnsi="Times New Roman"/>
    </w:rPr>
  </w:style>
  <w:style w:type="paragraph" w:styleId="a6">
    <w:name w:val="header"/>
    <w:basedOn w:val="a"/>
    <w:link w:val="a7"/>
    <w:uiPriority w:val="99"/>
    <w:unhideWhenUsed/>
    <w:rsid w:val="00052E2E"/>
    <w:pPr>
      <w:tabs>
        <w:tab w:val="center" w:pos="4153"/>
        <w:tab w:val="right" w:pos="8306"/>
      </w:tabs>
      <w:snapToGrid w:val="0"/>
    </w:pPr>
    <w:rPr>
      <w:sz w:val="20"/>
      <w:szCs w:val="20"/>
    </w:rPr>
  </w:style>
  <w:style w:type="character" w:customStyle="1" w:styleId="a7">
    <w:name w:val="頁首 字元"/>
    <w:basedOn w:val="a0"/>
    <w:link w:val="a6"/>
    <w:uiPriority w:val="99"/>
    <w:rsid w:val="00052E2E"/>
    <w:rPr>
      <w:rFonts w:ascii="Times New Roman" w:eastAsia="標楷體" w:hAnsi="Times New Roman"/>
      <w:sz w:val="20"/>
      <w:szCs w:val="20"/>
    </w:rPr>
  </w:style>
  <w:style w:type="paragraph" w:styleId="a8">
    <w:name w:val="footer"/>
    <w:basedOn w:val="a"/>
    <w:link w:val="a9"/>
    <w:uiPriority w:val="99"/>
    <w:unhideWhenUsed/>
    <w:rsid w:val="00052E2E"/>
    <w:pPr>
      <w:tabs>
        <w:tab w:val="center" w:pos="4153"/>
        <w:tab w:val="right" w:pos="8306"/>
      </w:tabs>
      <w:snapToGrid w:val="0"/>
    </w:pPr>
    <w:rPr>
      <w:sz w:val="20"/>
      <w:szCs w:val="20"/>
    </w:rPr>
  </w:style>
  <w:style w:type="character" w:customStyle="1" w:styleId="a9">
    <w:name w:val="頁尾 字元"/>
    <w:basedOn w:val="a0"/>
    <w:link w:val="a8"/>
    <w:uiPriority w:val="99"/>
    <w:rsid w:val="00052E2E"/>
    <w:rPr>
      <w:rFonts w:ascii="Times New Roman" w:eastAsia="標楷體" w:hAnsi="Times New Roman"/>
      <w:sz w:val="20"/>
      <w:szCs w:val="20"/>
    </w:rPr>
  </w:style>
  <w:style w:type="paragraph" w:customStyle="1" w:styleId="aa">
    <w:name w:val="圖"/>
    <w:basedOn w:val="a"/>
    <w:next w:val="ab"/>
    <w:qFormat/>
    <w:rsid w:val="006759F6"/>
    <w:pPr>
      <w:ind w:firstLine="0"/>
      <w:jc w:val="center"/>
    </w:pPr>
  </w:style>
  <w:style w:type="paragraph" w:customStyle="1" w:styleId="ab">
    <w:name w:val="圖標題"/>
    <w:basedOn w:val="a"/>
    <w:next w:val="a"/>
    <w:qFormat/>
    <w:rsid w:val="006759F6"/>
    <w:pPr>
      <w:ind w:firstLine="0"/>
      <w:jc w:val="center"/>
    </w:pPr>
    <w:rPr>
      <w:sz w:val="22"/>
    </w:rPr>
  </w:style>
  <w:style w:type="paragraph" w:customStyle="1" w:styleId="ac">
    <w:name w:val="表標題"/>
    <w:basedOn w:val="a"/>
    <w:link w:val="ad"/>
    <w:qFormat/>
    <w:rsid w:val="00A74C3F"/>
    <w:pPr>
      <w:ind w:firstLine="0"/>
      <w:jc w:val="center"/>
    </w:pPr>
    <w:rPr>
      <w:sz w:val="22"/>
    </w:rPr>
  </w:style>
  <w:style w:type="paragraph" w:customStyle="1" w:styleId="ae">
    <w:name w:val="表"/>
    <w:basedOn w:val="a"/>
    <w:next w:val="a"/>
    <w:link w:val="af"/>
    <w:qFormat/>
    <w:rsid w:val="00F8314C"/>
    <w:pPr>
      <w:ind w:firstLine="0"/>
      <w:jc w:val="center"/>
    </w:pPr>
  </w:style>
  <w:style w:type="table" w:styleId="af0">
    <w:name w:val="Table Grid"/>
    <w:basedOn w:val="a1"/>
    <w:uiPriority w:val="39"/>
    <w:rsid w:val="006759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066CC7"/>
    <w:rPr>
      <w:color w:val="0563C1" w:themeColor="hyperlink"/>
      <w:u w:val="single"/>
    </w:rPr>
  </w:style>
  <w:style w:type="character" w:styleId="af2">
    <w:name w:val="Unresolved Mention"/>
    <w:basedOn w:val="a0"/>
    <w:uiPriority w:val="99"/>
    <w:semiHidden/>
    <w:unhideWhenUsed/>
    <w:rsid w:val="00066CC7"/>
    <w:rPr>
      <w:color w:val="605E5C"/>
      <w:shd w:val="clear" w:color="auto" w:fill="E1DFDD"/>
    </w:rPr>
  </w:style>
  <w:style w:type="character" w:styleId="af3">
    <w:name w:val="Placeholder Text"/>
    <w:basedOn w:val="a0"/>
    <w:uiPriority w:val="99"/>
    <w:semiHidden/>
    <w:rsid w:val="001473CF"/>
    <w:rPr>
      <w:color w:val="808080"/>
    </w:rPr>
  </w:style>
  <w:style w:type="paragraph" w:styleId="af4">
    <w:name w:val="TOC Heading"/>
    <w:basedOn w:val="1"/>
    <w:next w:val="a"/>
    <w:uiPriority w:val="39"/>
    <w:unhideWhenUsed/>
    <w:qFormat/>
    <w:rsid w:val="00634E73"/>
    <w:pPr>
      <w:keepLines/>
      <w:widowControl/>
      <w:spacing w:before="24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23">
    <w:name w:val="toc 2"/>
    <w:basedOn w:val="a"/>
    <w:next w:val="a"/>
    <w:autoRedefine/>
    <w:uiPriority w:val="39"/>
    <w:unhideWhenUsed/>
    <w:rsid w:val="00BB1636"/>
    <w:pPr>
      <w:widowControl/>
      <w:spacing w:after="100" w:line="259" w:lineRule="auto"/>
      <w:ind w:left="220" w:firstLine="0"/>
      <w:jc w:val="left"/>
    </w:pPr>
    <w:rPr>
      <w:rFonts w:cs="Times New Roman"/>
      <w:kern w:val="0"/>
    </w:rPr>
  </w:style>
  <w:style w:type="paragraph" w:styleId="11">
    <w:name w:val="toc 1"/>
    <w:basedOn w:val="a"/>
    <w:next w:val="a"/>
    <w:autoRedefine/>
    <w:uiPriority w:val="39"/>
    <w:unhideWhenUsed/>
    <w:rsid w:val="00BB1636"/>
    <w:pPr>
      <w:widowControl/>
      <w:ind w:firstLine="0"/>
      <w:jc w:val="left"/>
    </w:pPr>
    <w:rPr>
      <w:rFonts w:cs="Times New Roman"/>
      <w:kern w:val="0"/>
    </w:rPr>
  </w:style>
  <w:style w:type="paragraph" w:styleId="31">
    <w:name w:val="toc 3"/>
    <w:basedOn w:val="a"/>
    <w:next w:val="a"/>
    <w:autoRedefine/>
    <w:uiPriority w:val="39"/>
    <w:unhideWhenUsed/>
    <w:rsid w:val="00BB1636"/>
    <w:pPr>
      <w:widowControl/>
      <w:spacing w:after="100" w:line="259" w:lineRule="auto"/>
      <w:ind w:left="440" w:firstLine="0"/>
      <w:jc w:val="left"/>
    </w:pPr>
    <w:rPr>
      <w:rFonts w:cs="Times New Roman"/>
      <w:kern w:val="0"/>
    </w:rPr>
  </w:style>
  <w:style w:type="character" w:customStyle="1" w:styleId="40">
    <w:name w:val="標題 4 字元"/>
    <w:basedOn w:val="a0"/>
    <w:link w:val="4"/>
    <w:uiPriority w:val="9"/>
    <w:rsid w:val="007D0CD9"/>
    <w:rPr>
      <w:rFonts w:ascii="Times New Roman" w:eastAsia="標楷體" w:hAnsi="Times New Roman" w:cstheme="majorBidi"/>
      <w:b/>
      <w:bCs/>
      <w:szCs w:val="36"/>
    </w:rPr>
  </w:style>
  <w:style w:type="character" w:customStyle="1" w:styleId="50">
    <w:name w:val="標題 5 字元"/>
    <w:basedOn w:val="a0"/>
    <w:link w:val="5"/>
    <w:uiPriority w:val="9"/>
    <w:rsid w:val="00D94EDE"/>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D94EDE"/>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D94EDE"/>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D94EDE"/>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D94EDE"/>
    <w:rPr>
      <w:rFonts w:asciiTheme="majorHAnsi" w:eastAsiaTheme="majorEastAsia" w:hAnsiTheme="majorHAnsi" w:cstheme="majorBidi"/>
      <w:sz w:val="36"/>
      <w:szCs w:val="36"/>
    </w:rPr>
  </w:style>
  <w:style w:type="paragraph" w:styleId="af5">
    <w:name w:val="caption"/>
    <w:basedOn w:val="ac"/>
    <w:next w:val="a"/>
    <w:link w:val="af6"/>
    <w:uiPriority w:val="35"/>
    <w:unhideWhenUsed/>
    <w:qFormat/>
    <w:rsid w:val="00541A78"/>
    <w:rPr>
      <w:szCs w:val="20"/>
    </w:rPr>
  </w:style>
  <w:style w:type="paragraph" w:customStyle="1" w:styleId="af7">
    <w:name w:val="方程式標號"/>
    <w:basedOn w:val="af5"/>
    <w:link w:val="af8"/>
    <w:qFormat/>
    <w:rsid w:val="009B2AF7"/>
    <w:pPr>
      <w:tabs>
        <w:tab w:val="center" w:pos="3840"/>
        <w:tab w:val="right" w:pos="8640"/>
      </w:tabs>
    </w:pPr>
    <w:rPr>
      <w:sz w:val="24"/>
    </w:rPr>
  </w:style>
  <w:style w:type="character" w:customStyle="1" w:styleId="ad">
    <w:name w:val="表標題 字元"/>
    <w:basedOn w:val="a0"/>
    <w:link w:val="ac"/>
    <w:rsid w:val="00D43079"/>
    <w:rPr>
      <w:rFonts w:ascii="Times New Roman" w:eastAsia="標楷體" w:hAnsi="Times New Roman"/>
      <w:sz w:val="22"/>
    </w:rPr>
  </w:style>
  <w:style w:type="character" w:customStyle="1" w:styleId="af6">
    <w:name w:val="標號 字元"/>
    <w:basedOn w:val="ad"/>
    <w:link w:val="af5"/>
    <w:uiPriority w:val="35"/>
    <w:rsid w:val="00541A78"/>
    <w:rPr>
      <w:rFonts w:ascii="Times New Roman" w:eastAsia="標楷體" w:hAnsi="Times New Roman"/>
      <w:sz w:val="22"/>
      <w:szCs w:val="20"/>
    </w:rPr>
  </w:style>
  <w:style w:type="character" w:customStyle="1" w:styleId="af8">
    <w:name w:val="方程式標號 字元"/>
    <w:basedOn w:val="af6"/>
    <w:link w:val="af7"/>
    <w:rsid w:val="009B2AF7"/>
    <w:rPr>
      <w:rFonts w:ascii="Times New Roman" w:eastAsia="標楷體" w:hAnsi="Times New Roman"/>
      <w:sz w:val="20"/>
      <w:szCs w:val="20"/>
    </w:rPr>
  </w:style>
  <w:style w:type="paragraph" w:styleId="af9">
    <w:name w:val="table of figures"/>
    <w:basedOn w:val="a"/>
    <w:next w:val="a"/>
    <w:uiPriority w:val="99"/>
    <w:unhideWhenUsed/>
    <w:rsid w:val="00BC4B38"/>
    <w:pPr>
      <w:ind w:left="200" w:hangingChars="200" w:hanging="200"/>
    </w:pPr>
  </w:style>
  <w:style w:type="paragraph" w:customStyle="1" w:styleId="EndNoteBibliographyTitle">
    <w:name w:val="EndNote Bibliography Title"/>
    <w:basedOn w:val="a"/>
    <w:link w:val="EndNoteBibliographyTitle0"/>
    <w:rsid w:val="00415F50"/>
    <w:pPr>
      <w:jc w:val="center"/>
    </w:pPr>
    <w:rPr>
      <w:rFonts w:cs="Times New Roman"/>
      <w:noProof/>
    </w:rPr>
  </w:style>
  <w:style w:type="character" w:customStyle="1" w:styleId="af">
    <w:name w:val="表 字元"/>
    <w:basedOn w:val="a0"/>
    <w:link w:val="ae"/>
    <w:rsid w:val="00415F50"/>
    <w:rPr>
      <w:rFonts w:ascii="Times New Roman" w:eastAsia="標楷體" w:hAnsi="Times New Roman"/>
    </w:rPr>
  </w:style>
  <w:style w:type="character" w:customStyle="1" w:styleId="EndNoteBibliographyTitle0">
    <w:name w:val="EndNote Bibliography Title 字元"/>
    <w:basedOn w:val="af"/>
    <w:link w:val="EndNoteBibliographyTitle"/>
    <w:rsid w:val="00415F50"/>
    <w:rPr>
      <w:rFonts w:ascii="Times New Roman" w:eastAsia="標楷體" w:hAnsi="Times New Roman" w:cs="Times New Roman"/>
      <w:noProof/>
    </w:rPr>
  </w:style>
  <w:style w:type="paragraph" w:customStyle="1" w:styleId="EndNoteBibliography">
    <w:name w:val="EndNote Bibliography"/>
    <w:basedOn w:val="a"/>
    <w:link w:val="EndNoteBibliography0"/>
    <w:rsid w:val="00415F50"/>
    <w:pPr>
      <w:spacing w:line="240" w:lineRule="auto"/>
    </w:pPr>
    <w:rPr>
      <w:rFonts w:cs="Times New Roman"/>
      <w:noProof/>
    </w:rPr>
  </w:style>
  <w:style w:type="character" w:customStyle="1" w:styleId="EndNoteBibliography0">
    <w:name w:val="EndNote Bibliography 字元"/>
    <w:basedOn w:val="af"/>
    <w:link w:val="EndNoteBibliography"/>
    <w:rsid w:val="00415F50"/>
    <w:rPr>
      <w:rFonts w:ascii="Times New Roman" w:eastAsia="標楷體" w:hAnsi="Times New Roman" w:cs="Times New Roman"/>
      <w:noProof/>
    </w:rPr>
  </w:style>
  <w:style w:type="paragraph" w:customStyle="1" w:styleId="afa">
    <w:name w:val="方程式"/>
    <w:basedOn w:val="af7"/>
    <w:link w:val="afb"/>
    <w:qFormat/>
    <w:rsid w:val="003A52B1"/>
    <w:rPr>
      <w:rFonts w:ascii="Cambria Math" w:hAnsi="Cambria Math"/>
    </w:rPr>
  </w:style>
  <w:style w:type="paragraph" w:customStyle="1" w:styleId="41">
    <w:name w:val="標題4"/>
    <w:basedOn w:val="3"/>
    <w:next w:val="a"/>
    <w:link w:val="42"/>
    <w:rsid w:val="007D0CD9"/>
    <w:pPr>
      <w:outlineLvl w:val="3"/>
    </w:pPr>
  </w:style>
  <w:style w:type="character" w:customStyle="1" w:styleId="afb">
    <w:name w:val="方程式 字元"/>
    <w:basedOn w:val="a0"/>
    <w:link w:val="afa"/>
    <w:rsid w:val="003A52B1"/>
    <w:rPr>
      <w:rFonts w:ascii="Cambria Math" w:eastAsia="標楷體" w:hAnsi="Cambria Math"/>
      <w:szCs w:val="20"/>
    </w:rPr>
  </w:style>
  <w:style w:type="character" w:customStyle="1" w:styleId="42">
    <w:name w:val="標題4 字元"/>
    <w:basedOn w:val="40"/>
    <w:link w:val="41"/>
    <w:rsid w:val="007D0CD9"/>
    <w:rPr>
      <w:rFonts w:ascii="Times New Roman" w:eastAsia="標楷體" w:hAnsi="Times New Roman" w:cstheme="majorBidi"/>
      <w:b/>
      <w:bCs/>
      <w:szCs w:val="36"/>
    </w:rPr>
  </w:style>
  <w:style w:type="character" w:styleId="afc">
    <w:name w:val="FollowedHyperlink"/>
    <w:basedOn w:val="a0"/>
    <w:uiPriority w:val="99"/>
    <w:semiHidden/>
    <w:unhideWhenUsed/>
    <w:rsid w:val="00420C26"/>
    <w:rPr>
      <w:color w:val="954F72" w:themeColor="followedHyperlink"/>
      <w:u w:val="single"/>
    </w:rPr>
  </w:style>
  <w:style w:type="paragraph" w:styleId="afd">
    <w:name w:val="Revision"/>
    <w:hidden/>
    <w:uiPriority w:val="99"/>
    <w:semiHidden/>
    <w:rsid w:val="008602D1"/>
    <w:pPr>
      <w:widowControl/>
    </w:pPr>
    <w:rPr>
      <w:rFonts w:ascii="Times New Roman" w:eastAsia="標楷體" w:hAnsi="Times New Roman"/>
    </w:rPr>
  </w:style>
  <w:style w:type="character" w:styleId="afe">
    <w:name w:val="annotation reference"/>
    <w:basedOn w:val="a0"/>
    <w:uiPriority w:val="99"/>
    <w:semiHidden/>
    <w:unhideWhenUsed/>
    <w:rsid w:val="007319E5"/>
    <w:rPr>
      <w:sz w:val="18"/>
      <w:szCs w:val="18"/>
    </w:rPr>
  </w:style>
  <w:style w:type="paragraph" w:styleId="aff">
    <w:name w:val="annotation text"/>
    <w:basedOn w:val="a"/>
    <w:link w:val="aff0"/>
    <w:uiPriority w:val="99"/>
    <w:unhideWhenUsed/>
    <w:rsid w:val="007319E5"/>
    <w:pPr>
      <w:jc w:val="left"/>
    </w:pPr>
  </w:style>
  <w:style w:type="character" w:customStyle="1" w:styleId="aff0">
    <w:name w:val="註解文字 字元"/>
    <w:basedOn w:val="a0"/>
    <w:link w:val="aff"/>
    <w:uiPriority w:val="99"/>
    <w:rsid w:val="007319E5"/>
    <w:rPr>
      <w:rFonts w:ascii="Times New Roman" w:eastAsia="標楷體" w:hAnsi="Times New Roman"/>
    </w:rPr>
  </w:style>
  <w:style w:type="paragraph" w:styleId="aff1">
    <w:name w:val="annotation subject"/>
    <w:basedOn w:val="aff"/>
    <w:next w:val="aff"/>
    <w:link w:val="aff2"/>
    <w:uiPriority w:val="99"/>
    <w:semiHidden/>
    <w:unhideWhenUsed/>
    <w:rsid w:val="007319E5"/>
    <w:rPr>
      <w:b/>
      <w:bCs/>
    </w:rPr>
  </w:style>
  <w:style w:type="character" w:customStyle="1" w:styleId="aff2">
    <w:name w:val="註解主旨 字元"/>
    <w:basedOn w:val="aff0"/>
    <w:link w:val="aff1"/>
    <w:uiPriority w:val="99"/>
    <w:semiHidden/>
    <w:rsid w:val="007319E5"/>
    <w:rPr>
      <w:rFonts w:ascii="Times New Roman" w:eastAsia="標楷體" w:hAnsi="Times New Roman"/>
      <w:b/>
      <w:bCs/>
    </w:rPr>
  </w:style>
  <w:style w:type="paragraph" w:styleId="aff3">
    <w:name w:val="Balloon Text"/>
    <w:basedOn w:val="a"/>
    <w:link w:val="aff4"/>
    <w:uiPriority w:val="99"/>
    <w:semiHidden/>
    <w:unhideWhenUsed/>
    <w:rsid w:val="00700C15"/>
    <w:pPr>
      <w:spacing w:line="240" w:lineRule="auto"/>
    </w:pPr>
    <w:rPr>
      <w:rFonts w:asciiTheme="majorHAnsi" w:eastAsiaTheme="majorEastAsia" w:hAnsiTheme="majorHAnsi" w:cstheme="majorBidi"/>
      <w:sz w:val="18"/>
      <w:szCs w:val="18"/>
    </w:rPr>
  </w:style>
  <w:style w:type="character" w:customStyle="1" w:styleId="aff4">
    <w:name w:val="註解方塊文字 字元"/>
    <w:basedOn w:val="a0"/>
    <w:link w:val="aff3"/>
    <w:uiPriority w:val="99"/>
    <w:semiHidden/>
    <w:rsid w:val="00700C15"/>
    <w:rPr>
      <w:rFonts w:asciiTheme="majorHAnsi" w:eastAsiaTheme="majorEastAsia" w:hAnsiTheme="majorHAnsi" w:cstheme="majorBidi"/>
      <w:sz w:val="18"/>
      <w:szCs w:val="18"/>
    </w:rPr>
  </w:style>
  <w:style w:type="paragraph" w:customStyle="1" w:styleId="aff5">
    <w:name w:val="附表"/>
    <w:basedOn w:val="ae"/>
    <w:link w:val="aff6"/>
    <w:rsid w:val="00793819"/>
  </w:style>
  <w:style w:type="character" w:customStyle="1" w:styleId="aff6">
    <w:name w:val="附表 字元"/>
    <w:basedOn w:val="af"/>
    <w:link w:val="aff5"/>
    <w:rsid w:val="00793819"/>
    <w:rPr>
      <w:rFonts w:ascii="Times New Roman" w:eastAsia="標楷體"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96253">
      <w:bodyDiv w:val="1"/>
      <w:marLeft w:val="0"/>
      <w:marRight w:val="0"/>
      <w:marTop w:val="0"/>
      <w:marBottom w:val="0"/>
      <w:divBdr>
        <w:top w:val="none" w:sz="0" w:space="0" w:color="auto"/>
        <w:left w:val="none" w:sz="0" w:space="0" w:color="auto"/>
        <w:bottom w:val="none" w:sz="0" w:space="0" w:color="auto"/>
        <w:right w:val="none" w:sz="0" w:space="0" w:color="auto"/>
      </w:divBdr>
    </w:div>
    <w:div w:id="75826098">
      <w:bodyDiv w:val="1"/>
      <w:marLeft w:val="0"/>
      <w:marRight w:val="0"/>
      <w:marTop w:val="0"/>
      <w:marBottom w:val="0"/>
      <w:divBdr>
        <w:top w:val="none" w:sz="0" w:space="0" w:color="auto"/>
        <w:left w:val="none" w:sz="0" w:space="0" w:color="auto"/>
        <w:bottom w:val="none" w:sz="0" w:space="0" w:color="auto"/>
        <w:right w:val="none" w:sz="0" w:space="0" w:color="auto"/>
      </w:divBdr>
    </w:div>
    <w:div w:id="76025520">
      <w:bodyDiv w:val="1"/>
      <w:marLeft w:val="0"/>
      <w:marRight w:val="0"/>
      <w:marTop w:val="0"/>
      <w:marBottom w:val="0"/>
      <w:divBdr>
        <w:top w:val="none" w:sz="0" w:space="0" w:color="auto"/>
        <w:left w:val="none" w:sz="0" w:space="0" w:color="auto"/>
        <w:bottom w:val="none" w:sz="0" w:space="0" w:color="auto"/>
        <w:right w:val="none" w:sz="0" w:space="0" w:color="auto"/>
      </w:divBdr>
    </w:div>
    <w:div w:id="79835012">
      <w:bodyDiv w:val="1"/>
      <w:marLeft w:val="0"/>
      <w:marRight w:val="0"/>
      <w:marTop w:val="0"/>
      <w:marBottom w:val="0"/>
      <w:divBdr>
        <w:top w:val="none" w:sz="0" w:space="0" w:color="auto"/>
        <w:left w:val="none" w:sz="0" w:space="0" w:color="auto"/>
        <w:bottom w:val="none" w:sz="0" w:space="0" w:color="auto"/>
        <w:right w:val="none" w:sz="0" w:space="0" w:color="auto"/>
      </w:divBdr>
    </w:div>
    <w:div w:id="112409021">
      <w:bodyDiv w:val="1"/>
      <w:marLeft w:val="0"/>
      <w:marRight w:val="0"/>
      <w:marTop w:val="0"/>
      <w:marBottom w:val="0"/>
      <w:divBdr>
        <w:top w:val="none" w:sz="0" w:space="0" w:color="auto"/>
        <w:left w:val="none" w:sz="0" w:space="0" w:color="auto"/>
        <w:bottom w:val="none" w:sz="0" w:space="0" w:color="auto"/>
        <w:right w:val="none" w:sz="0" w:space="0" w:color="auto"/>
      </w:divBdr>
    </w:div>
    <w:div w:id="115224801">
      <w:bodyDiv w:val="1"/>
      <w:marLeft w:val="0"/>
      <w:marRight w:val="0"/>
      <w:marTop w:val="0"/>
      <w:marBottom w:val="0"/>
      <w:divBdr>
        <w:top w:val="none" w:sz="0" w:space="0" w:color="auto"/>
        <w:left w:val="none" w:sz="0" w:space="0" w:color="auto"/>
        <w:bottom w:val="none" w:sz="0" w:space="0" w:color="auto"/>
        <w:right w:val="none" w:sz="0" w:space="0" w:color="auto"/>
      </w:divBdr>
    </w:div>
    <w:div w:id="170754012">
      <w:bodyDiv w:val="1"/>
      <w:marLeft w:val="0"/>
      <w:marRight w:val="0"/>
      <w:marTop w:val="0"/>
      <w:marBottom w:val="0"/>
      <w:divBdr>
        <w:top w:val="none" w:sz="0" w:space="0" w:color="auto"/>
        <w:left w:val="none" w:sz="0" w:space="0" w:color="auto"/>
        <w:bottom w:val="none" w:sz="0" w:space="0" w:color="auto"/>
        <w:right w:val="none" w:sz="0" w:space="0" w:color="auto"/>
      </w:divBdr>
    </w:div>
    <w:div w:id="241455233">
      <w:bodyDiv w:val="1"/>
      <w:marLeft w:val="0"/>
      <w:marRight w:val="0"/>
      <w:marTop w:val="0"/>
      <w:marBottom w:val="0"/>
      <w:divBdr>
        <w:top w:val="none" w:sz="0" w:space="0" w:color="auto"/>
        <w:left w:val="none" w:sz="0" w:space="0" w:color="auto"/>
        <w:bottom w:val="none" w:sz="0" w:space="0" w:color="auto"/>
        <w:right w:val="none" w:sz="0" w:space="0" w:color="auto"/>
      </w:divBdr>
    </w:div>
    <w:div w:id="324405629">
      <w:bodyDiv w:val="1"/>
      <w:marLeft w:val="0"/>
      <w:marRight w:val="0"/>
      <w:marTop w:val="0"/>
      <w:marBottom w:val="0"/>
      <w:divBdr>
        <w:top w:val="none" w:sz="0" w:space="0" w:color="auto"/>
        <w:left w:val="none" w:sz="0" w:space="0" w:color="auto"/>
        <w:bottom w:val="none" w:sz="0" w:space="0" w:color="auto"/>
        <w:right w:val="none" w:sz="0" w:space="0" w:color="auto"/>
      </w:divBdr>
    </w:div>
    <w:div w:id="401409028">
      <w:bodyDiv w:val="1"/>
      <w:marLeft w:val="0"/>
      <w:marRight w:val="0"/>
      <w:marTop w:val="0"/>
      <w:marBottom w:val="0"/>
      <w:divBdr>
        <w:top w:val="none" w:sz="0" w:space="0" w:color="auto"/>
        <w:left w:val="none" w:sz="0" w:space="0" w:color="auto"/>
        <w:bottom w:val="none" w:sz="0" w:space="0" w:color="auto"/>
        <w:right w:val="none" w:sz="0" w:space="0" w:color="auto"/>
      </w:divBdr>
    </w:div>
    <w:div w:id="401762069">
      <w:bodyDiv w:val="1"/>
      <w:marLeft w:val="0"/>
      <w:marRight w:val="0"/>
      <w:marTop w:val="0"/>
      <w:marBottom w:val="0"/>
      <w:divBdr>
        <w:top w:val="none" w:sz="0" w:space="0" w:color="auto"/>
        <w:left w:val="none" w:sz="0" w:space="0" w:color="auto"/>
        <w:bottom w:val="none" w:sz="0" w:space="0" w:color="auto"/>
        <w:right w:val="none" w:sz="0" w:space="0" w:color="auto"/>
      </w:divBdr>
    </w:div>
    <w:div w:id="419378051">
      <w:bodyDiv w:val="1"/>
      <w:marLeft w:val="0"/>
      <w:marRight w:val="0"/>
      <w:marTop w:val="0"/>
      <w:marBottom w:val="0"/>
      <w:divBdr>
        <w:top w:val="none" w:sz="0" w:space="0" w:color="auto"/>
        <w:left w:val="none" w:sz="0" w:space="0" w:color="auto"/>
        <w:bottom w:val="none" w:sz="0" w:space="0" w:color="auto"/>
        <w:right w:val="none" w:sz="0" w:space="0" w:color="auto"/>
      </w:divBdr>
    </w:div>
    <w:div w:id="459303860">
      <w:bodyDiv w:val="1"/>
      <w:marLeft w:val="0"/>
      <w:marRight w:val="0"/>
      <w:marTop w:val="0"/>
      <w:marBottom w:val="0"/>
      <w:divBdr>
        <w:top w:val="none" w:sz="0" w:space="0" w:color="auto"/>
        <w:left w:val="none" w:sz="0" w:space="0" w:color="auto"/>
        <w:bottom w:val="none" w:sz="0" w:space="0" w:color="auto"/>
        <w:right w:val="none" w:sz="0" w:space="0" w:color="auto"/>
      </w:divBdr>
    </w:div>
    <w:div w:id="462650758">
      <w:bodyDiv w:val="1"/>
      <w:marLeft w:val="0"/>
      <w:marRight w:val="0"/>
      <w:marTop w:val="0"/>
      <w:marBottom w:val="0"/>
      <w:divBdr>
        <w:top w:val="none" w:sz="0" w:space="0" w:color="auto"/>
        <w:left w:val="none" w:sz="0" w:space="0" w:color="auto"/>
        <w:bottom w:val="none" w:sz="0" w:space="0" w:color="auto"/>
        <w:right w:val="none" w:sz="0" w:space="0" w:color="auto"/>
      </w:divBdr>
    </w:div>
    <w:div w:id="483668206">
      <w:bodyDiv w:val="1"/>
      <w:marLeft w:val="0"/>
      <w:marRight w:val="0"/>
      <w:marTop w:val="0"/>
      <w:marBottom w:val="0"/>
      <w:divBdr>
        <w:top w:val="none" w:sz="0" w:space="0" w:color="auto"/>
        <w:left w:val="none" w:sz="0" w:space="0" w:color="auto"/>
        <w:bottom w:val="none" w:sz="0" w:space="0" w:color="auto"/>
        <w:right w:val="none" w:sz="0" w:space="0" w:color="auto"/>
      </w:divBdr>
    </w:div>
    <w:div w:id="508256757">
      <w:bodyDiv w:val="1"/>
      <w:marLeft w:val="0"/>
      <w:marRight w:val="0"/>
      <w:marTop w:val="0"/>
      <w:marBottom w:val="0"/>
      <w:divBdr>
        <w:top w:val="none" w:sz="0" w:space="0" w:color="auto"/>
        <w:left w:val="none" w:sz="0" w:space="0" w:color="auto"/>
        <w:bottom w:val="none" w:sz="0" w:space="0" w:color="auto"/>
        <w:right w:val="none" w:sz="0" w:space="0" w:color="auto"/>
      </w:divBdr>
    </w:div>
    <w:div w:id="527990684">
      <w:bodyDiv w:val="1"/>
      <w:marLeft w:val="0"/>
      <w:marRight w:val="0"/>
      <w:marTop w:val="0"/>
      <w:marBottom w:val="0"/>
      <w:divBdr>
        <w:top w:val="none" w:sz="0" w:space="0" w:color="auto"/>
        <w:left w:val="none" w:sz="0" w:space="0" w:color="auto"/>
        <w:bottom w:val="none" w:sz="0" w:space="0" w:color="auto"/>
        <w:right w:val="none" w:sz="0" w:space="0" w:color="auto"/>
      </w:divBdr>
    </w:div>
    <w:div w:id="573442466">
      <w:bodyDiv w:val="1"/>
      <w:marLeft w:val="0"/>
      <w:marRight w:val="0"/>
      <w:marTop w:val="0"/>
      <w:marBottom w:val="0"/>
      <w:divBdr>
        <w:top w:val="none" w:sz="0" w:space="0" w:color="auto"/>
        <w:left w:val="none" w:sz="0" w:space="0" w:color="auto"/>
        <w:bottom w:val="none" w:sz="0" w:space="0" w:color="auto"/>
        <w:right w:val="none" w:sz="0" w:space="0" w:color="auto"/>
      </w:divBdr>
    </w:div>
    <w:div w:id="605189194">
      <w:bodyDiv w:val="1"/>
      <w:marLeft w:val="0"/>
      <w:marRight w:val="0"/>
      <w:marTop w:val="0"/>
      <w:marBottom w:val="0"/>
      <w:divBdr>
        <w:top w:val="none" w:sz="0" w:space="0" w:color="auto"/>
        <w:left w:val="none" w:sz="0" w:space="0" w:color="auto"/>
        <w:bottom w:val="none" w:sz="0" w:space="0" w:color="auto"/>
        <w:right w:val="none" w:sz="0" w:space="0" w:color="auto"/>
      </w:divBdr>
    </w:div>
    <w:div w:id="648368558">
      <w:bodyDiv w:val="1"/>
      <w:marLeft w:val="0"/>
      <w:marRight w:val="0"/>
      <w:marTop w:val="0"/>
      <w:marBottom w:val="0"/>
      <w:divBdr>
        <w:top w:val="none" w:sz="0" w:space="0" w:color="auto"/>
        <w:left w:val="none" w:sz="0" w:space="0" w:color="auto"/>
        <w:bottom w:val="none" w:sz="0" w:space="0" w:color="auto"/>
        <w:right w:val="none" w:sz="0" w:space="0" w:color="auto"/>
      </w:divBdr>
    </w:div>
    <w:div w:id="693120090">
      <w:bodyDiv w:val="1"/>
      <w:marLeft w:val="0"/>
      <w:marRight w:val="0"/>
      <w:marTop w:val="0"/>
      <w:marBottom w:val="0"/>
      <w:divBdr>
        <w:top w:val="none" w:sz="0" w:space="0" w:color="auto"/>
        <w:left w:val="none" w:sz="0" w:space="0" w:color="auto"/>
        <w:bottom w:val="none" w:sz="0" w:space="0" w:color="auto"/>
        <w:right w:val="none" w:sz="0" w:space="0" w:color="auto"/>
      </w:divBdr>
    </w:div>
    <w:div w:id="787821980">
      <w:bodyDiv w:val="1"/>
      <w:marLeft w:val="0"/>
      <w:marRight w:val="0"/>
      <w:marTop w:val="0"/>
      <w:marBottom w:val="0"/>
      <w:divBdr>
        <w:top w:val="none" w:sz="0" w:space="0" w:color="auto"/>
        <w:left w:val="none" w:sz="0" w:space="0" w:color="auto"/>
        <w:bottom w:val="none" w:sz="0" w:space="0" w:color="auto"/>
        <w:right w:val="none" w:sz="0" w:space="0" w:color="auto"/>
      </w:divBdr>
    </w:div>
    <w:div w:id="901254807">
      <w:bodyDiv w:val="1"/>
      <w:marLeft w:val="0"/>
      <w:marRight w:val="0"/>
      <w:marTop w:val="0"/>
      <w:marBottom w:val="0"/>
      <w:divBdr>
        <w:top w:val="none" w:sz="0" w:space="0" w:color="auto"/>
        <w:left w:val="none" w:sz="0" w:space="0" w:color="auto"/>
        <w:bottom w:val="none" w:sz="0" w:space="0" w:color="auto"/>
        <w:right w:val="none" w:sz="0" w:space="0" w:color="auto"/>
      </w:divBdr>
    </w:div>
    <w:div w:id="954868629">
      <w:bodyDiv w:val="1"/>
      <w:marLeft w:val="0"/>
      <w:marRight w:val="0"/>
      <w:marTop w:val="0"/>
      <w:marBottom w:val="0"/>
      <w:divBdr>
        <w:top w:val="none" w:sz="0" w:space="0" w:color="auto"/>
        <w:left w:val="none" w:sz="0" w:space="0" w:color="auto"/>
        <w:bottom w:val="none" w:sz="0" w:space="0" w:color="auto"/>
        <w:right w:val="none" w:sz="0" w:space="0" w:color="auto"/>
      </w:divBdr>
    </w:div>
    <w:div w:id="1002586314">
      <w:bodyDiv w:val="1"/>
      <w:marLeft w:val="0"/>
      <w:marRight w:val="0"/>
      <w:marTop w:val="0"/>
      <w:marBottom w:val="0"/>
      <w:divBdr>
        <w:top w:val="none" w:sz="0" w:space="0" w:color="auto"/>
        <w:left w:val="none" w:sz="0" w:space="0" w:color="auto"/>
        <w:bottom w:val="none" w:sz="0" w:space="0" w:color="auto"/>
        <w:right w:val="none" w:sz="0" w:space="0" w:color="auto"/>
      </w:divBdr>
    </w:div>
    <w:div w:id="1015689717">
      <w:bodyDiv w:val="1"/>
      <w:marLeft w:val="0"/>
      <w:marRight w:val="0"/>
      <w:marTop w:val="0"/>
      <w:marBottom w:val="0"/>
      <w:divBdr>
        <w:top w:val="none" w:sz="0" w:space="0" w:color="auto"/>
        <w:left w:val="none" w:sz="0" w:space="0" w:color="auto"/>
        <w:bottom w:val="none" w:sz="0" w:space="0" w:color="auto"/>
        <w:right w:val="none" w:sz="0" w:space="0" w:color="auto"/>
      </w:divBdr>
    </w:div>
    <w:div w:id="1027482903">
      <w:bodyDiv w:val="1"/>
      <w:marLeft w:val="0"/>
      <w:marRight w:val="0"/>
      <w:marTop w:val="0"/>
      <w:marBottom w:val="0"/>
      <w:divBdr>
        <w:top w:val="none" w:sz="0" w:space="0" w:color="auto"/>
        <w:left w:val="none" w:sz="0" w:space="0" w:color="auto"/>
        <w:bottom w:val="none" w:sz="0" w:space="0" w:color="auto"/>
        <w:right w:val="none" w:sz="0" w:space="0" w:color="auto"/>
      </w:divBdr>
    </w:div>
    <w:div w:id="1041637475">
      <w:bodyDiv w:val="1"/>
      <w:marLeft w:val="0"/>
      <w:marRight w:val="0"/>
      <w:marTop w:val="0"/>
      <w:marBottom w:val="0"/>
      <w:divBdr>
        <w:top w:val="none" w:sz="0" w:space="0" w:color="auto"/>
        <w:left w:val="none" w:sz="0" w:space="0" w:color="auto"/>
        <w:bottom w:val="none" w:sz="0" w:space="0" w:color="auto"/>
        <w:right w:val="none" w:sz="0" w:space="0" w:color="auto"/>
      </w:divBdr>
    </w:div>
    <w:div w:id="1060523264">
      <w:bodyDiv w:val="1"/>
      <w:marLeft w:val="0"/>
      <w:marRight w:val="0"/>
      <w:marTop w:val="0"/>
      <w:marBottom w:val="0"/>
      <w:divBdr>
        <w:top w:val="none" w:sz="0" w:space="0" w:color="auto"/>
        <w:left w:val="none" w:sz="0" w:space="0" w:color="auto"/>
        <w:bottom w:val="none" w:sz="0" w:space="0" w:color="auto"/>
        <w:right w:val="none" w:sz="0" w:space="0" w:color="auto"/>
      </w:divBdr>
    </w:div>
    <w:div w:id="1068184919">
      <w:bodyDiv w:val="1"/>
      <w:marLeft w:val="0"/>
      <w:marRight w:val="0"/>
      <w:marTop w:val="0"/>
      <w:marBottom w:val="0"/>
      <w:divBdr>
        <w:top w:val="none" w:sz="0" w:space="0" w:color="auto"/>
        <w:left w:val="none" w:sz="0" w:space="0" w:color="auto"/>
        <w:bottom w:val="none" w:sz="0" w:space="0" w:color="auto"/>
        <w:right w:val="none" w:sz="0" w:space="0" w:color="auto"/>
      </w:divBdr>
    </w:div>
    <w:div w:id="1094090006">
      <w:bodyDiv w:val="1"/>
      <w:marLeft w:val="0"/>
      <w:marRight w:val="0"/>
      <w:marTop w:val="0"/>
      <w:marBottom w:val="0"/>
      <w:divBdr>
        <w:top w:val="none" w:sz="0" w:space="0" w:color="auto"/>
        <w:left w:val="none" w:sz="0" w:space="0" w:color="auto"/>
        <w:bottom w:val="none" w:sz="0" w:space="0" w:color="auto"/>
        <w:right w:val="none" w:sz="0" w:space="0" w:color="auto"/>
      </w:divBdr>
    </w:div>
    <w:div w:id="1119955382">
      <w:bodyDiv w:val="1"/>
      <w:marLeft w:val="0"/>
      <w:marRight w:val="0"/>
      <w:marTop w:val="0"/>
      <w:marBottom w:val="0"/>
      <w:divBdr>
        <w:top w:val="none" w:sz="0" w:space="0" w:color="auto"/>
        <w:left w:val="none" w:sz="0" w:space="0" w:color="auto"/>
        <w:bottom w:val="none" w:sz="0" w:space="0" w:color="auto"/>
        <w:right w:val="none" w:sz="0" w:space="0" w:color="auto"/>
      </w:divBdr>
    </w:div>
    <w:div w:id="1126461783">
      <w:bodyDiv w:val="1"/>
      <w:marLeft w:val="0"/>
      <w:marRight w:val="0"/>
      <w:marTop w:val="0"/>
      <w:marBottom w:val="0"/>
      <w:divBdr>
        <w:top w:val="none" w:sz="0" w:space="0" w:color="auto"/>
        <w:left w:val="none" w:sz="0" w:space="0" w:color="auto"/>
        <w:bottom w:val="none" w:sz="0" w:space="0" w:color="auto"/>
        <w:right w:val="none" w:sz="0" w:space="0" w:color="auto"/>
      </w:divBdr>
    </w:div>
    <w:div w:id="1134828101">
      <w:bodyDiv w:val="1"/>
      <w:marLeft w:val="0"/>
      <w:marRight w:val="0"/>
      <w:marTop w:val="0"/>
      <w:marBottom w:val="0"/>
      <w:divBdr>
        <w:top w:val="none" w:sz="0" w:space="0" w:color="auto"/>
        <w:left w:val="none" w:sz="0" w:space="0" w:color="auto"/>
        <w:bottom w:val="none" w:sz="0" w:space="0" w:color="auto"/>
        <w:right w:val="none" w:sz="0" w:space="0" w:color="auto"/>
      </w:divBdr>
    </w:div>
    <w:div w:id="1171022815">
      <w:bodyDiv w:val="1"/>
      <w:marLeft w:val="0"/>
      <w:marRight w:val="0"/>
      <w:marTop w:val="0"/>
      <w:marBottom w:val="0"/>
      <w:divBdr>
        <w:top w:val="none" w:sz="0" w:space="0" w:color="auto"/>
        <w:left w:val="none" w:sz="0" w:space="0" w:color="auto"/>
        <w:bottom w:val="none" w:sz="0" w:space="0" w:color="auto"/>
        <w:right w:val="none" w:sz="0" w:space="0" w:color="auto"/>
      </w:divBdr>
    </w:div>
    <w:div w:id="1174495155">
      <w:bodyDiv w:val="1"/>
      <w:marLeft w:val="0"/>
      <w:marRight w:val="0"/>
      <w:marTop w:val="0"/>
      <w:marBottom w:val="0"/>
      <w:divBdr>
        <w:top w:val="none" w:sz="0" w:space="0" w:color="auto"/>
        <w:left w:val="none" w:sz="0" w:space="0" w:color="auto"/>
        <w:bottom w:val="none" w:sz="0" w:space="0" w:color="auto"/>
        <w:right w:val="none" w:sz="0" w:space="0" w:color="auto"/>
      </w:divBdr>
    </w:div>
    <w:div w:id="1186477041">
      <w:bodyDiv w:val="1"/>
      <w:marLeft w:val="0"/>
      <w:marRight w:val="0"/>
      <w:marTop w:val="0"/>
      <w:marBottom w:val="0"/>
      <w:divBdr>
        <w:top w:val="none" w:sz="0" w:space="0" w:color="auto"/>
        <w:left w:val="none" w:sz="0" w:space="0" w:color="auto"/>
        <w:bottom w:val="none" w:sz="0" w:space="0" w:color="auto"/>
        <w:right w:val="none" w:sz="0" w:space="0" w:color="auto"/>
      </w:divBdr>
    </w:div>
    <w:div w:id="1314263351">
      <w:bodyDiv w:val="1"/>
      <w:marLeft w:val="0"/>
      <w:marRight w:val="0"/>
      <w:marTop w:val="0"/>
      <w:marBottom w:val="0"/>
      <w:divBdr>
        <w:top w:val="none" w:sz="0" w:space="0" w:color="auto"/>
        <w:left w:val="none" w:sz="0" w:space="0" w:color="auto"/>
        <w:bottom w:val="none" w:sz="0" w:space="0" w:color="auto"/>
        <w:right w:val="none" w:sz="0" w:space="0" w:color="auto"/>
      </w:divBdr>
    </w:div>
    <w:div w:id="1330132963">
      <w:bodyDiv w:val="1"/>
      <w:marLeft w:val="0"/>
      <w:marRight w:val="0"/>
      <w:marTop w:val="0"/>
      <w:marBottom w:val="0"/>
      <w:divBdr>
        <w:top w:val="none" w:sz="0" w:space="0" w:color="auto"/>
        <w:left w:val="none" w:sz="0" w:space="0" w:color="auto"/>
        <w:bottom w:val="none" w:sz="0" w:space="0" w:color="auto"/>
        <w:right w:val="none" w:sz="0" w:space="0" w:color="auto"/>
      </w:divBdr>
    </w:div>
    <w:div w:id="1350063807">
      <w:bodyDiv w:val="1"/>
      <w:marLeft w:val="0"/>
      <w:marRight w:val="0"/>
      <w:marTop w:val="0"/>
      <w:marBottom w:val="0"/>
      <w:divBdr>
        <w:top w:val="none" w:sz="0" w:space="0" w:color="auto"/>
        <w:left w:val="none" w:sz="0" w:space="0" w:color="auto"/>
        <w:bottom w:val="none" w:sz="0" w:space="0" w:color="auto"/>
        <w:right w:val="none" w:sz="0" w:space="0" w:color="auto"/>
      </w:divBdr>
    </w:div>
    <w:div w:id="1465196665">
      <w:bodyDiv w:val="1"/>
      <w:marLeft w:val="0"/>
      <w:marRight w:val="0"/>
      <w:marTop w:val="0"/>
      <w:marBottom w:val="0"/>
      <w:divBdr>
        <w:top w:val="none" w:sz="0" w:space="0" w:color="auto"/>
        <w:left w:val="none" w:sz="0" w:space="0" w:color="auto"/>
        <w:bottom w:val="none" w:sz="0" w:space="0" w:color="auto"/>
        <w:right w:val="none" w:sz="0" w:space="0" w:color="auto"/>
      </w:divBdr>
    </w:div>
    <w:div w:id="1471677232">
      <w:bodyDiv w:val="1"/>
      <w:marLeft w:val="0"/>
      <w:marRight w:val="0"/>
      <w:marTop w:val="0"/>
      <w:marBottom w:val="0"/>
      <w:divBdr>
        <w:top w:val="none" w:sz="0" w:space="0" w:color="auto"/>
        <w:left w:val="none" w:sz="0" w:space="0" w:color="auto"/>
        <w:bottom w:val="none" w:sz="0" w:space="0" w:color="auto"/>
        <w:right w:val="none" w:sz="0" w:space="0" w:color="auto"/>
      </w:divBdr>
    </w:div>
    <w:div w:id="1481269562">
      <w:bodyDiv w:val="1"/>
      <w:marLeft w:val="0"/>
      <w:marRight w:val="0"/>
      <w:marTop w:val="0"/>
      <w:marBottom w:val="0"/>
      <w:divBdr>
        <w:top w:val="none" w:sz="0" w:space="0" w:color="auto"/>
        <w:left w:val="none" w:sz="0" w:space="0" w:color="auto"/>
        <w:bottom w:val="none" w:sz="0" w:space="0" w:color="auto"/>
        <w:right w:val="none" w:sz="0" w:space="0" w:color="auto"/>
      </w:divBdr>
    </w:div>
    <w:div w:id="1635329636">
      <w:bodyDiv w:val="1"/>
      <w:marLeft w:val="0"/>
      <w:marRight w:val="0"/>
      <w:marTop w:val="0"/>
      <w:marBottom w:val="0"/>
      <w:divBdr>
        <w:top w:val="none" w:sz="0" w:space="0" w:color="auto"/>
        <w:left w:val="none" w:sz="0" w:space="0" w:color="auto"/>
        <w:bottom w:val="none" w:sz="0" w:space="0" w:color="auto"/>
        <w:right w:val="none" w:sz="0" w:space="0" w:color="auto"/>
      </w:divBdr>
    </w:div>
    <w:div w:id="1678999432">
      <w:bodyDiv w:val="1"/>
      <w:marLeft w:val="0"/>
      <w:marRight w:val="0"/>
      <w:marTop w:val="0"/>
      <w:marBottom w:val="0"/>
      <w:divBdr>
        <w:top w:val="none" w:sz="0" w:space="0" w:color="auto"/>
        <w:left w:val="none" w:sz="0" w:space="0" w:color="auto"/>
        <w:bottom w:val="none" w:sz="0" w:space="0" w:color="auto"/>
        <w:right w:val="none" w:sz="0" w:space="0" w:color="auto"/>
      </w:divBdr>
    </w:div>
    <w:div w:id="1719937263">
      <w:bodyDiv w:val="1"/>
      <w:marLeft w:val="0"/>
      <w:marRight w:val="0"/>
      <w:marTop w:val="0"/>
      <w:marBottom w:val="0"/>
      <w:divBdr>
        <w:top w:val="none" w:sz="0" w:space="0" w:color="auto"/>
        <w:left w:val="none" w:sz="0" w:space="0" w:color="auto"/>
        <w:bottom w:val="none" w:sz="0" w:space="0" w:color="auto"/>
        <w:right w:val="none" w:sz="0" w:space="0" w:color="auto"/>
      </w:divBdr>
    </w:div>
    <w:div w:id="1745831438">
      <w:bodyDiv w:val="1"/>
      <w:marLeft w:val="0"/>
      <w:marRight w:val="0"/>
      <w:marTop w:val="0"/>
      <w:marBottom w:val="0"/>
      <w:divBdr>
        <w:top w:val="none" w:sz="0" w:space="0" w:color="auto"/>
        <w:left w:val="none" w:sz="0" w:space="0" w:color="auto"/>
        <w:bottom w:val="none" w:sz="0" w:space="0" w:color="auto"/>
        <w:right w:val="none" w:sz="0" w:space="0" w:color="auto"/>
      </w:divBdr>
    </w:div>
    <w:div w:id="1849051832">
      <w:bodyDiv w:val="1"/>
      <w:marLeft w:val="0"/>
      <w:marRight w:val="0"/>
      <w:marTop w:val="0"/>
      <w:marBottom w:val="0"/>
      <w:divBdr>
        <w:top w:val="none" w:sz="0" w:space="0" w:color="auto"/>
        <w:left w:val="none" w:sz="0" w:space="0" w:color="auto"/>
        <w:bottom w:val="none" w:sz="0" w:space="0" w:color="auto"/>
        <w:right w:val="none" w:sz="0" w:space="0" w:color="auto"/>
      </w:divBdr>
    </w:div>
    <w:div w:id="1904103251">
      <w:bodyDiv w:val="1"/>
      <w:marLeft w:val="0"/>
      <w:marRight w:val="0"/>
      <w:marTop w:val="0"/>
      <w:marBottom w:val="0"/>
      <w:divBdr>
        <w:top w:val="none" w:sz="0" w:space="0" w:color="auto"/>
        <w:left w:val="none" w:sz="0" w:space="0" w:color="auto"/>
        <w:bottom w:val="none" w:sz="0" w:space="0" w:color="auto"/>
        <w:right w:val="none" w:sz="0" w:space="0" w:color="auto"/>
      </w:divBdr>
    </w:div>
    <w:div w:id="1909921592">
      <w:bodyDiv w:val="1"/>
      <w:marLeft w:val="0"/>
      <w:marRight w:val="0"/>
      <w:marTop w:val="0"/>
      <w:marBottom w:val="0"/>
      <w:divBdr>
        <w:top w:val="none" w:sz="0" w:space="0" w:color="auto"/>
        <w:left w:val="none" w:sz="0" w:space="0" w:color="auto"/>
        <w:bottom w:val="none" w:sz="0" w:space="0" w:color="auto"/>
        <w:right w:val="none" w:sz="0" w:space="0" w:color="auto"/>
      </w:divBdr>
    </w:div>
    <w:div w:id="1923484331">
      <w:bodyDiv w:val="1"/>
      <w:marLeft w:val="0"/>
      <w:marRight w:val="0"/>
      <w:marTop w:val="0"/>
      <w:marBottom w:val="0"/>
      <w:divBdr>
        <w:top w:val="none" w:sz="0" w:space="0" w:color="auto"/>
        <w:left w:val="none" w:sz="0" w:space="0" w:color="auto"/>
        <w:bottom w:val="none" w:sz="0" w:space="0" w:color="auto"/>
        <w:right w:val="none" w:sz="0" w:space="0" w:color="auto"/>
      </w:divBdr>
    </w:div>
    <w:div w:id="1992367323">
      <w:bodyDiv w:val="1"/>
      <w:marLeft w:val="0"/>
      <w:marRight w:val="0"/>
      <w:marTop w:val="0"/>
      <w:marBottom w:val="0"/>
      <w:divBdr>
        <w:top w:val="none" w:sz="0" w:space="0" w:color="auto"/>
        <w:left w:val="none" w:sz="0" w:space="0" w:color="auto"/>
        <w:bottom w:val="none" w:sz="0" w:space="0" w:color="auto"/>
        <w:right w:val="none" w:sz="0" w:space="0" w:color="auto"/>
      </w:divBdr>
    </w:div>
    <w:div w:id="2037805499">
      <w:bodyDiv w:val="1"/>
      <w:marLeft w:val="0"/>
      <w:marRight w:val="0"/>
      <w:marTop w:val="0"/>
      <w:marBottom w:val="0"/>
      <w:divBdr>
        <w:top w:val="none" w:sz="0" w:space="0" w:color="auto"/>
        <w:left w:val="none" w:sz="0" w:space="0" w:color="auto"/>
        <w:bottom w:val="none" w:sz="0" w:space="0" w:color="auto"/>
        <w:right w:val="none" w:sz="0" w:space="0" w:color="auto"/>
      </w:divBdr>
    </w:div>
    <w:div w:id="2076664241">
      <w:bodyDiv w:val="1"/>
      <w:marLeft w:val="0"/>
      <w:marRight w:val="0"/>
      <w:marTop w:val="0"/>
      <w:marBottom w:val="0"/>
      <w:divBdr>
        <w:top w:val="none" w:sz="0" w:space="0" w:color="auto"/>
        <w:left w:val="none" w:sz="0" w:space="0" w:color="auto"/>
        <w:bottom w:val="none" w:sz="0" w:space="0" w:color="auto"/>
        <w:right w:val="none" w:sz="0" w:space="0" w:color="auto"/>
      </w:divBdr>
    </w:div>
    <w:div w:id="2090737392">
      <w:bodyDiv w:val="1"/>
      <w:marLeft w:val="0"/>
      <w:marRight w:val="0"/>
      <w:marTop w:val="0"/>
      <w:marBottom w:val="0"/>
      <w:divBdr>
        <w:top w:val="none" w:sz="0" w:space="0" w:color="auto"/>
        <w:left w:val="none" w:sz="0" w:space="0" w:color="auto"/>
        <w:bottom w:val="none" w:sz="0" w:space="0" w:color="auto"/>
        <w:right w:val="none" w:sz="0" w:space="0" w:color="auto"/>
      </w:divBdr>
    </w:div>
    <w:div w:id="2117096055">
      <w:bodyDiv w:val="1"/>
      <w:marLeft w:val="0"/>
      <w:marRight w:val="0"/>
      <w:marTop w:val="0"/>
      <w:marBottom w:val="0"/>
      <w:divBdr>
        <w:top w:val="none" w:sz="0" w:space="0" w:color="auto"/>
        <w:left w:val="none" w:sz="0" w:space="0" w:color="auto"/>
        <w:bottom w:val="none" w:sz="0" w:space="0" w:color="auto"/>
        <w:right w:val="none" w:sz="0" w:space="0" w:color="auto"/>
      </w:divBdr>
    </w:div>
    <w:div w:id="2139371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microsoft.com/office/2018/08/relationships/commentsExtensible" Target="commentsExtensible.xml"/><Relationship Id="rId16" Type="http://schemas.openxmlformats.org/officeDocument/2006/relationships/image" Target="media/image8.jpe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visiondummy.com/2014/04/curse-dimensionality-affect-classification/"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oter" Target="footer2.xml"/><Relationship Id="rId108" Type="http://schemas.openxmlformats.org/officeDocument/2006/relationships/image" Target="media/image94.png"/><Relationship Id="rId54" Type="http://schemas.openxmlformats.org/officeDocument/2006/relationships/image" Target="media/image46.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comments" Target="comments.xml"/><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doi.org/10.1080/14786440109462720"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microsoft.com/office/2011/relationships/commentsExtended" Target="commentsExtended.xml"/><Relationship Id="rId87" Type="http://schemas.openxmlformats.org/officeDocument/2006/relationships/image" Target="media/image76.png"/><Relationship Id="rId110" Type="http://schemas.microsoft.com/office/2011/relationships/people" Target="people.xml"/><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1.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microsoft.com/office/2016/09/relationships/commentsIds" Target="commentsIds.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82A697-A692-4131-8857-536D82ADD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99</Pages>
  <Words>16453</Words>
  <Characters>93788</Characters>
  <Application>Microsoft Office Word</Application>
  <DocSecurity>0</DocSecurity>
  <Lines>781</Lines>
  <Paragraphs>220</Paragraphs>
  <ScaleCrop>false</ScaleCrop>
  <Company/>
  <LinksUpToDate>false</LinksUpToDate>
  <CharactersWithSpaces>110021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Yang</dc:creator>
  <cp:keywords/>
  <dc:description/>
  <cp:lastModifiedBy>TerryYang</cp:lastModifiedBy>
  <cp:revision>4</cp:revision>
  <cp:lastPrinted>2022-12-30T13:33:00Z</cp:lastPrinted>
  <dcterms:created xsi:type="dcterms:W3CDTF">2022-12-30T13:33:00Z</dcterms:created>
  <dcterms:modified xsi:type="dcterms:W3CDTF">2022-12-30T13:49:00Z</dcterms:modified>
</cp:coreProperties>
</file>