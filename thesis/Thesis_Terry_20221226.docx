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Advisor: J</w:t>
      </w:r>
      <w:r>
        <w:rPr>
          <w:rFonts w:hAnsi="標楷體"/>
          <w:sz w:val="36"/>
          <w:szCs w:val="36"/>
        </w:rPr>
        <w:t>akey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553120"/>
      <w:bookmarkStart w:id="2" w:name="_Toc123318632"/>
      <w:r>
        <w:rPr>
          <w:rFonts w:hint="eastAsia"/>
        </w:rPr>
        <w:lastRenderedPageBreak/>
        <w:t>摘要</w:t>
      </w:r>
      <w:bookmarkEnd w:id="1"/>
      <w:bookmarkEnd w:id="2"/>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數值特徵，例如以</w:t>
      </w:r>
      <w:r w:rsidR="00FC422E">
        <w:rPr>
          <w:rFonts w:hint="eastAsia"/>
        </w:rPr>
        <w:t>獨熱編碼</w:t>
      </w:r>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繁多，進行獨熱編碼後將產生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r w:rsidR="00353323">
        <w:rPr>
          <w:rFonts w:hint="eastAsia"/>
        </w:rPr>
        <w:t>造成</w:t>
      </w:r>
      <w:r w:rsidR="007C041D" w:rsidRPr="007C041D">
        <w:rPr>
          <w:rFonts w:hint="eastAsia"/>
        </w:rPr>
        <w:t>維數災難</w:t>
      </w:r>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也不全然與分類</w:t>
      </w:r>
      <w:r w:rsidR="00353323">
        <w:rPr>
          <w:rFonts w:hint="eastAsia"/>
        </w:rPr>
        <w:t>器</w:t>
      </w:r>
      <w:r w:rsidR="003F3C98">
        <w:rPr>
          <w:rFonts w:hint="eastAsia"/>
        </w:rPr>
        <w:t>、</w:t>
      </w:r>
      <w:r w:rsidR="00353323">
        <w:rPr>
          <w:rFonts w:hint="eastAsia"/>
        </w:rPr>
        <w:t>迴</w:t>
      </w:r>
      <w:r w:rsidR="003F3C98">
        <w:rPr>
          <w:rFonts w:hint="eastAsia"/>
        </w:rPr>
        <w:t>歸</w:t>
      </w:r>
      <w:r w:rsidR="00353323">
        <w:rPr>
          <w:rFonts w:hint="eastAsia"/>
        </w:rPr>
        <w:t>機</w:t>
      </w:r>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r>
        <w:rPr>
          <w:rFonts w:hint="eastAsia"/>
        </w:rPr>
        <w:t>鑑於以上的挑戰，</w:t>
      </w:r>
      <w:r w:rsidR="003F3C98">
        <w:rPr>
          <w:rFonts w:hint="eastAsia"/>
        </w:rPr>
        <w:t>本研究提出了</w:t>
      </w:r>
      <w:r>
        <w:rPr>
          <w:rFonts w:hint="eastAsia"/>
        </w:rPr>
        <w:t>一創新的</w:t>
      </w:r>
      <w:r w:rsidR="003F3C98">
        <w:rPr>
          <w:rFonts w:hint="eastAsia"/>
        </w:rPr>
        <w:t>監督式與非監督式的編碼方式</w:t>
      </w:r>
      <w:r w:rsidR="00F45884">
        <w:rPr>
          <w:rFonts w:hint="eastAsia"/>
        </w:rPr>
        <w:t>將</w:t>
      </w:r>
      <w:r w:rsidR="003F3C98">
        <w:rPr>
          <w:rFonts w:hint="eastAsia"/>
        </w:rPr>
        <w:t>二元</w:t>
      </w:r>
      <w:r w:rsidR="00F45884">
        <w:rPr>
          <w:rFonts w:hint="eastAsia"/>
        </w:rPr>
        <w:t>特徵聚合成少數個</w:t>
      </w:r>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地餵入模型，</w:t>
      </w:r>
      <w:r w:rsidR="005C3858">
        <w:rPr>
          <w:rFonts w:hint="eastAsia"/>
        </w:rPr>
        <w:t>且由於其聚合編碼是透過</w:t>
      </w:r>
      <w:r w:rsidR="003B34AE">
        <w:rPr>
          <w:rFonts w:hint="eastAsia"/>
        </w:rPr>
        <w:t>原二元特徵間的關</w:t>
      </w:r>
      <w:r w:rsidR="001049B8">
        <w:rPr>
          <w:rFonts w:hint="eastAsia"/>
        </w:rPr>
        <w:t>聯</w:t>
      </w:r>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二元特徵間的</w:t>
      </w:r>
      <w:r w:rsidR="006C2AB2">
        <w:rPr>
          <w:rFonts w:hint="eastAsia"/>
        </w:rPr>
        <w:t>相關係數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、提升處理速度的同時，維持模型的整確性與變數的可解釋性。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：類別變數、獨熱編碼、監督式／非監督式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5432C816" w:rsidR="009056A5" w:rsidRDefault="009056A5" w:rsidP="006836C9">
      <w:pPr>
        <w:pStyle w:val="1"/>
        <w:numPr>
          <w:ilvl w:val="0"/>
          <w:numId w:val="0"/>
        </w:numPr>
      </w:pPr>
      <w:bookmarkStart w:id="3" w:name="_Toc122553121"/>
      <w:bookmarkStart w:id="4" w:name="_Toc123318633"/>
      <w:r>
        <w:rPr>
          <w:rFonts w:hint="eastAsia"/>
        </w:rPr>
        <w:lastRenderedPageBreak/>
        <w:t>A</w:t>
      </w:r>
      <w:r>
        <w:t>bstract</w:t>
      </w:r>
      <w:bookmarkEnd w:id="3"/>
      <w:bookmarkEnd w:id="4"/>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5" w:name="_Toc123318634" w:displacedByCustomXml="next"/>
    <w:bookmarkStart w:id="6" w:name="_Toc122553122"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6"/>
          <w:bookmarkEnd w:id="5"/>
        </w:p>
        <w:p w14:paraId="4B880504" w14:textId="49E5D42D" w:rsidR="006B5F7E"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3318632" w:history="1">
            <w:r w:rsidR="006B5F7E" w:rsidRPr="007A2E6E">
              <w:rPr>
                <w:rStyle w:val="af1"/>
                <w:rFonts w:hint="eastAsia"/>
                <w:noProof/>
              </w:rPr>
              <w:t>摘要</w:t>
            </w:r>
            <w:r w:rsidR="006B5F7E">
              <w:rPr>
                <w:noProof/>
                <w:webHidden/>
              </w:rPr>
              <w:tab/>
            </w:r>
            <w:r w:rsidR="006B5F7E">
              <w:rPr>
                <w:noProof/>
                <w:webHidden/>
              </w:rPr>
              <w:fldChar w:fldCharType="begin"/>
            </w:r>
            <w:r w:rsidR="006B5F7E">
              <w:rPr>
                <w:noProof/>
                <w:webHidden/>
              </w:rPr>
              <w:instrText xml:space="preserve"> PAGEREF _Toc123318632 \h </w:instrText>
            </w:r>
            <w:r w:rsidR="006B5F7E">
              <w:rPr>
                <w:noProof/>
                <w:webHidden/>
              </w:rPr>
            </w:r>
            <w:r w:rsidR="006B5F7E">
              <w:rPr>
                <w:noProof/>
                <w:webHidden/>
              </w:rPr>
              <w:fldChar w:fldCharType="separate"/>
            </w:r>
            <w:r w:rsidR="00D22299">
              <w:rPr>
                <w:noProof/>
                <w:webHidden/>
              </w:rPr>
              <w:t>i</w:t>
            </w:r>
            <w:r w:rsidR="006B5F7E">
              <w:rPr>
                <w:noProof/>
                <w:webHidden/>
              </w:rPr>
              <w:fldChar w:fldCharType="end"/>
            </w:r>
          </w:hyperlink>
        </w:p>
        <w:p w14:paraId="3C355AEC" w14:textId="5876FE7A" w:rsidR="006B5F7E" w:rsidRDefault="006B5F7E">
          <w:pPr>
            <w:pStyle w:val="11"/>
            <w:tabs>
              <w:tab w:val="right" w:leader="dot" w:pos="8494"/>
            </w:tabs>
            <w:rPr>
              <w:rFonts w:asciiTheme="minorHAnsi" w:eastAsiaTheme="minorEastAsia" w:hAnsiTheme="minorHAnsi" w:cstheme="minorBidi"/>
              <w:noProof/>
              <w:kern w:val="2"/>
            </w:rPr>
          </w:pPr>
          <w:hyperlink w:anchor="_Toc123318633" w:history="1">
            <w:r w:rsidRPr="007A2E6E">
              <w:rPr>
                <w:rStyle w:val="af1"/>
                <w:noProof/>
              </w:rPr>
              <w:t>Abstract</w:t>
            </w:r>
            <w:r>
              <w:rPr>
                <w:noProof/>
                <w:webHidden/>
              </w:rPr>
              <w:tab/>
            </w:r>
            <w:r>
              <w:rPr>
                <w:noProof/>
                <w:webHidden/>
              </w:rPr>
              <w:fldChar w:fldCharType="begin"/>
            </w:r>
            <w:r>
              <w:rPr>
                <w:noProof/>
                <w:webHidden/>
              </w:rPr>
              <w:instrText xml:space="preserve"> PAGEREF _Toc123318633 \h </w:instrText>
            </w:r>
            <w:r>
              <w:rPr>
                <w:noProof/>
                <w:webHidden/>
              </w:rPr>
            </w:r>
            <w:r>
              <w:rPr>
                <w:noProof/>
                <w:webHidden/>
              </w:rPr>
              <w:fldChar w:fldCharType="separate"/>
            </w:r>
            <w:r w:rsidR="00D22299">
              <w:rPr>
                <w:noProof/>
                <w:webHidden/>
              </w:rPr>
              <w:t>ii</w:t>
            </w:r>
            <w:r>
              <w:rPr>
                <w:noProof/>
                <w:webHidden/>
              </w:rPr>
              <w:fldChar w:fldCharType="end"/>
            </w:r>
          </w:hyperlink>
        </w:p>
        <w:p w14:paraId="65EDDBDC" w14:textId="65A3DB97" w:rsidR="006B5F7E" w:rsidRDefault="006B5F7E">
          <w:pPr>
            <w:pStyle w:val="11"/>
            <w:tabs>
              <w:tab w:val="right" w:leader="dot" w:pos="8494"/>
            </w:tabs>
            <w:rPr>
              <w:rFonts w:asciiTheme="minorHAnsi" w:eastAsiaTheme="minorEastAsia" w:hAnsiTheme="minorHAnsi" w:cstheme="minorBidi"/>
              <w:noProof/>
              <w:kern w:val="2"/>
            </w:rPr>
          </w:pPr>
          <w:hyperlink w:anchor="_Toc123318634" w:history="1">
            <w:r w:rsidRPr="007A2E6E">
              <w:rPr>
                <w:rStyle w:val="af1"/>
                <w:rFonts w:hint="eastAsia"/>
                <w:noProof/>
                <w:lang w:val="zh-TW"/>
              </w:rPr>
              <w:t>目錄</w:t>
            </w:r>
            <w:r>
              <w:rPr>
                <w:noProof/>
                <w:webHidden/>
              </w:rPr>
              <w:tab/>
            </w:r>
            <w:r>
              <w:rPr>
                <w:noProof/>
                <w:webHidden/>
              </w:rPr>
              <w:fldChar w:fldCharType="begin"/>
            </w:r>
            <w:r>
              <w:rPr>
                <w:noProof/>
                <w:webHidden/>
              </w:rPr>
              <w:instrText xml:space="preserve"> PAGEREF _Toc123318634 \h </w:instrText>
            </w:r>
            <w:r>
              <w:rPr>
                <w:noProof/>
                <w:webHidden/>
              </w:rPr>
            </w:r>
            <w:r>
              <w:rPr>
                <w:noProof/>
                <w:webHidden/>
              </w:rPr>
              <w:fldChar w:fldCharType="separate"/>
            </w:r>
            <w:r w:rsidR="00D22299">
              <w:rPr>
                <w:noProof/>
                <w:webHidden/>
              </w:rPr>
              <w:t>iii</w:t>
            </w:r>
            <w:r>
              <w:rPr>
                <w:noProof/>
                <w:webHidden/>
              </w:rPr>
              <w:fldChar w:fldCharType="end"/>
            </w:r>
          </w:hyperlink>
        </w:p>
        <w:p w14:paraId="711875BD" w14:textId="69768110" w:rsidR="006B5F7E" w:rsidRDefault="006B5F7E">
          <w:pPr>
            <w:pStyle w:val="11"/>
            <w:tabs>
              <w:tab w:val="right" w:leader="dot" w:pos="8494"/>
            </w:tabs>
            <w:rPr>
              <w:rFonts w:asciiTheme="minorHAnsi" w:eastAsiaTheme="minorEastAsia" w:hAnsiTheme="minorHAnsi" w:cstheme="minorBidi"/>
              <w:noProof/>
              <w:kern w:val="2"/>
            </w:rPr>
          </w:pPr>
          <w:hyperlink w:anchor="_Toc123318635" w:history="1">
            <w:r w:rsidRPr="007A2E6E">
              <w:rPr>
                <w:rStyle w:val="af1"/>
                <w:rFonts w:hint="eastAsia"/>
                <w:noProof/>
              </w:rPr>
              <w:t>圖目錄</w:t>
            </w:r>
            <w:r>
              <w:rPr>
                <w:noProof/>
                <w:webHidden/>
              </w:rPr>
              <w:tab/>
            </w:r>
            <w:r>
              <w:rPr>
                <w:noProof/>
                <w:webHidden/>
              </w:rPr>
              <w:fldChar w:fldCharType="begin"/>
            </w:r>
            <w:r>
              <w:rPr>
                <w:noProof/>
                <w:webHidden/>
              </w:rPr>
              <w:instrText xml:space="preserve"> PAGEREF _Toc123318635 \h </w:instrText>
            </w:r>
            <w:r>
              <w:rPr>
                <w:noProof/>
                <w:webHidden/>
              </w:rPr>
            </w:r>
            <w:r>
              <w:rPr>
                <w:noProof/>
                <w:webHidden/>
              </w:rPr>
              <w:fldChar w:fldCharType="separate"/>
            </w:r>
            <w:r w:rsidR="00D22299">
              <w:rPr>
                <w:noProof/>
                <w:webHidden/>
              </w:rPr>
              <w:t>vi</w:t>
            </w:r>
            <w:r>
              <w:rPr>
                <w:noProof/>
                <w:webHidden/>
              </w:rPr>
              <w:fldChar w:fldCharType="end"/>
            </w:r>
          </w:hyperlink>
        </w:p>
        <w:p w14:paraId="5269C64D" w14:textId="405181CF" w:rsidR="006B5F7E" w:rsidRDefault="006B5F7E">
          <w:pPr>
            <w:pStyle w:val="11"/>
            <w:tabs>
              <w:tab w:val="right" w:leader="dot" w:pos="8494"/>
            </w:tabs>
            <w:rPr>
              <w:rFonts w:asciiTheme="minorHAnsi" w:eastAsiaTheme="minorEastAsia" w:hAnsiTheme="minorHAnsi" w:cstheme="minorBidi"/>
              <w:noProof/>
              <w:kern w:val="2"/>
            </w:rPr>
          </w:pPr>
          <w:hyperlink w:anchor="_Toc123318636" w:history="1">
            <w:r w:rsidRPr="007A2E6E">
              <w:rPr>
                <w:rStyle w:val="af1"/>
                <w:rFonts w:hint="eastAsia"/>
                <w:noProof/>
              </w:rPr>
              <w:t>表目錄</w:t>
            </w:r>
            <w:r>
              <w:rPr>
                <w:noProof/>
                <w:webHidden/>
              </w:rPr>
              <w:tab/>
            </w:r>
            <w:r>
              <w:rPr>
                <w:noProof/>
                <w:webHidden/>
              </w:rPr>
              <w:fldChar w:fldCharType="begin"/>
            </w:r>
            <w:r>
              <w:rPr>
                <w:noProof/>
                <w:webHidden/>
              </w:rPr>
              <w:instrText xml:space="preserve"> PAGEREF _Toc123318636 \h </w:instrText>
            </w:r>
            <w:r>
              <w:rPr>
                <w:noProof/>
                <w:webHidden/>
              </w:rPr>
            </w:r>
            <w:r>
              <w:rPr>
                <w:noProof/>
                <w:webHidden/>
              </w:rPr>
              <w:fldChar w:fldCharType="separate"/>
            </w:r>
            <w:r w:rsidR="00D22299">
              <w:rPr>
                <w:noProof/>
                <w:webHidden/>
              </w:rPr>
              <w:t>x</w:t>
            </w:r>
            <w:r>
              <w:rPr>
                <w:noProof/>
                <w:webHidden/>
              </w:rPr>
              <w:fldChar w:fldCharType="end"/>
            </w:r>
          </w:hyperlink>
        </w:p>
        <w:p w14:paraId="3EE94E84" w14:textId="6A170000" w:rsidR="006B5F7E" w:rsidRDefault="006B5F7E">
          <w:pPr>
            <w:pStyle w:val="11"/>
            <w:tabs>
              <w:tab w:val="right" w:leader="dot" w:pos="8494"/>
            </w:tabs>
            <w:rPr>
              <w:rFonts w:asciiTheme="minorHAnsi" w:eastAsiaTheme="minorEastAsia" w:hAnsiTheme="minorHAnsi" w:cstheme="minorBidi"/>
              <w:noProof/>
              <w:kern w:val="2"/>
            </w:rPr>
          </w:pPr>
          <w:hyperlink w:anchor="_Toc123318637" w:history="1">
            <w:r w:rsidRPr="007A2E6E">
              <w:rPr>
                <w:rStyle w:val="af1"/>
                <w:noProof/>
              </w:rPr>
              <w:t>1</w:t>
            </w:r>
            <w:r w:rsidRPr="007A2E6E">
              <w:rPr>
                <w:rStyle w:val="af1"/>
                <w:rFonts w:hint="eastAsia"/>
                <w:noProof/>
              </w:rPr>
              <w:t xml:space="preserve"> </w:t>
            </w:r>
            <w:r w:rsidRPr="007A2E6E">
              <w:rPr>
                <w:rStyle w:val="af1"/>
                <w:rFonts w:hint="eastAsia"/>
                <w:noProof/>
              </w:rPr>
              <w:t>第一章</w:t>
            </w:r>
            <w:r w:rsidRPr="007A2E6E">
              <w:rPr>
                <w:rStyle w:val="af1"/>
                <w:noProof/>
              </w:rPr>
              <w:t xml:space="preserve"> </w:t>
            </w:r>
            <w:r w:rsidRPr="007A2E6E">
              <w:rPr>
                <w:rStyle w:val="af1"/>
                <w:rFonts w:hint="eastAsia"/>
                <w:noProof/>
              </w:rPr>
              <w:t>緒論</w:t>
            </w:r>
            <w:r>
              <w:rPr>
                <w:noProof/>
                <w:webHidden/>
              </w:rPr>
              <w:tab/>
            </w:r>
            <w:r>
              <w:rPr>
                <w:noProof/>
                <w:webHidden/>
              </w:rPr>
              <w:fldChar w:fldCharType="begin"/>
            </w:r>
            <w:r>
              <w:rPr>
                <w:noProof/>
                <w:webHidden/>
              </w:rPr>
              <w:instrText xml:space="preserve"> PAGEREF _Toc123318637 \h </w:instrText>
            </w:r>
            <w:r>
              <w:rPr>
                <w:noProof/>
                <w:webHidden/>
              </w:rPr>
            </w:r>
            <w:r>
              <w:rPr>
                <w:noProof/>
                <w:webHidden/>
              </w:rPr>
              <w:fldChar w:fldCharType="separate"/>
            </w:r>
            <w:r w:rsidR="00D22299">
              <w:rPr>
                <w:noProof/>
                <w:webHidden/>
              </w:rPr>
              <w:t>1</w:t>
            </w:r>
            <w:r>
              <w:rPr>
                <w:noProof/>
                <w:webHidden/>
              </w:rPr>
              <w:fldChar w:fldCharType="end"/>
            </w:r>
          </w:hyperlink>
        </w:p>
        <w:p w14:paraId="1775EFED" w14:textId="2335E411" w:rsidR="006B5F7E" w:rsidRDefault="006B5F7E">
          <w:pPr>
            <w:pStyle w:val="23"/>
            <w:tabs>
              <w:tab w:val="right" w:leader="dot" w:pos="8494"/>
            </w:tabs>
            <w:rPr>
              <w:rFonts w:asciiTheme="minorHAnsi" w:eastAsiaTheme="minorEastAsia" w:hAnsiTheme="minorHAnsi" w:cstheme="minorBidi"/>
              <w:noProof/>
              <w:kern w:val="2"/>
            </w:rPr>
          </w:pPr>
          <w:hyperlink w:anchor="_Toc123318638" w:history="1">
            <w:r w:rsidRPr="007A2E6E">
              <w:rPr>
                <w:rStyle w:val="af1"/>
                <w:noProof/>
              </w:rPr>
              <w:t>1.1</w:t>
            </w:r>
            <w:r w:rsidRPr="007A2E6E">
              <w:rPr>
                <w:rStyle w:val="af1"/>
                <w:rFonts w:hint="eastAsia"/>
                <w:noProof/>
              </w:rPr>
              <w:t xml:space="preserve"> </w:t>
            </w:r>
            <w:r w:rsidRPr="007A2E6E">
              <w:rPr>
                <w:rStyle w:val="af1"/>
                <w:rFonts w:hint="eastAsia"/>
                <w:noProof/>
              </w:rPr>
              <w:t>研究背景</w:t>
            </w:r>
            <w:r>
              <w:rPr>
                <w:noProof/>
                <w:webHidden/>
              </w:rPr>
              <w:tab/>
            </w:r>
            <w:r>
              <w:rPr>
                <w:noProof/>
                <w:webHidden/>
              </w:rPr>
              <w:fldChar w:fldCharType="begin"/>
            </w:r>
            <w:r>
              <w:rPr>
                <w:noProof/>
                <w:webHidden/>
              </w:rPr>
              <w:instrText xml:space="preserve"> PAGEREF _Toc123318638 \h </w:instrText>
            </w:r>
            <w:r>
              <w:rPr>
                <w:noProof/>
                <w:webHidden/>
              </w:rPr>
            </w:r>
            <w:r>
              <w:rPr>
                <w:noProof/>
                <w:webHidden/>
              </w:rPr>
              <w:fldChar w:fldCharType="separate"/>
            </w:r>
            <w:r w:rsidR="00D22299">
              <w:rPr>
                <w:noProof/>
                <w:webHidden/>
              </w:rPr>
              <w:t>1</w:t>
            </w:r>
            <w:r>
              <w:rPr>
                <w:noProof/>
                <w:webHidden/>
              </w:rPr>
              <w:fldChar w:fldCharType="end"/>
            </w:r>
          </w:hyperlink>
        </w:p>
        <w:p w14:paraId="22822600" w14:textId="3EEFB0DB" w:rsidR="006B5F7E" w:rsidRDefault="006B5F7E">
          <w:pPr>
            <w:pStyle w:val="23"/>
            <w:tabs>
              <w:tab w:val="right" w:leader="dot" w:pos="8494"/>
            </w:tabs>
            <w:rPr>
              <w:rFonts w:asciiTheme="minorHAnsi" w:eastAsiaTheme="minorEastAsia" w:hAnsiTheme="minorHAnsi" w:cstheme="minorBidi"/>
              <w:noProof/>
              <w:kern w:val="2"/>
            </w:rPr>
          </w:pPr>
          <w:hyperlink w:anchor="_Toc123318639" w:history="1">
            <w:r w:rsidRPr="007A2E6E">
              <w:rPr>
                <w:rStyle w:val="af1"/>
                <w:noProof/>
              </w:rPr>
              <w:t>1.2</w:t>
            </w:r>
            <w:r w:rsidRPr="007A2E6E">
              <w:rPr>
                <w:rStyle w:val="af1"/>
                <w:rFonts w:hint="eastAsia"/>
                <w:noProof/>
              </w:rPr>
              <w:t xml:space="preserve"> </w:t>
            </w:r>
            <w:r w:rsidRPr="007A2E6E">
              <w:rPr>
                <w:rStyle w:val="af1"/>
                <w:rFonts w:hint="eastAsia"/>
                <w:noProof/>
              </w:rPr>
              <w:t>研究動機與目的</w:t>
            </w:r>
            <w:r>
              <w:rPr>
                <w:noProof/>
                <w:webHidden/>
              </w:rPr>
              <w:tab/>
            </w:r>
            <w:r>
              <w:rPr>
                <w:noProof/>
                <w:webHidden/>
              </w:rPr>
              <w:fldChar w:fldCharType="begin"/>
            </w:r>
            <w:r>
              <w:rPr>
                <w:noProof/>
                <w:webHidden/>
              </w:rPr>
              <w:instrText xml:space="preserve"> PAGEREF _Toc123318639 \h </w:instrText>
            </w:r>
            <w:r>
              <w:rPr>
                <w:noProof/>
                <w:webHidden/>
              </w:rPr>
            </w:r>
            <w:r>
              <w:rPr>
                <w:noProof/>
                <w:webHidden/>
              </w:rPr>
              <w:fldChar w:fldCharType="separate"/>
            </w:r>
            <w:r w:rsidR="00D22299">
              <w:rPr>
                <w:noProof/>
                <w:webHidden/>
              </w:rPr>
              <w:t>3</w:t>
            </w:r>
            <w:r>
              <w:rPr>
                <w:noProof/>
                <w:webHidden/>
              </w:rPr>
              <w:fldChar w:fldCharType="end"/>
            </w:r>
          </w:hyperlink>
        </w:p>
        <w:p w14:paraId="75F88BBD" w14:textId="70F72C92" w:rsidR="006B5F7E" w:rsidRDefault="006B5F7E">
          <w:pPr>
            <w:pStyle w:val="23"/>
            <w:tabs>
              <w:tab w:val="right" w:leader="dot" w:pos="8494"/>
            </w:tabs>
            <w:rPr>
              <w:rFonts w:asciiTheme="minorHAnsi" w:eastAsiaTheme="minorEastAsia" w:hAnsiTheme="minorHAnsi" w:cstheme="minorBidi"/>
              <w:noProof/>
              <w:kern w:val="2"/>
            </w:rPr>
          </w:pPr>
          <w:hyperlink w:anchor="_Toc123318640" w:history="1">
            <w:r w:rsidRPr="007A2E6E">
              <w:rPr>
                <w:rStyle w:val="af1"/>
                <w:noProof/>
              </w:rPr>
              <w:t>1.3</w:t>
            </w:r>
            <w:r w:rsidRPr="007A2E6E">
              <w:rPr>
                <w:rStyle w:val="af1"/>
                <w:rFonts w:hint="eastAsia"/>
                <w:noProof/>
              </w:rPr>
              <w:t xml:space="preserve"> </w:t>
            </w:r>
            <w:r w:rsidRPr="007A2E6E">
              <w:rPr>
                <w:rStyle w:val="af1"/>
                <w:rFonts w:hint="eastAsia"/>
                <w:noProof/>
              </w:rPr>
              <w:t>研究架構</w:t>
            </w:r>
            <w:r>
              <w:rPr>
                <w:noProof/>
                <w:webHidden/>
              </w:rPr>
              <w:tab/>
            </w:r>
            <w:r>
              <w:rPr>
                <w:noProof/>
                <w:webHidden/>
              </w:rPr>
              <w:fldChar w:fldCharType="begin"/>
            </w:r>
            <w:r>
              <w:rPr>
                <w:noProof/>
                <w:webHidden/>
              </w:rPr>
              <w:instrText xml:space="preserve"> PAGEREF _Toc123318640 \h </w:instrText>
            </w:r>
            <w:r>
              <w:rPr>
                <w:noProof/>
                <w:webHidden/>
              </w:rPr>
            </w:r>
            <w:r>
              <w:rPr>
                <w:noProof/>
                <w:webHidden/>
              </w:rPr>
              <w:fldChar w:fldCharType="separate"/>
            </w:r>
            <w:r w:rsidR="00D22299">
              <w:rPr>
                <w:noProof/>
                <w:webHidden/>
              </w:rPr>
              <w:t>5</w:t>
            </w:r>
            <w:r>
              <w:rPr>
                <w:noProof/>
                <w:webHidden/>
              </w:rPr>
              <w:fldChar w:fldCharType="end"/>
            </w:r>
          </w:hyperlink>
        </w:p>
        <w:p w14:paraId="5B15C546" w14:textId="21FB1035" w:rsidR="006B5F7E" w:rsidRDefault="006B5F7E">
          <w:pPr>
            <w:pStyle w:val="11"/>
            <w:tabs>
              <w:tab w:val="right" w:leader="dot" w:pos="8494"/>
            </w:tabs>
            <w:rPr>
              <w:rFonts w:asciiTheme="minorHAnsi" w:eastAsiaTheme="minorEastAsia" w:hAnsiTheme="minorHAnsi" w:cstheme="minorBidi"/>
              <w:noProof/>
              <w:kern w:val="2"/>
            </w:rPr>
          </w:pPr>
          <w:hyperlink w:anchor="_Toc123318641" w:history="1">
            <w:r w:rsidRPr="007A2E6E">
              <w:rPr>
                <w:rStyle w:val="af1"/>
                <w:noProof/>
              </w:rPr>
              <w:t>2</w:t>
            </w:r>
            <w:r w:rsidRPr="007A2E6E">
              <w:rPr>
                <w:rStyle w:val="af1"/>
                <w:rFonts w:hint="eastAsia"/>
                <w:noProof/>
              </w:rPr>
              <w:t xml:space="preserve"> </w:t>
            </w:r>
            <w:r w:rsidRPr="007A2E6E">
              <w:rPr>
                <w:rStyle w:val="af1"/>
                <w:rFonts w:hint="eastAsia"/>
                <w:noProof/>
              </w:rPr>
              <w:t>第二章</w:t>
            </w:r>
            <w:r w:rsidRPr="007A2E6E">
              <w:rPr>
                <w:rStyle w:val="af1"/>
                <w:noProof/>
              </w:rPr>
              <w:t xml:space="preserve"> </w:t>
            </w:r>
            <w:r w:rsidRPr="007A2E6E">
              <w:rPr>
                <w:rStyle w:val="af1"/>
                <w:rFonts w:hint="eastAsia"/>
                <w:noProof/>
              </w:rPr>
              <w:t>文獻探討</w:t>
            </w:r>
            <w:r>
              <w:rPr>
                <w:noProof/>
                <w:webHidden/>
              </w:rPr>
              <w:tab/>
            </w:r>
            <w:r>
              <w:rPr>
                <w:noProof/>
                <w:webHidden/>
              </w:rPr>
              <w:fldChar w:fldCharType="begin"/>
            </w:r>
            <w:r>
              <w:rPr>
                <w:noProof/>
                <w:webHidden/>
              </w:rPr>
              <w:instrText xml:space="preserve"> PAGEREF _Toc123318641 \h </w:instrText>
            </w:r>
            <w:r>
              <w:rPr>
                <w:noProof/>
                <w:webHidden/>
              </w:rPr>
            </w:r>
            <w:r>
              <w:rPr>
                <w:noProof/>
                <w:webHidden/>
              </w:rPr>
              <w:fldChar w:fldCharType="separate"/>
            </w:r>
            <w:r w:rsidR="00D22299">
              <w:rPr>
                <w:noProof/>
                <w:webHidden/>
              </w:rPr>
              <w:t>6</w:t>
            </w:r>
            <w:r>
              <w:rPr>
                <w:noProof/>
                <w:webHidden/>
              </w:rPr>
              <w:fldChar w:fldCharType="end"/>
            </w:r>
          </w:hyperlink>
        </w:p>
        <w:p w14:paraId="6D3DF2C2" w14:textId="7FBB6461" w:rsidR="006B5F7E" w:rsidRDefault="006B5F7E">
          <w:pPr>
            <w:pStyle w:val="23"/>
            <w:tabs>
              <w:tab w:val="right" w:leader="dot" w:pos="8494"/>
            </w:tabs>
            <w:rPr>
              <w:rFonts w:asciiTheme="minorHAnsi" w:eastAsiaTheme="minorEastAsia" w:hAnsiTheme="minorHAnsi" w:cstheme="minorBidi"/>
              <w:noProof/>
              <w:kern w:val="2"/>
            </w:rPr>
          </w:pPr>
          <w:hyperlink w:anchor="_Toc123318642" w:history="1">
            <w:r w:rsidRPr="007A2E6E">
              <w:rPr>
                <w:rStyle w:val="af1"/>
                <w:noProof/>
              </w:rPr>
              <w:t>2.1</w:t>
            </w:r>
            <w:r w:rsidRPr="007A2E6E">
              <w:rPr>
                <w:rStyle w:val="af1"/>
                <w:rFonts w:hint="eastAsia"/>
                <w:noProof/>
              </w:rPr>
              <w:t xml:space="preserve"> </w:t>
            </w:r>
            <w:r w:rsidRPr="007A2E6E">
              <w:rPr>
                <w:rStyle w:val="af1"/>
                <w:rFonts w:hint="eastAsia"/>
                <w:noProof/>
              </w:rPr>
              <w:t>變數編碼</w:t>
            </w:r>
            <w:r>
              <w:rPr>
                <w:noProof/>
                <w:webHidden/>
              </w:rPr>
              <w:tab/>
            </w:r>
            <w:r>
              <w:rPr>
                <w:noProof/>
                <w:webHidden/>
              </w:rPr>
              <w:fldChar w:fldCharType="begin"/>
            </w:r>
            <w:r>
              <w:rPr>
                <w:noProof/>
                <w:webHidden/>
              </w:rPr>
              <w:instrText xml:space="preserve"> PAGEREF _Toc123318642 \h </w:instrText>
            </w:r>
            <w:r>
              <w:rPr>
                <w:noProof/>
                <w:webHidden/>
              </w:rPr>
            </w:r>
            <w:r>
              <w:rPr>
                <w:noProof/>
                <w:webHidden/>
              </w:rPr>
              <w:fldChar w:fldCharType="separate"/>
            </w:r>
            <w:r w:rsidR="00D22299">
              <w:rPr>
                <w:noProof/>
                <w:webHidden/>
              </w:rPr>
              <w:t>6</w:t>
            </w:r>
            <w:r>
              <w:rPr>
                <w:noProof/>
                <w:webHidden/>
              </w:rPr>
              <w:fldChar w:fldCharType="end"/>
            </w:r>
          </w:hyperlink>
        </w:p>
        <w:p w14:paraId="7C96DEA1" w14:textId="4A1961D5" w:rsidR="006B5F7E" w:rsidRDefault="006B5F7E">
          <w:pPr>
            <w:pStyle w:val="31"/>
            <w:tabs>
              <w:tab w:val="right" w:leader="dot" w:pos="8494"/>
            </w:tabs>
            <w:rPr>
              <w:rFonts w:asciiTheme="minorHAnsi" w:eastAsiaTheme="minorEastAsia" w:hAnsiTheme="minorHAnsi" w:cstheme="minorBidi"/>
              <w:noProof/>
              <w:kern w:val="2"/>
            </w:rPr>
          </w:pPr>
          <w:hyperlink w:anchor="_Toc123318643" w:history="1">
            <w:r w:rsidRPr="007A2E6E">
              <w:rPr>
                <w:rStyle w:val="af1"/>
                <w:noProof/>
              </w:rPr>
              <w:t>2.1.1</w:t>
            </w:r>
            <w:r w:rsidRPr="007A2E6E">
              <w:rPr>
                <w:rStyle w:val="af1"/>
                <w:rFonts w:hint="eastAsia"/>
                <w:noProof/>
              </w:rPr>
              <w:t xml:space="preserve"> </w:t>
            </w:r>
            <w:r w:rsidRPr="007A2E6E">
              <w:rPr>
                <w:rStyle w:val="af1"/>
                <w:rFonts w:hint="eastAsia"/>
                <w:noProof/>
              </w:rPr>
              <w:t>順序編碼</w:t>
            </w:r>
            <w:r>
              <w:rPr>
                <w:noProof/>
                <w:webHidden/>
              </w:rPr>
              <w:tab/>
            </w:r>
            <w:r>
              <w:rPr>
                <w:noProof/>
                <w:webHidden/>
              </w:rPr>
              <w:fldChar w:fldCharType="begin"/>
            </w:r>
            <w:r>
              <w:rPr>
                <w:noProof/>
                <w:webHidden/>
              </w:rPr>
              <w:instrText xml:space="preserve"> PAGEREF _Toc123318643 \h </w:instrText>
            </w:r>
            <w:r>
              <w:rPr>
                <w:noProof/>
                <w:webHidden/>
              </w:rPr>
            </w:r>
            <w:r>
              <w:rPr>
                <w:noProof/>
                <w:webHidden/>
              </w:rPr>
              <w:fldChar w:fldCharType="separate"/>
            </w:r>
            <w:r w:rsidR="00D22299">
              <w:rPr>
                <w:noProof/>
                <w:webHidden/>
              </w:rPr>
              <w:t>9</w:t>
            </w:r>
            <w:r>
              <w:rPr>
                <w:noProof/>
                <w:webHidden/>
              </w:rPr>
              <w:fldChar w:fldCharType="end"/>
            </w:r>
          </w:hyperlink>
        </w:p>
        <w:p w14:paraId="42E7C4E4" w14:textId="6BA1F32C" w:rsidR="006B5F7E" w:rsidRDefault="006B5F7E">
          <w:pPr>
            <w:pStyle w:val="31"/>
            <w:tabs>
              <w:tab w:val="right" w:leader="dot" w:pos="8494"/>
            </w:tabs>
            <w:rPr>
              <w:rFonts w:asciiTheme="minorHAnsi" w:eastAsiaTheme="minorEastAsia" w:hAnsiTheme="minorHAnsi" w:cstheme="minorBidi"/>
              <w:noProof/>
              <w:kern w:val="2"/>
            </w:rPr>
          </w:pPr>
          <w:hyperlink w:anchor="_Toc123318644" w:history="1">
            <w:r w:rsidRPr="007A2E6E">
              <w:rPr>
                <w:rStyle w:val="af1"/>
                <w:noProof/>
              </w:rPr>
              <w:t>2.1.2</w:t>
            </w:r>
            <w:r w:rsidRPr="007A2E6E">
              <w:rPr>
                <w:rStyle w:val="af1"/>
                <w:rFonts w:hint="eastAsia"/>
                <w:noProof/>
              </w:rPr>
              <w:t xml:space="preserve"> </w:t>
            </w:r>
            <w:r w:rsidRPr="007A2E6E">
              <w:rPr>
                <w:rStyle w:val="af1"/>
                <w:rFonts w:hint="eastAsia"/>
                <w:noProof/>
              </w:rPr>
              <w:t>獨熱編碼</w:t>
            </w:r>
            <w:r>
              <w:rPr>
                <w:noProof/>
                <w:webHidden/>
              </w:rPr>
              <w:tab/>
            </w:r>
            <w:r>
              <w:rPr>
                <w:noProof/>
                <w:webHidden/>
              </w:rPr>
              <w:fldChar w:fldCharType="begin"/>
            </w:r>
            <w:r>
              <w:rPr>
                <w:noProof/>
                <w:webHidden/>
              </w:rPr>
              <w:instrText xml:space="preserve"> PAGEREF _Toc123318644 \h </w:instrText>
            </w:r>
            <w:r>
              <w:rPr>
                <w:noProof/>
                <w:webHidden/>
              </w:rPr>
            </w:r>
            <w:r>
              <w:rPr>
                <w:noProof/>
                <w:webHidden/>
              </w:rPr>
              <w:fldChar w:fldCharType="separate"/>
            </w:r>
            <w:r w:rsidR="00D22299">
              <w:rPr>
                <w:noProof/>
                <w:webHidden/>
              </w:rPr>
              <w:t>10</w:t>
            </w:r>
            <w:r>
              <w:rPr>
                <w:noProof/>
                <w:webHidden/>
              </w:rPr>
              <w:fldChar w:fldCharType="end"/>
            </w:r>
          </w:hyperlink>
        </w:p>
        <w:p w14:paraId="50794927" w14:textId="3981E3E9" w:rsidR="006B5F7E" w:rsidRDefault="006B5F7E">
          <w:pPr>
            <w:pStyle w:val="31"/>
            <w:tabs>
              <w:tab w:val="right" w:leader="dot" w:pos="8494"/>
            </w:tabs>
            <w:rPr>
              <w:rFonts w:asciiTheme="minorHAnsi" w:eastAsiaTheme="minorEastAsia" w:hAnsiTheme="minorHAnsi" w:cstheme="minorBidi"/>
              <w:noProof/>
              <w:kern w:val="2"/>
            </w:rPr>
          </w:pPr>
          <w:hyperlink w:anchor="_Toc123318645" w:history="1">
            <w:r w:rsidRPr="007A2E6E">
              <w:rPr>
                <w:rStyle w:val="af1"/>
                <w:noProof/>
              </w:rPr>
              <w:t>2.1.3</w:t>
            </w:r>
            <w:r w:rsidRPr="007A2E6E">
              <w:rPr>
                <w:rStyle w:val="af1"/>
                <w:rFonts w:hint="eastAsia"/>
                <w:noProof/>
              </w:rPr>
              <w:t xml:space="preserve"> </w:t>
            </w:r>
            <w:r w:rsidRPr="007A2E6E">
              <w:rPr>
                <w:rStyle w:val="af1"/>
                <w:rFonts w:hint="eastAsia"/>
                <w:noProof/>
              </w:rPr>
              <w:t>二進制編碼</w:t>
            </w:r>
            <w:r>
              <w:rPr>
                <w:noProof/>
                <w:webHidden/>
              </w:rPr>
              <w:tab/>
            </w:r>
            <w:r>
              <w:rPr>
                <w:noProof/>
                <w:webHidden/>
              </w:rPr>
              <w:fldChar w:fldCharType="begin"/>
            </w:r>
            <w:r>
              <w:rPr>
                <w:noProof/>
                <w:webHidden/>
              </w:rPr>
              <w:instrText xml:space="preserve"> PAGEREF _Toc123318645 \h </w:instrText>
            </w:r>
            <w:r>
              <w:rPr>
                <w:noProof/>
                <w:webHidden/>
              </w:rPr>
            </w:r>
            <w:r>
              <w:rPr>
                <w:noProof/>
                <w:webHidden/>
              </w:rPr>
              <w:fldChar w:fldCharType="separate"/>
            </w:r>
            <w:r w:rsidR="00D22299">
              <w:rPr>
                <w:noProof/>
                <w:webHidden/>
              </w:rPr>
              <w:t>11</w:t>
            </w:r>
            <w:r>
              <w:rPr>
                <w:noProof/>
                <w:webHidden/>
              </w:rPr>
              <w:fldChar w:fldCharType="end"/>
            </w:r>
          </w:hyperlink>
        </w:p>
        <w:p w14:paraId="57F82D57" w14:textId="7C126AFB" w:rsidR="006B5F7E" w:rsidRDefault="006B5F7E">
          <w:pPr>
            <w:pStyle w:val="31"/>
            <w:tabs>
              <w:tab w:val="right" w:leader="dot" w:pos="8494"/>
            </w:tabs>
            <w:rPr>
              <w:rFonts w:asciiTheme="minorHAnsi" w:eastAsiaTheme="minorEastAsia" w:hAnsiTheme="minorHAnsi" w:cstheme="minorBidi"/>
              <w:noProof/>
              <w:kern w:val="2"/>
            </w:rPr>
          </w:pPr>
          <w:hyperlink w:anchor="_Toc123318646" w:history="1">
            <w:r w:rsidRPr="007A2E6E">
              <w:rPr>
                <w:rStyle w:val="af1"/>
                <w:noProof/>
              </w:rPr>
              <w:t>2.1.4</w:t>
            </w:r>
            <w:r w:rsidRPr="007A2E6E">
              <w:rPr>
                <w:rStyle w:val="af1"/>
                <w:rFonts w:hint="eastAsia"/>
                <w:noProof/>
              </w:rPr>
              <w:t xml:space="preserve"> </w:t>
            </w:r>
            <w:r w:rsidRPr="007A2E6E">
              <w:rPr>
                <w:rStyle w:val="af1"/>
                <w:rFonts w:hint="eastAsia"/>
                <w:noProof/>
              </w:rPr>
              <w:t>頻率編碼</w:t>
            </w:r>
            <w:r>
              <w:rPr>
                <w:noProof/>
                <w:webHidden/>
              </w:rPr>
              <w:tab/>
            </w:r>
            <w:r>
              <w:rPr>
                <w:noProof/>
                <w:webHidden/>
              </w:rPr>
              <w:fldChar w:fldCharType="begin"/>
            </w:r>
            <w:r>
              <w:rPr>
                <w:noProof/>
                <w:webHidden/>
              </w:rPr>
              <w:instrText xml:space="preserve"> PAGEREF _Toc123318646 \h </w:instrText>
            </w:r>
            <w:r>
              <w:rPr>
                <w:noProof/>
                <w:webHidden/>
              </w:rPr>
            </w:r>
            <w:r>
              <w:rPr>
                <w:noProof/>
                <w:webHidden/>
              </w:rPr>
              <w:fldChar w:fldCharType="separate"/>
            </w:r>
            <w:r w:rsidR="00D22299">
              <w:rPr>
                <w:noProof/>
                <w:webHidden/>
              </w:rPr>
              <w:t>12</w:t>
            </w:r>
            <w:r>
              <w:rPr>
                <w:noProof/>
                <w:webHidden/>
              </w:rPr>
              <w:fldChar w:fldCharType="end"/>
            </w:r>
          </w:hyperlink>
        </w:p>
        <w:p w14:paraId="66F04A14" w14:textId="18EE45DB" w:rsidR="006B5F7E" w:rsidRDefault="006B5F7E">
          <w:pPr>
            <w:pStyle w:val="31"/>
            <w:tabs>
              <w:tab w:val="right" w:leader="dot" w:pos="8494"/>
            </w:tabs>
            <w:rPr>
              <w:rFonts w:asciiTheme="minorHAnsi" w:eastAsiaTheme="minorEastAsia" w:hAnsiTheme="minorHAnsi" w:cstheme="minorBidi"/>
              <w:noProof/>
              <w:kern w:val="2"/>
            </w:rPr>
          </w:pPr>
          <w:hyperlink w:anchor="_Toc123318647" w:history="1">
            <w:r w:rsidRPr="007A2E6E">
              <w:rPr>
                <w:rStyle w:val="af1"/>
                <w:noProof/>
              </w:rPr>
              <w:t>2.1.5</w:t>
            </w:r>
            <w:r w:rsidRPr="007A2E6E">
              <w:rPr>
                <w:rStyle w:val="af1"/>
                <w:rFonts w:hint="eastAsia"/>
                <w:noProof/>
              </w:rPr>
              <w:t xml:space="preserve"> </w:t>
            </w:r>
            <w:r w:rsidRPr="007A2E6E">
              <w:rPr>
                <w:rStyle w:val="af1"/>
                <w:rFonts w:hint="eastAsia"/>
                <w:noProof/>
              </w:rPr>
              <w:t>目標編碼</w:t>
            </w:r>
            <w:r>
              <w:rPr>
                <w:noProof/>
                <w:webHidden/>
              </w:rPr>
              <w:tab/>
            </w:r>
            <w:r>
              <w:rPr>
                <w:noProof/>
                <w:webHidden/>
              </w:rPr>
              <w:fldChar w:fldCharType="begin"/>
            </w:r>
            <w:r>
              <w:rPr>
                <w:noProof/>
                <w:webHidden/>
              </w:rPr>
              <w:instrText xml:space="preserve"> PAGEREF _Toc123318647 \h </w:instrText>
            </w:r>
            <w:r>
              <w:rPr>
                <w:noProof/>
                <w:webHidden/>
              </w:rPr>
            </w:r>
            <w:r>
              <w:rPr>
                <w:noProof/>
                <w:webHidden/>
              </w:rPr>
              <w:fldChar w:fldCharType="separate"/>
            </w:r>
            <w:r w:rsidR="00D22299">
              <w:rPr>
                <w:noProof/>
                <w:webHidden/>
              </w:rPr>
              <w:t>13</w:t>
            </w:r>
            <w:r>
              <w:rPr>
                <w:noProof/>
                <w:webHidden/>
              </w:rPr>
              <w:fldChar w:fldCharType="end"/>
            </w:r>
          </w:hyperlink>
        </w:p>
        <w:p w14:paraId="2B56DB8D" w14:textId="336EC80A" w:rsidR="006B5F7E" w:rsidRDefault="006B5F7E">
          <w:pPr>
            <w:pStyle w:val="23"/>
            <w:tabs>
              <w:tab w:val="right" w:leader="dot" w:pos="8494"/>
            </w:tabs>
            <w:rPr>
              <w:rFonts w:asciiTheme="minorHAnsi" w:eastAsiaTheme="minorEastAsia" w:hAnsiTheme="minorHAnsi" w:cstheme="minorBidi"/>
              <w:noProof/>
              <w:kern w:val="2"/>
            </w:rPr>
          </w:pPr>
          <w:hyperlink w:anchor="_Toc123318648" w:history="1">
            <w:r w:rsidRPr="007A2E6E">
              <w:rPr>
                <w:rStyle w:val="af1"/>
                <w:noProof/>
              </w:rPr>
              <w:t>2.2</w:t>
            </w:r>
            <w:r w:rsidRPr="007A2E6E">
              <w:rPr>
                <w:rStyle w:val="af1"/>
                <w:rFonts w:hint="eastAsia"/>
                <w:noProof/>
              </w:rPr>
              <w:t xml:space="preserve"> </w:t>
            </w:r>
            <w:r w:rsidRPr="007A2E6E">
              <w:rPr>
                <w:rStyle w:val="af1"/>
                <w:rFonts w:hint="eastAsia"/>
                <w:noProof/>
              </w:rPr>
              <w:t>維度災難</w:t>
            </w:r>
            <w:r>
              <w:rPr>
                <w:noProof/>
                <w:webHidden/>
              </w:rPr>
              <w:tab/>
            </w:r>
            <w:r>
              <w:rPr>
                <w:noProof/>
                <w:webHidden/>
              </w:rPr>
              <w:fldChar w:fldCharType="begin"/>
            </w:r>
            <w:r>
              <w:rPr>
                <w:noProof/>
                <w:webHidden/>
              </w:rPr>
              <w:instrText xml:space="preserve"> PAGEREF _Toc123318648 \h </w:instrText>
            </w:r>
            <w:r>
              <w:rPr>
                <w:noProof/>
                <w:webHidden/>
              </w:rPr>
            </w:r>
            <w:r>
              <w:rPr>
                <w:noProof/>
                <w:webHidden/>
              </w:rPr>
              <w:fldChar w:fldCharType="separate"/>
            </w:r>
            <w:r w:rsidR="00D22299">
              <w:rPr>
                <w:noProof/>
                <w:webHidden/>
              </w:rPr>
              <w:t>15</w:t>
            </w:r>
            <w:r>
              <w:rPr>
                <w:noProof/>
                <w:webHidden/>
              </w:rPr>
              <w:fldChar w:fldCharType="end"/>
            </w:r>
          </w:hyperlink>
        </w:p>
        <w:p w14:paraId="3E31747C" w14:textId="6FCA6331" w:rsidR="006B5F7E" w:rsidRDefault="006B5F7E">
          <w:pPr>
            <w:pStyle w:val="23"/>
            <w:tabs>
              <w:tab w:val="right" w:leader="dot" w:pos="8494"/>
            </w:tabs>
            <w:rPr>
              <w:rFonts w:asciiTheme="minorHAnsi" w:eastAsiaTheme="minorEastAsia" w:hAnsiTheme="minorHAnsi" w:cstheme="minorBidi"/>
              <w:noProof/>
              <w:kern w:val="2"/>
            </w:rPr>
          </w:pPr>
          <w:hyperlink w:anchor="_Toc123318649" w:history="1">
            <w:r w:rsidRPr="007A2E6E">
              <w:rPr>
                <w:rStyle w:val="af1"/>
                <w:noProof/>
              </w:rPr>
              <w:t>2.3</w:t>
            </w:r>
            <w:r w:rsidRPr="007A2E6E">
              <w:rPr>
                <w:rStyle w:val="af1"/>
                <w:rFonts w:hint="eastAsia"/>
                <w:noProof/>
              </w:rPr>
              <w:t xml:space="preserve"> </w:t>
            </w:r>
            <w:r w:rsidRPr="007A2E6E">
              <w:rPr>
                <w:rStyle w:val="af1"/>
                <w:rFonts w:hint="eastAsia"/>
                <w:noProof/>
              </w:rPr>
              <w:t>降維處理</w:t>
            </w:r>
            <w:r>
              <w:rPr>
                <w:noProof/>
                <w:webHidden/>
              </w:rPr>
              <w:tab/>
            </w:r>
            <w:r>
              <w:rPr>
                <w:noProof/>
                <w:webHidden/>
              </w:rPr>
              <w:fldChar w:fldCharType="begin"/>
            </w:r>
            <w:r>
              <w:rPr>
                <w:noProof/>
                <w:webHidden/>
              </w:rPr>
              <w:instrText xml:space="preserve"> PAGEREF _Toc123318649 \h </w:instrText>
            </w:r>
            <w:r>
              <w:rPr>
                <w:noProof/>
                <w:webHidden/>
              </w:rPr>
            </w:r>
            <w:r>
              <w:rPr>
                <w:noProof/>
                <w:webHidden/>
              </w:rPr>
              <w:fldChar w:fldCharType="separate"/>
            </w:r>
            <w:r w:rsidR="00D22299">
              <w:rPr>
                <w:noProof/>
                <w:webHidden/>
              </w:rPr>
              <w:t>19</w:t>
            </w:r>
            <w:r>
              <w:rPr>
                <w:noProof/>
                <w:webHidden/>
              </w:rPr>
              <w:fldChar w:fldCharType="end"/>
            </w:r>
          </w:hyperlink>
        </w:p>
        <w:p w14:paraId="0A4E7EBC" w14:textId="04714BD6" w:rsidR="006B5F7E" w:rsidRDefault="006B5F7E">
          <w:pPr>
            <w:pStyle w:val="31"/>
            <w:tabs>
              <w:tab w:val="right" w:leader="dot" w:pos="8494"/>
            </w:tabs>
            <w:rPr>
              <w:rFonts w:asciiTheme="minorHAnsi" w:eastAsiaTheme="minorEastAsia" w:hAnsiTheme="minorHAnsi" w:cstheme="minorBidi"/>
              <w:noProof/>
              <w:kern w:val="2"/>
            </w:rPr>
          </w:pPr>
          <w:hyperlink w:anchor="_Toc123318650" w:history="1">
            <w:r w:rsidRPr="007A2E6E">
              <w:rPr>
                <w:rStyle w:val="af1"/>
                <w:noProof/>
              </w:rPr>
              <w:t>2.3.1</w:t>
            </w:r>
            <w:r w:rsidRPr="007A2E6E">
              <w:rPr>
                <w:rStyle w:val="af1"/>
                <w:rFonts w:hint="eastAsia"/>
                <w:noProof/>
              </w:rPr>
              <w:t xml:space="preserve"> </w:t>
            </w:r>
            <w:r w:rsidRPr="007A2E6E">
              <w:rPr>
                <w:rStyle w:val="af1"/>
                <w:rFonts w:hint="eastAsia"/>
                <w:noProof/>
              </w:rPr>
              <w:t>特徵選取</w:t>
            </w:r>
            <w:r>
              <w:rPr>
                <w:noProof/>
                <w:webHidden/>
              </w:rPr>
              <w:tab/>
            </w:r>
            <w:r>
              <w:rPr>
                <w:noProof/>
                <w:webHidden/>
              </w:rPr>
              <w:fldChar w:fldCharType="begin"/>
            </w:r>
            <w:r>
              <w:rPr>
                <w:noProof/>
                <w:webHidden/>
              </w:rPr>
              <w:instrText xml:space="preserve"> PAGEREF _Toc123318650 \h </w:instrText>
            </w:r>
            <w:r>
              <w:rPr>
                <w:noProof/>
                <w:webHidden/>
              </w:rPr>
            </w:r>
            <w:r>
              <w:rPr>
                <w:noProof/>
                <w:webHidden/>
              </w:rPr>
              <w:fldChar w:fldCharType="separate"/>
            </w:r>
            <w:r w:rsidR="00D22299">
              <w:rPr>
                <w:noProof/>
                <w:webHidden/>
              </w:rPr>
              <w:t>19</w:t>
            </w:r>
            <w:r>
              <w:rPr>
                <w:noProof/>
                <w:webHidden/>
              </w:rPr>
              <w:fldChar w:fldCharType="end"/>
            </w:r>
          </w:hyperlink>
        </w:p>
        <w:p w14:paraId="0060A2EE" w14:textId="3545D163" w:rsidR="006B5F7E" w:rsidRDefault="006B5F7E">
          <w:pPr>
            <w:pStyle w:val="31"/>
            <w:tabs>
              <w:tab w:val="right" w:leader="dot" w:pos="8494"/>
            </w:tabs>
            <w:rPr>
              <w:rFonts w:asciiTheme="minorHAnsi" w:eastAsiaTheme="minorEastAsia" w:hAnsiTheme="minorHAnsi" w:cstheme="minorBidi"/>
              <w:noProof/>
              <w:kern w:val="2"/>
            </w:rPr>
          </w:pPr>
          <w:hyperlink w:anchor="_Toc123318651" w:history="1">
            <w:r w:rsidRPr="007A2E6E">
              <w:rPr>
                <w:rStyle w:val="af1"/>
                <w:noProof/>
              </w:rPr>
              <w:t>2.3.2</w:t>
            </w:r>
            <w:r w:rsidRPr="007A2E6E">
              <w:rPr>
                <w:rStyle w:val="af1"/>
                <w:rFonts w:hint="eastAsia"/>
                <w:noProof/>
              </w:rPr>
              <w:t xml:space="preserve"> </w:t>
            </w:r>
            <w:r w:rsidRPr="007A2E6E">
              <w:rPr>
                <w:rStyle w:val="af1"/>
                <w:rFonts w:hint="eastAsia"/>
                <w:noProof/>
              </w:rPr>
              <w:t>特徵萃取</w:t>
            </w:r>
            <w:r>
              <w:rPr>
                <w:noProof/>
                <w:webHidden/>
              </w:rPr>
              <w:tab/>
            </w:r>
            <w:r>
              <w:rPr>
                <w:noProof/>
                <w:webHidden/>
              </w:rPr>
              <w:fldChar w:fldCharType="begin"/>
            </w:r>
            <w:r>
              <w:rPr>
                <w:noProof/>
                <w:webHidden/>
              </w:rPr>
              <w:instrText xml:space="preserve"> PAGEREF _Toc123318651 \h </w:instrText>
            </w:r>
            <w:r>
              <w:rPr>
                <w:noProof/>
                <w:webHidden/>
              </w:rPr>
            </w:r>
            <w:r>
              <w:rPr>
                <w:noProof/>
                <w:webHidden/>
              </w:rPr>
              <w:fldChar w:fldCharType="separate"/>
            </w:r>
            <w:r w:rsidR="00D22299">
              <w:rPr>
                <w:noProof/>
                <w:webHidden/>
              </w:rPr>
              <w:t>22</w:t>
            </w:r>
            <w:r>
              <w:rPr>
                <w:noProof/>
                <w:webHidden/>
              </w:rPr>
              <w:fldChar w:fldCharType="end"/>
            </w:r>
          </w:hyperlink>
        </w:p>
        <w:p w14:paraId="16573385" w14:textId="5EF63522" w:rsidR="006B5F7E" w:rsidRDefault="006B5F7E">
          <w:pPr>
            <w:pStyle w:val="23"/>
            <w:tabs>
              <w:tab w:val="right" w:leader="dot" w:pos="8494"/>
            </w:tabs>
            <w:rPr>
              <w:rFonts w:asciiTheme="minorHAnsi" w:eastAsiaTheme="minorEastAsia" w:hAnsiTheme="minorHAnsi" w:cstheme="minorBidi"/>
              <w:noProof/>
              <w:kern w:val="2"/>
            </w:rPr>
          </w:pPr>
          <w:hyperlink w:anchor="_Toc123318652" w:history="1">
            <w:r w:rsidRPr="007A2E6E">
              <w:rPr>
                <w:rStyle w:val="af1"/>
                <w:noProof/>
              </w:rPr>
              <w:t>2.4</w:t>
            </w:r>
            <w:r w:rsidRPr="007A2E6E">
              <w:rPr>
                <w:rStyle w:val="af1"/>
                <w:rFonts w:hint="eastAsia"/>
                <w:noProof/>
              </w:rPr>
              <w:t xml:space="preserve"> </w:t>
            </w:r>
            <w:r w:rsidRPr="007A2E6E">
              <w:rPr>
                <w:rStyle w:val="af1"/>
                <w:rFonts w:hint="eastAsia"/>
                <w:noProof/>
              </w:rPr>
              <w:t>聚類模型</w:t>
            </w:r>
            <w:r>
              <w:rPr>
                <w:noProof/>
                <w:webHidden/>
              </w:rPr>
              <w:tab/>
            </w:r>
            <w:r>
              <w:rPr>
                <w:noProof/>
                <w:webHidden/>
              </w:rPr>
              <w:fldChar w:fldCharType="begin"/>
            </w:r>
            <w:r>
              <w:rPr>
                <w:noProof/>
                <w:webHidden/>
              </w:rPr>
              <w:instrText xml:space="preserve"> PAGEREF _Toc123318652 \h </w:instrText>
            </w:r>
            <w:r>
              <w:rPr>
                <w:noProof/>
                <w:webHidden/>
              </w:rPr>
            </w:r>
            <w:r>
              <w:rPr>
                <w:noProof/>
                <w:webHidden/>
              </w:rPr>
              <w:fldChar w:fldCharType="separate"/>
            </w:r>
            <w:r w:rsidR="00D22299">
              <w:rPr>
                <w:noProof/>
                <w:webHidden/>
              </w:rPr>
              <w:t>25</w:t>
            </w:r>
            <w:r>
              <w:rPr>
                <w:noProof/>
                <w:webHidden/>
              </w:rPr>
              <w:fldChar w:fldCharType="end"/>
            </w:r>
          </w:hyperlink>
        </w:p>
        <w:p w14:paraId="2A602B7E" w14:textId="7EEF172E" w:rsidR="006B5F7E" w:rsidRDefault="006B5F7E">
          <w:pPr>
            <w:pStyle w:val="31"/>
            <w:tabs>
              <w:tab w:val="right" w:leader="dot" w:pos="8494"/>
            </w:tabs>
            <w:rPr>
              <w:rFonts w:asciiTheme="minorHAnsi" w:eastAsiaTheme="minorEastAsia" w:hAnsiTheme="minorHAnsi" w:cstheme="minorBidi"/>
              <w:noProof/>
              <w:kern w:val="2"/>
            </w:rPr>
          </w:pPr>
          <w:hyperlink w:anchor="_Toc123318653" w:history="1">
            <w:r w:rsidRPr="007A2E6E">
              <w:rPr>
                <w:rStyle w:val="af1"/>
                <w:noProof/>
              </w:rPr>
              <w:t xml:space="preserve">2.4.1 </w:t>
            </w:r>
            <w:r w:rsidR="00EA74A8">
              <w:rPr>
                <w:rStyle w:val="af1"/>
                <w:noProof/>
              </w:rPr>
              <w:t>K-means</w:t>
            </w:r>
            <w:r w:rsidRPr="007A2E6E">
              <w:rPr>
                <w:rStyle w:val="af1"/>
                <w:rFonts w:hint="eastAsia"/>
                <w:noProof/>
              </w:rPr>
              <w:t>聚類法</w:t>
            </w:r>
            <w:r>
              <w:rPr>
                <w:noProof/>
                <w:webHidden/>
              </w:rPr>
              <w:tab/>
            </w:r>
            <w:r>
              <w:rPr>
                <w:noProof/>
                <w:webHidden/>
              </w:rPr>
              <w:fldChar w:fldCharType="begin"/>
            </w:r>
            <w:r>
              <w:rPr>
                <w:noProof/>
                <w:webHidden/>
              </w:rPr>
              <w:instrText xml:space="preserve"> PAGEREF _Toc123318653 \h </w:instrText>
            </w:r>
            <w:r>
              <w:rPr>
                <w:noProof/>
                <w:webHidden/>
              </w:rPr>
            </w:r>
            <w:r>
              <w:rPr>
                <w:noProof/>
                <w:webHidden/>
              </w:rPr>
              <w:fldChar w:fldCharType="separate"/>
            </w:r>
            <w:r w:rsidR="00D22299">
              <w:rPr>
                <w:noProof/>
                <w:webHidden/>
              </w:rPr>
              <w:t>27</w:t>
            </w:r>
            <w:r>
              <w:rPr>
                <w:noProof/>
                <w:webHidden/>
              </w:rPr>
              <w:fldChar w:fldCharType="end"/>
            </w:r>
          </w:hyperlink>
        </w:p>
        <w:p w14:paraId="46714F21" w14:textId="38834D62" w:rsidR="006B5F7E" w:rsidRDefault="006B5F7E">
          <w:pPr>
            <w:pStyle w:val="31"/>
            <w:tabs>
              <w:tab w:val="right" w:leader="dot" w:pos="8494"/>
            </w:tabs>
            <w:rPr>
              <w:rFonts w:asciiTheme="minorHAnsi" w:eastAsiaTheme="minorEastAsia" w:hAnsiTheme="minorHAnsi" w:cstheme="minorBidi"/>
              <w:noProof/>
              <w:kern w:val="2"/>
            </w:rPr>
          </w:pPr>
          <w:hyperlink w:anchor="_Toc123318654" w:history="1">
            <w:r w:rsidRPr="007A2E6E">
              <w:rPr>
                <w:rStyle w:val="af1"/>
                <w:noProof/>
              </w:rPr>
              <w:t>2.4.2</w:t>
            </w:r>
            <w:r w:rsidRPr="007A2E6E">
              <w:rPr>
                <w:rStyle w:val="af1"/>
                <w:rFonts w:hint="eastAsia"/>
                <w:noProof/>
              </w:rPr>
              <w:t xml:space="preserve"> </w:t>
            </w:r>
            <w:r w:rsidRPr="007A2E6E">
              <w:rPr>
                <w:rStyle w:val="af1"/>
                <w:rFonts w:hint="eastAsia"/>
                <w:noProof/>
              </w:rPr>
              <w:t>階層聚類法</w:t>
            </w:r>
            <w:r>
              <w:rPr>
                <w:noProof/>
                <w:webHidden/>
              </w:rPr>
              <w:tab/>
            </w:r>
            <w:r>
              <w:rPr>
                <w:noProof/>
                <w:webHidden/>
              </w:rPr>
              <w:fldChar w:fldCharType="begin"/>
            </w:r>
            <w:r>
              <w:rPr>
                <w:noProof/>
                <w:webHidden/>
              </w:rPr>
              <w:instrText xml:space="preserve"> PAGEREF _Toc123318654 \h </w:instrText>
            </w:r>
            <w:r>
              <w:rPr>
                <w:noProof/>
                <w:webHidden/>
              </w:rPr>
            </w:r>
            <w:r>
              <w:rPr>
                <w:noProof/>
                <w:webHidden/>
              </w:rPr>
              <w:fldChar w:fldCharType="separate"/>
            </w:r>
            <w:r w:rsidR="00D22299">
              <w:rPr>
                <w:noProof/>
                <w:webHidden/>
              </w:rPr>
              <w:t>28</w:t>
            </w:r>
            <w:r>
              <w:rPr>
                <w:noProof/>
                <w:webHidden/>
              </w:rPr>
              <w:fldChar w:fldCharType="end"/>
            </w:r>
          </w:hyperlink>
        </w:p>
        <w:p w14:paraId="03F5868D" w14:textId="4C341CEC" w:rsidR="006B5F7E" w:rsidRDefault="006B5F7E">
          <w:pPr>
            <w:pStyle w:val="31"/>
            <w:tabs>
              <w:tab w:val="right" w:leader="dot" w:pos="8494"/>
            </w:tabs>
            <w:rPr>
              <w:rFonts w:asciiTheme="minorHAnsi" w:eastAsiaTheme="minorEastAsia" w:hAnsiTheme="minorHAnsi" w:cstheme="minorBidi"/>
              <w:noProof/>
              <w:kern w:val="2"/>
            </w:rPr>
          </w:pPr>
          <w:hyperlink w:anchor="_Toc123318655" w:history="1">
            <w:r w:rsidRPr="007A2E6E">
              <w:rPr>
                <w:rStyle w:val="af1"/>
                <w:noProof/>
              </w:rPr>
              <w:t>2.4.3</w:t>
            </w:r>
            <w:r w:rsidRPr="007A2E6E">
              <w:rPr>
                <w:rStyle w:val="af1"/>
                <w:rFonts w:hint="eastAsia"/>
                <w:noProof/>
              </w:rPr>
              <w:t xml:space="preserve"> </w:t>
            </w:r>
            <w:r w:rsidRPr="007A2E6E">
              <w:rPr>
                <w:rStyle w:val="af1"/>
                <w:rFonts w:hint="eastAsia"/>
                <w:noProof/>
              </w:rPr>
              <w:t>區塊模型</w:t>
            </w:r>
            <w:r>
              <w:rPr>
                <w:noProof/>
                <w:webHidden/>
              </w:rPr>
              <w:tab/>
            </w:r>
            <w:r>
              <w:rPr>
                <w:noProof/>
                <w:webHidden/>
              </w:rPr>
              <w:fldChar w:fldCharType="begin"/>
            </w:r>
            <w:r>
              <w:rPr>
                <w:noProof/>
                <w:webHidden/>
              </w:rPr>
              <w:instrText xml:space="preserve"> PAGEREF _Toc123318655 \h </w:instrText>
            </w:r>
            <w:r>
              <w:rPr>
                <w:noProof/>
                <w:webHidden/>
              </w:rPr>
            </w:r>
            <w:r>
              <w:rPr>
                <w:noProof/>
                <w:webHidden/>
              </w:rPr>
              <w:fldChar w:fldCharType="separate"/>
            </w:r>
            <w:r w:rsidR="00D22299">
              <w:rPr>
                <w:noProof/>
                <w:webHidden/>
              </w:rPr>
              <w:t>29</w:t>
            </w:r>
            <w:r>
              <w:rPr>
                <w:noProof/>
                <w:webHidden/>
              </w:rPr>
              <w:fldChar w:fldCharType="end"/>
            </w:r>
          </w:hyperlink>
        </w:p>
        <w:p w14:paraId="7D376F5D" w14:textId="5455BC5C" w:rsidR="006B5F7E" w:rsidRDefault="006B5F7E">
          <w:pPr>
            <w:pStyle w:val="23"/>
            <w:tabs>
              <w:tab w:val="right" w:leader="dot" w:pos="8494"/>
            </w:tabs>
            <w:rPr>
              <w:rFonts w:asciiTheme="minorHAnsi" w:eastAsiaTheme="minorEastAsia" w:hAnsiTheme="minorHAnsi" w:cstheme="minorBidi"/>
              <w:noProof/>
              <w:kern w:val="2"/>
            </w:rPr>
          </w:pPr>
          <w:hyperlink w:anchor="_Toc123318656" w:history="1">
            <w:r w:rsidRPr="007A2E6E">
              <w:rPr>
                <w:rStyle w:val="af1"/>
                <w:noProof/>
              </w:rPr>
              <w:t>2.5</w:t>
            </w:r>
            <w:r w:rsidRPr="007A2E6E">
              <w:rPr>
                <w:rStyle w:val="af1"/>
                <w:rFonts w:hint="eastAsia"/>
                <w:noProof/>
              </w:rPr>
              <w:t xml:space="preserve"> </w:t>
            </w:r>
            <w:r w:rsidRPr="007A2E6E">
              <w:rPr>
                <w:rStyle w:val="af1"/>
                <w:rFonts w:hint="eastAsia"/>
                <w:noProof/>
              </w:rPr>
              <w:t>決策樹相關模型</w:t>
            </w:r>
            <w:r>
              <w:rPr>
                <w:noProof/>
                <w:webHidden/>
              </w:rPr>
              <w:tab/>
            </w:r>
            <w:r>
              <w:rPr>
                <w:noProof/>
                <w:webHidden/>
              </w:rPr>
              <w:fldChar w:fldCharType="begin"/>
            </w:r>
            <w:r>
              <w:rPr>
                <w:noProof/>
                <w:webHidden/>
              </w:rPr>
              <w:instrText xml:space="preserve"> PAGEREF _Toc123318656 \h </w:instrText>
            </w:r>
            <w:r>
              <w:rPr>
                <w:noProof/>
                <w:webHidden/>
              </w:rPr>
            </w:r>
            <w:r>
              <w:rPr>
                <w:noProof/>
                <w:webHidden/>
              </w:rPr>
              <w:fldChar w:fldCharType="separate"/>
            </w:r>
            <w:r w:rsidR="00D22299">
              <w:rPr>
                <w:noProof/>
                <w:webHidden/>
              </w:rPr>
              <w:t>31</w:t>
            </w:r>
            <w:r>
              <w:rPr>
                <w:noProof/>
                <w:webHidden/>
              </w:rPr>
              <w:fldChar w:fldCharType="end"/>
            </w:r>
          </w:hyperlink>
        </w:p>
        <w:p w14:paraId="52B84010" w14:textId="302F4236" w:rsidR="006B5F7E" w:rsidRDefault="006B5F7E">
          <w:pPr>
            <w:pStyle w:val="31"/>
            <w:tabs>
              <w:tab w:val="right" w:leader="dot" w:pos="8494"/>
            </w:tabs>
            <w:rPr>
              <w:rFonts w:asciiTheme="minorHAnsi" w:eastAsiaTheme="minorEastAsia" w:hAnsiTheme="minorHAnsi" w:cstheme="minorBidi"/>
              <w:noProof/>
              <w:kern w:val="2"/>
            </w:rPr>
          </w:pPr>
          <w:hyperlink w:anchor="_Toc123318657" w:history="1">
            <w:r w:rsidRPr="007A2E6E">
              <w:rPr>
                <w:rStyle w:val="af1"/>
                <w:noProof/>
              </w:rPr>
              <w:t>2.5.1</w:t>
            </w:r>
            <w:r w:rsidRPr="007A2E6E">
              <w:rPr>
                <w:rStyle w:val="af1"/>
                <w:rFonts w:hint="eastAsia"/>
                <w:noProof/>
              </w:rPr>
              <w:t xml:space="preserve"> </w:t>
            </w:r>
            <w:r w:rsidRPr="007A2E6E">
              <w:rPr>
                <w:rStyle w:val="af1"/>
                <w:rFonts w:hint="eastAsia"/>
                <w:noProof/>
              </w:rPr>
              <w:t>決策樹</w:t>
            </w:r>
            <w:r>
              <w:rPr>
                <w:noProof/>
                <w:webHidden/>
              </w:rPr>
              <w:tab/>
            </w:r>
            <w:r>
              <w:rPr>
                <w:noProof/>
                <w:webHidden/>
              </w:rPr>
              <w:fldChar w:fldCharType="begin"/>
            </w:r>
            <w:r>
              <w:rPr>
                <w:noProof/>
                <w:webHidden/>
              </w:rPr>
              <w:instrText xml:space="preserve"> PAGEREF _Toc123318657 \h </w:instrText>
            </w:r>
            <w:r>
              <w:rPr>
                <w:noProof/>
                <w:webHidden/>
              </w:rPr>
            </w:r>
            <w:r>
              <w:rPr>
                <w:noProof/>
                <w:webHidden/>
              </w:rPr>
              <w:fldChar w:fldCharType="separate"/>
            </w:r>
            <w:r w:rsidR="00D22299">
              <w:rPr>
                <w:noProof/>
                <w:webHidden/>
              </w:rPr>
              <w:t>31</w:t>
            </w:r>
            <w:r>
              <w:rPr>
                <w:noProof/>
                <w:webHidden/>
              </w:rPr>
              <w:fldChar w:fldCharType="end"/>
            </w:r>
          </w:hyperlink>
        </w:p>
        <w:p w14:paraId="017E9AA1" w14:textId="00A023DC" w:rsidR="006B5F7E" w:rsidRDefault="006B5F7E">
          <w:pPr>
            <w:pStyle w:val="31"/>
            <w:tabs>
              <w:tab w:val="right" w:leader="dot" w:pos="8494"/>
            </w:tabs>
            <w:rPr>
              <w:rFonts w:asciiTheme="minorHAnsi" w:eastAsiaTheme="minorEastAsia" w:hAnsiTheme="minorHAnsi" w:cstheme="minorBidi"/>
              <w:noProof/>
              <w:kern w:val="2"/>
            </w:rPr>
          </w:pPr>
          <w:hyperlink w:anchor="_Toc123318658" w:history="1">
            <w:r w:rsidRPr="007A2E6E">
              <w:rPr>
                <w:rStyle w:val="af1"/>
                <w:noProof/>
              </w:rPr>
              <w:t>2.5.2</w:t>
            </w:r>
            <w:r w:rsidRPr="007A2E6E">
              <w:rPr>
                <w:rStyle w:val="af1"/>
                <w:rFonts w:hint="eastAsia"/>
                <w:noProof/>
              </w:rPr>
              <w:t xml:space="preserve"> </w:t>
            </w:r>
            <w:r w:rsidRPr="007A2E6E">
              <w:rPr>
                <w:rStyle w:val="af1"/>
                <w:rFonts w:hint="eastAsia"/>
                <w:noProof/>
              </w:rPr>
              <w:t>隨機森林</w:t>
            </w:r>
            <w:r>
              <w:rPr>
                <w:noProof/>
                <w:webHidden/>
              </w:rPr>
              <w:tab/>
            </w:r>
            <w:r>
              <w:rPr>
                <w:noProof/>
                <w:webHidden/>
              </w:rPr>
              <w:fldChar w:fldCharType="begin"/>
            </w:r>
            <w:r>
              <w:rPr>
                <w:noProof/>
                <w:webHidden/>
              </w:rPr>
              <w:instrText xml:space="preserve"> PAGEREF _Toc123318658 \h </w:instrText>
            </w:r>
            <w:r>
              <w:rPr>
                <w:noProof/>
                <w:webHidden/>
              </w:rPr>
            </w:r>
            <w:r>
              <w:rPr>
                <w:noProof/>
                <w:webHidden/>
              </w:rPr>
              <w:fldChar w:fldCharType="separate"/>
            </w:r>
            <w:r w:rsidR="00D22299">
              <w:rPr>
                <w:noProof/>
                <w:webHidden/>
              </w:rPr>
              <w:t>32</w:t>
            </w:r>
            <w:r>
              <w:rPr>
                <w:noProof/>
                <w:webHidden/>
              </w:rPr>
              <w:fldChar w:fldCharType="end"/>
            </w:r>
          </w:hyperlink>
        </w:p>
        <w:p w14:paraId="70FECCC8" w14:textId="136BD9FA" w:rsidR="006B5F7E" w:rsidRDefault="006B5F7E">
          <w:pPr>
            <w:pStyle w:val="31"/>
            <w:tabs>
              <w:tab w:val="right" w:leader="dot" w:pos="8494"/>
            </w:tabs>
            <w:rPr>
              <w:rFonts w:asciiTheme="minorHAnsi" w:eastAsiaTheme="minorEastAsia" w:hAnsiTheme="minorHAnsi" w:cstheme="minorBidi"/>
              <w:noProof/>
              <w:kern w:val="2"/>
            </w:rPr>
          </w:pPr>
          <w:hyperlink w:anchor="_Toc123318659" w:history="1">
            <w:r w:rsidRPr="007A2E6E">
              <w:rPr>
                <w:rStyle w:val="af1"/>
                <w:noProof/>
              </w:rPr>
              <w:t>2.5.3</w:t>
            </w:r>
            <w:r w:rsidRPr="007A2E6E">
              <w:rPr>
                <w:rStyle w:val="af1"/>
                <w:rFonts w:hint="eastAsia"/>
                <w:noProof/>
              </w:rPr>
              <w:t xml:space="preserve"> </w:t>
            </w:r>
            <w:r w:rsidRPr="007A2E6E">
              <w:rPr>
                <w:rStyle w:val="af1"/>
                <w:rFonts w:hint="eastAsia"/>
                <w:noProof/>
              </w:rPr>
              <w:t>梯度提升決策樹</w:t>
            </w:r>
            <w:r>
              <w:rPr>
                <w:noProof/>
                <w:webHidden/>
              </w:rPr>
              <w:tab/>
            </w:r>
            <w:r>
              <w:rPr>
                <w:noProof/>
                <w:webHidden/>
              </w:rPr>
              <w:fldChar w:fldCharType="begin"/>
            </w:r>
            <w:r>
              <w:rPr>
                <w:noProof/>
                <w:webHidden/>
              </w:rPr>
              <w:instrText xml:space="preserve"> PAGEREF _Toc123318659 \h </w:instrText>
            </w:r>
            <w:r>
              <w:rPr>
                <w:noProof/>
                <w:webHidden/>
              </w:rPr>
            </w:r>
            <w:r>
              <w:rPr>
                <w:noProof/>
                <w:webHidden/>
              </w:rPr>
              <w:fldChar w:fldCharType="separate"/>
            </w:r>
            <w:r w:rsidR="00D22299">
              <w:rPr>
                <w:noProof/>
                <w:webHidden/>
              </w:rPr>
              <w:t>33</w:t>
            </w:r>
            <w:r>
              <w:rPr>
                <w:noProof/>
                <w:webHidden/>
              </w:rPr>
              <w:fldChar w:fldCharType="end"/>
            </w:r>
          </w:hyperlink>
        </w:p>
        <w:p w14:paraId="7A02FAA2" w14:textId="35BBD958" w:rsidR="006B5F7E" w:rsidRDefault="006B5F7E">
          <w:pPr>
            <w:pStyle w:val="23"/>
            <w:tabs>
              <w:tab w:val="right" w:leader="dot" w:pos="8494"/>
            </w:tabs>
            <w:rPr>
              <w:rFonts w:asciiTheme="minorHAnsi" w:eastAsiaTheme="minorEastAsia" w:hAnsiTheme="minorHAnsi" w:cstheme="minorBidi"/>
              <w:noProof/>
              <w:kern w:val="2"/>
            </w:rPr>
          </w:pPr>
          <w:hyperlink w:anchor="_Toc123318660" w:history="1">
            <w:r w:rsidRPr="007A2E6E">
              <w:rPr>
                <w:rStyle w:val="af1"/>
                <w:noProof/>
              </w:rPr>
              <w:t>2.6</w:t>
            </w:r>
            <w:r w:rsidRPr="007A2E6E">
              <w:rPr>
                <w:rStyle w:val="af1"/>
                <w:rFonts w:hint="eastAsia"/>
                <w:noProof/>
              </w:rPr>
              <w:t xml:space="preserve"> </w:t>
            </w:r>
            <w:r w:rsidRPr="007A2E6E">
              <w:rPr>
                <w:rStyle w:val="af1"/>
                <w:rFonts w:hint="eastAsia"/>
                <w:noProof/>
              </w:rPr>
              <w:t>驗證指標</w:t>
            </w:r>
            <w:r>
              <w:rPr>
                <w:noProof/>
                <w:webHidden/>
              </w:rPr>
              <w:tab/>
            </w:r>
            <w:r>
              <w:rPr>
                <w:noProof/>
                <w:webHidden/>
              </w:rPr>
              <w:fldChar w:fldCharType="begin"/>
            </w:r>
            <w:r>
              <w:rPr>
                <w:noProof/>
                <w:webHidden/>
              </w:rPr>
              <w:instrText xml:space="preserve"> PAGEREF _Toc123318660 \h </w:instrText>
            </w:r>
            <w:r>
              <w:rPr>
                <w:noProof/>
                <w:webHidden/>
              </w:rPr>
            </w:r>
            <w:r>
              <w:rPr>
                <w:noProof/>
                <w:webHidden/>
              </w:rPr>
              <w:fldChar w:fldCharType="separate"/>
            </w:r>
            <w:r w:rsidR="00D22299">
              <w:rPr>
                <w:noProof/>
                <w:webHidden/>
              </w:rPr>
              <w:t>36</w:t>
            </w:r>
            <w:r>
              <w:rPr>
                <w:noProof/>
                <w:webHidden/>
              </w:rPr>
              <w:fldChar w:fldCharType="end"/>
            </w:r>
          </w:hyperlink>
        </w:p>
        <w:p w14:paraId="5F560678" w14:textId="1820C78B" w:rsidR="006B5F7E" w:rsidRDefault="006B5F7E">
          <w:pPr>
            <w:pStyle w:val="31"/>
            <w:tabs>
              <w:tab w:val="right" w:leader="dot" w:pos="8494"/>
            </w:tabs>
            <w:rPr>
              <w:rFonts w:asciiTheme="minorHAnsi" w:eastAsiaTheme="minorEastAsia" w:hAnsiTheme="minorHAnsi" w:cstheme="minorBidi"/>
              <w:noProof/>
              <w:kern w:val="2"/>
            </w:rPr>
          </w:pPr>
          <w:hyperlink w:anchor="_Toc123318661" w:history="1">
            <w:r w:rsidRPr="007A2E6E">
              <w:rPr>
                <w:rStyle w:val="af1"/>
                <w:noProof/>
              </w:rPr>
              <w:t>2.6.1</w:t>
            </w:r>
            <w:r w:rsidRPr="007A2E6E">
              <w:rPr>
                <w:rStyle w:val="af1"/>
                <w:rFonts w:hint="eastAsia"/>
                <w:noProof/>
              </w:rPr>
              <w:t xml:space="preserve"> </w:t>
            </w:r>
            <w:r w:rsidRPr="007A2E6E">
              <w:rPr>
                <w:rStyle w:val="af1"/>
                <w:rFonts w:hint="eastAsia"/>
                <w:noProof/>
              </w:rPr>
              <w:t>回歸指標</w:t>
            </w:r>
            <w:r>
              <w:rPr>
                <w:noProof/>
                <w:webHidden/>
              </w:rPr>
              <w:tab/>
            </w:r>
            <w:r>
              <w:rPr>
                <w:noProof/>
                <w:webHidden/>
              </w:rPr>
              <w:fldChar w:fldCharType="begin"/>
            </w:r>
            <w:r>
              <w:rPr>
                <w:noProof/>
                <w:webHidden/>
              </w:rPr>
              <w:instrText xml:space="preserve"> PAGEREF _Toc123318661 \h </w:instrText>
            </w:r>
            <w:r>
              <w:rPr>
                <w:noProof/>
                <w:webHidden/>
              </w:rPr>
            </w:r>
            <w:r>
              <w:rPr>
                <w:noProof/>
                <w:webHidden/>
              </w:rPr>
              <w:fldChar w:fldCharType="separate"/>
            </w:r>
            <w:r w:rsidR="00D22299">
              <w:rPr>
                <w:noProof/>
                <w:webHidden/>
              </w:rPr>
              <w:t>36</w:t>
            </w:r>
            <w:r>
              <w:rPr>
                <w:noProof/>
                <w:webHidden/>
              </w:rPr>
              <w:fldChar w:fldCharType="end"/>
            </w:r>
          </w:hyperlink>
        </w:p>
        <w:p w14:paraId="02431FE9" w14:textId="11A39A02" w:rsidR="006B5F7E" w:rsidRDefault="006B5F7E">
          <w:pPr>
            <w:pStyle w:val="31"/>
            <w:tabs>
              <w:tab w:val="right" w:leader="dot" w:pos="8494"/>
            </w:tabs>
            <w:rPr>
              <w:rFonts w:asciiTheme="minorHAnsi" w:eastAsiaTheme="minorEastAsia" w:hAnsiTheme="minorHAnsi" w:cstheme="minorBidi"/>
              <w:noProof/>
              <w:kern w:val="2"/>
            </w:rPr>
          </w:pPr>
          <w:hyperlink w:anchor="_Toc123318662" w:history="1">
            <w:r w:rsidRPr="007A2E6E">
              <w:rPr>
                <w:rStyle w:val="af1"/>
                <w:noProof/>
              </w:rPr>
              <w:t>2.6.2</w:t>
            </w:r>
            <w:r w:rsidRPr="007A2E6E">
              <w:rPr>
                <w:rStyle w:val="af1"/>
                <w:rFonts w:hint="eastAsia"/>
                <w:noProof/>
              </w:rPr>
              <w:t xml:space="preserve"> </w:t>
            </w:r>
            <w:r w:rsidRPr="007A2E6E">
              <w:rPr>
                <w:rStyle w:val="af1"/>
                <w:rFonts w:hint="eastAsia"/>
                <w:noProof/>
              </w:rPr>
              <w:t>分類指標</w:t>
            </w:r>
            <w:r>
              <w:rPr>
                <w:noProof/>
                <w:webHidden/>
              </w:rPr>
              <w:tab/>
            </w:r>
            <w:r>
              <w:rPr>
                <w:noProof/>
                <w:webHidden/>
              </w:rPr>
              <w:fldChar w:fldCharType="begin"/>
            </w:r>
            <w:r>
              <w:rPr>
                <w:noProof/>
                <w:webHidden/>
              </w:rPr>
              <w:instrText xml:space="preserve"> PAGEREF _Toc123318662 \h </w:instrText>
            </w:r>
            <w:r>
              <w:rPr>
                <w:noProof/>
                <w:webHidden/>
              </w:rPr>
            </w:r>
            <w:r>
              <w:rPr>
                <w:noProof/>
                <w:webHidden/>
              </w:rPr>
              <w:fldChar w:fldCharType="separate"/>
            </w:r>
            <w:r w:rsidR="00D22299">
              <w:rPr>
                <w:noProof/>
                <w:webHidden/>
              </w:rPr>
              <w:t>36</w:t>
            </w:r>
            <w:r>
              <w:rPr>
                <w:noProof/>
                <w:webHidden/>
              </w:rPr>
              <w:fldChar w:fldCharType="end"/>
            </w:r>
          </w:hyperlink>
        </w:p>
        <w:p w14:paraId="642BD9DA" w14:textId="685A7F60" w:rsidR="006B5F7E" w:rsidRDefault="006B5F7E">
          <w:pPr>
            <w:pStyle w:val="11"/>
            <w:tabs>
              <w:tab w:val="right" w:leader="dot" w:pos="8494"/>
            </w:tabs>
            <w:rPr>
              <w:rFonts w:asciiTheme="minorHAnsi" w:eastAsiaTheme="minorEastAsia" w:hAnsiTheme="minorHAnsi" w:cstheme="minorBidi"/>
              <w:noProof/>
              <w:kern w:val="2"/>
            </w:rPr>
          </w:pPr>
          <w:hyperlink w:anchor="_Toc123318663" w:history="1">
            <w:r w:rsidRPr="007A2E6E">
              <w:rPr>
                <w:rStyle w:val="af1"/>
                <w:noProof/>
              </w:rPr>
              <w:t>3</w:t>
            </w:r>
            <w:r w:rsidRPr="007A2E6E">
              <w:rPr>
                <w:rStyle w:val="af1"/>
                <w:rFonts w:hint="eastAsia"/>
                <w:noProof/>
              </w:rPr>
              <w:t xml:space="preserve"> </w:t>
            </w:r>
            <w:r w:rsidRPr="007A2E6E">
              <w:rPr>
                <w:rStyle w:val="af1"/>
                <w:rFonts w:hint="eastAsia"/>
                <w:noProof/>
              </w:rPr>
              <w:t>第三章</w:t>
            </w:r>
            <w:r w:rsidRPr="007A2E6E">
              <w:rPr>
                <w:rStyle w:val="af1"/>
                <w:noProof/>
              </w:rPr>
              <w:t xml:space="preserve"> </w:t>
            </w:r>
            <w:r w:rsidRPr="007A2E6E">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_Toc123318663 \h </w:instrText>
            </w:r>
            <w:r>
              <w:rPr>
                <w:noProof/>
                <w:webHidden/>
              </w:rPr>
            </w:r>
            <w:r>
              <w:rPr>
                <w:noProof/>
                <w:webHidden/>
              </w:rPr>
              <w:fldChar w:fldCharType="separate"/>
            </w:r>
            <w:r w:rsidR="00D22299">
              <w:rPr>
                <w:noProof/>
                <w:webHidden/>
              </w:rPr>
              <w:t>39</w:t>
            </w:r>
            <w:r>
              <w:rPr>
                <w:noProof/>
                <w:webHidden/>
              </w:rPr>
              <w:fldChar w:fldCharType="end"/>
            </w:r>
          </w:hyperlink>
        </w:p>
        <w:p w14:paraId="0151607C" w14:textId="014C840F" w:rsidR="006B5F7E" w:rsidRDefault="006B5F7E">
          <w:pPr>
            <w:pStyle w:val="23"/>
            <w:tabs>
              <w:tab w:val="right" w:leader="dot" w:pos="8494"/>
            </w:tabs>
            <w:rPr>
              <w:rFonts w:asciiTheme="minorHAnsi" w:eastAsiaTheme="minorEastAsia" w:hAnsiTheme="minorHAnsi" w:cstheme="minorBidi"/>
              <w:noProof/>
              <w:kern w:val="2"/>
            </w:rPr>
          </w:pPr>
          <w:hyperlink w:anchor="_Toc123318664" w:history="1">
            <w:r w:rsidRPr="007A2E6E">
              <w:rPr>
                <w:rStyle w:val="af1"/>
                <w:noProof/>
              </w:rPr>
              <w:t>3.1</w:t>
            </w:r>
            <w:r w:rsidRPr="007A2E6E">
              <w:rPr>
                <w:rStyle w:val="af1"/>
                <w:rFonts w:hint="eastAsia"/>
                <w:noProof/>
              </w:rPr>
              <w:t xml:space="preserve"> </w:t>
            </w:r>
            <w:r w:rsidRPr="007A2E6E">
              <w:rPr>
                <w:rStyle w:val="af1"/>
                <w:rFonts w:hint="eastAsia"/>
                <w:noProof/>
              </w:rPr>
              <w:t>二元特徵分群</w:t>
            </w:r>
            <w:r>
              <w:rPr>
                <w:noProof/>
                <w:webHidden/>
              </w:rPr>
              <w:tab/>
            </w:r>
            <w:r>
              <w:rPr>
                <w:noProof/>
                <w:webHidden/>
              </w:rPr>
              <w:fldChar w:fldCharType="begin"/>
            </w:r>
            <w:r>
              <w:rPr>
                <w:noProof/>
                <w:webHidden/>
              </w:rPr>
              <w:instrText xml:space="preserve"> PAGEREF _Toc123318664 \h </w:instrText>
            </w:r>
            <w:r>
              <w:rPr>
                <w:noProof/>
                <w:webHidden/>
              </w:rPr>
            </w:r>
            <w:r>
              <w:rPr>
                <w:noProof/>
                <w:webHidden/>
              </w:rPr>
              <w:fldChar w:fldCharType="separate"/>
            </w:r>
            <w:r w:rsidR="00D22299">
              <w:rPr>
                <w:noProof/>
                <w:webHidden/>
              </w:rPr>
              <w:t>42</w:t>
            </w:r>
            <w:r>
              <w:rPr>
                <w:noProof/>
                <w:webHidden/>
              </w:rPr>
              <w:fldChar w:fldCharType="end"/>
            </w:r>
          </w:hyperlink>
        </w:p>
        <w:p w14:paraId="29EF28D3" w14:textId="25096FAC" w:rsidR="006B5F7E" w:rsidRDefault="006B5F7E">
          <w:pPr>
            <w:pStyle w:val="31"/>
            <w:tabs>
              <w:tab w:val="right" w:leader="dot" w:pos="8494"/>
            </w:tabs>
            <w:rPr>
              <w:rFonts w:asciiTheme="minorHAnsi" w:eastAsiaTheme="minorEastAsia" w:hAnsiTheme="minorHAnsi" w:cstheme="minorBidi"/>
              <w:noProof/>
              <w:kern w:val="2"/>
            </w:rPr>
          </w:pPr>
          <w:hyperlink w:anchor="_Toc123318665" w:history="1">
            <w:r w:rsidRPr="007A2E6E">
              <w:rPr>
                <w:rStyle w:val="af1"/>
                <w:noProof/>
              </w:rPr>
              <w:t>3.1.1</w:t>
            </w:r>
            <w:r w:rsidRPr="007A2E6E">
              <w:rPr>
                <w:rStyle w:val="af1"/>
                <w:rFonts w:hint="eastAsia"/>
                <w:noProof/>
              </w:rPr>
              <w:t xml:space="preserve"> </w:t>
            </w:r>
            <w:r w:rsidRPr="007A2E6E">
              <w:rPr>
                <w:rStyle w:val="af1"/>
                <w:rFonts w:hint="eastAsia"/>
                <w:noProof/>
              </w:rPr>
              <w:t>資料原始特徵群</w:t>
            </w:r>
            <w:r>
              <w:rPr>
                <w:noProof/>
                <w:webHidden/>
              </w:rPr>
              <w:tab/>
            </w:r>
            <w:r>
              <w:rPr>
                <w:noProof/>
                <w:webHidden/>
              </w:rPr>
              <w:fldChar w:fldCharType="begin"/>
            </w:r>
            <w:r>
              <w:rPr>
                <w:noProof/>
                <w:webHidden/>
              </w:rPr>
              <w:instrText xml:space="preserve"> PAGEREF _Toc123318665 \h </w:instrText>
            </w:r>
            <w:r>
              <w:rPr>
                <w:noProof/>
                <w:webHidden/>
              </w:rPr>
            </w:r>
            <w:r>
              <w:rPr>
                <w:noProof/>
                <w:webHidden/>
              </w:rPr>
              <w:fldChar w:fldCharType="separate"/>
            </w:r>
            <w:r w:rsidR="00D22299">
              <w:rPr>
                <w:noProof/>
                <w:webHidden/>
              </w:rPr>
              <w:t>42</w:t>
            </w:r>
            <w:r>
              <w:rPr>
                <w:noProof/>
                <w:webHidden/>
              </w:rPr>
              <w:fldChar w:fldCharType="end"/>
            </w:r>
          </w:hyperlink>
        </w:p>
        <w:p w14:paraId="56FDEDD6" w14:textId="0B79BFA9" w:rsidR="006B5F7E" w:rsidRDefault="006B5F7E">
          <w:pPr>
            <w:pStyle w:val="31"/>
            <w:tabs>
              <w:tab w:val="right" w:leader="dot" w:pos="8494"/>
            </w:tabs>
            <w:rPr>
              <w:rFonts w:asciiTheme="minorHAnsi" w:eastAsiaTheme="minorEastAsia" w:hAnsiTheme="minorHAnsi" w:cstheme="minorBidi"/>
              <w:noProof/>
              <w:kern w:val="2"/>
            </w:rPr>
          </w:pPr>
          <w:hyperlink w:anchor="_Toc123318666" w:history="1">
            <w:r w:rsidRPr="007A2E6E">
              <w:rPr>
                <w:rStyle w:val="af1"/>
                <w:noProof/>
              </w:rPr>
              <w:t>3.1.2</w:t>
            </w:r>
            <w:r w:rsidRPr="007A2E6E">
              <w:rPr>
                <w:rStyle w:val="af1"/>
                <w:rFonts w:hint="eastAsia"/>
                <w:noProof/>
              </w:rPr>
              <w:t xml:space="preserve"> </w:t>
            </w:r>
            <w:r w:rsidRPr="007A2E6E">
              <w:rPr>
                <w:rStyle w:val="af1"/>
                <w:rFonts w:hint="eastAsia"/>
                <w:noProof/>
              </w:rPr>
              <w:t>主成分分析群集</w:t>
            </w:r>
            <w:r>
              <w:rPr>
                <w:noProof/>
                <w:webHidden/>
              </w:rPr>
              <w:tab/>
            </w:r>
            <w:r>
              <w:rPr>
                <w:noProof/>
                <w:webHidden/>
              </w:rPr>
              <w:fldChar w:fldCharType="begin"/>
            </w:r>
            <w:r>
              <w:rPr>
                <w:noProof/>
                <w:webHidden/>
              </w:rPr>
              <w:instrText xml:space="preserve"> PAGEREF _Toc123318666 \h </w:instrText>
            </w:r>
            <w:r>
              <w:rPr>
                <w:noProof/>
                <w:webHidden/>
              </w:rPr>
            </w:r>
            <w:r>
              <w:rPr>
                <w:noProof/>
                <w:webHidden/>
              </w:rPr>
              <w:fldChar w:fldCharType="separate"/>
            </w:r>
            <w:r w:rsidR="00D22299">
              <w:rPr>
                <w:noProof/>
                <w:webHidden/>
              </w:rPr>
              <w:t>43</w:t>
            </w:r>
            <w:r>
              <w:rPr>
                <w:noProof/>
                <w:webHidden/>
              </w:rPr>
              <w:fldChar w:fldCharType="end"/>
            </w:r>
          </w:hyperlink>
        </w:p>
        <w:p w14:paraId="6699FF26" w14:textId="0595BDFE" w:rsidR="006B5F7E" w:rsidRDefault="006B5F7E">
          <w:pPr>
            <w:pStyle w:val="31"/>
            <w:tabs>
              <w:tab w:val="right" w:leader="dot" w:pos="8494"/>
            </w:tabs>
            <w:rPr>
              <w:rFonts w:asciiTheme="minorHAnsi" w:eastAsiaTheme="minorEastAsia" w:hAnsiTheme="minorHAnsi" w:cstheme="minorBidi"/>
              <w:noProof/>
              <w:kern w:val="2"/>
            </w:rPr>
          </w:pPr>
          <w:hyperlink w:anchor="_Toc123318667" w:history="1">
            <w:r w:rsidRPr="007A2E6E">
              <w:rPr>
                <w:rStyle w:val="af1"/>
                <w:noProof/>
              </w:rPr>
              <w:t>3.1.3</w:t>
            </w:r>
            <w:r w:rsidRPr="007A2E6E">
              <w:rPr>
                <w:rStyle w:val="af1"/>
                <w:rFonts w:hint="eastAsia"/>
                <w:noProof/>
              </w:rPr>
              <w:t xml:space="preserve"> </w:t>
            </w:r>
            <w:r w:rsidRPr="007A2E6E">
              <w:rPr>
                <w:rStyle w:val="af1"/>
                <w:rFonts w:hint="eastAsia"/>
                <w:noProof/>
              </w:rPr>
              <w:t>相關係數群集</w:t>
            </w:r>
            <w:r>
              <w:rPr>
                <w:noProof/>
                <w:webHidden/>
              </w:rPr>
              <w:tab/>
            </w:r>
            <w:r>
              <w:rPr>
                <w:noProof/>
                <w:webHidden/>
              </w:rPr>
              <w:fldChar w:fldCharType="begin"/>
            </w:r>
            <w:r>
              <w:rPr>
                <w:noProof/>
                <w:webHidden/>
              </w:rPr>
              <w:instrText xml:space="preserve"> PAGEREF _Toc123318667 \h </w:instrText>
            </w:r>
            <w:r>
              <w:rPr>
                <w:noProof/>
                <w:webHidden/>
              </w:rPr>
            </w:r>
            <w:r>
              <w:rPr>
                <w:noProof/>
                <w:webHidden/>
              </w:rPr>
              <w:fldChar w:fldCharType="separate"/>
            </w:r>
            <w:r w:rsidR="00D22299">
              <w:rPr>
                <w:noProof/>
                <w:webHidden/>
              </w:rPr>
              <w:t>44</w:t>
            </w:r>
            <w:r>
              <w:rPr>
                <w:noProof/>
                <w:webHidden/>
              </w:rPr>
              <w:fldChar w:fldCharType="end"/>
            </w:r>
          </w:hyperlink>
        </w:p>
        <w:p w14:paraId="3CDE3337" w14:textId="799AFCEA" w:rsidR="006B5F7E" w:rsidRDefault="006B5F7E">
          <w:pPr>
            <w:pStyle w:val="23"/>
            <w:tabs>
              <w:tab w:val="right" w:leader="dot" w:pos="8494"/>
            </w:tabs>
            <w:rPr>
              <w:rFonts w:asciiTheme="minorHAnsi" w:eastAsiaTheme="minorEastAsia" w:hAnsiTheme="minorHAnsi" w:cstheme="minorBidi"/>
              <w:noProof/>
              <w:kern w:val="2"/>
            </w:rPr>
          </w:pPr>
          <w:hyperlink w:anchor="_Toc123318668" w:history="1">
            <w:r w:rsidRPr="007A2E6E">
              <w:rPr>
                <w:rStyle w:val="af1"/>
                <w:noProof/>
              </w:rPr>
              <w:t>3.2 .</w:t>
            </w:r>
            <w:r w:rsidRPr="007A2E6E">
              <w:rPr>
                <w:rStyle w:val="af1"/>
                <w:rFonts w:hint="eastAsia"/>
                <w:noProof/>
              </w:rPr>
              <w:t>群內二元特徵排序</w:t>
            </w:r>
            <w:r>
              <w:rPr>
                <w:noProof/>
                <w:webHidden/>
              </w:rPr>
              <w:tab/>
            </w:r>
            <w:r>
              <w:rPr>
                <w:noProof/>
                <w:webHidden/>
              </w:rPr>
              <w:fldChar w:fldCharType="begin"/>
            </w:r>
            <w:r>
              <w:rPr>
                <w:noProof/>
                <w:webHidden/>
              </w:rPr>
              <w:instrText xml:space="preserve"> PAGEREF _Toc123318668 \h </w:instrText>
            </w:r>
            <w:r>
              <w:rPr>
                <w:noProof/>
                <w:webHidden/>
              </w:rPr>
            </w:r>
            <w:r>
              <w:rPr>
                <w:noProof/>
                <w:webHidden/>
              </w:rPr>
              <w:fldChar w:fldCharType="separate"/>
            </w:r>
            <w:r w:rsidR="00D22299">
              <w:rPr>
                <w:noProof/>
                <w:webHidden/>
              </w:rPr>
              <w:t>47</w:t>
            </w:r>
            <w:r>
              <w:rPr>
                <w:noProof/>
                <w:webHidden/>
              </w:rPr>
              <w:fldChar w:fldCharType="end"/>
            </w:r>
          </w:hyperlink>
        </w:p>
        <w:p w14:paraId="335F99BA" w14:textId="0A81DEB6" w:rsidR="006B5F7E" w:rsidRDefault="006B5F7E">
          <w:pPr>
            <w:pStyle w:val="31"/>
            <w:tabs>
              <w:tab w:val="right" w:leader="dot" w:pos="8494"/>
            </w:tabs>
            <w:rPr>
              <w:rFonts w:asciiTheme="minorHAnsi" w:eastAsiaTheme="minorEastAsia" w:hAnsiTheme="minorHAnsi" w:cstheme="minorBidi"/>
              <w:noProof/>
              <w:kern w:val="2"/>
            </w:rPr>
          </w:pPr>
          <w:hyperlink w:anchor="_Toc123318669" w:history="1">
            <w:r w:rsidRPr="007A2E6E">
              <w:rPr>
                <w:rStyle w:val="af1"/>
                <w:noProof/>
              </w:rPr>
              <w:t>3.2.1</w:t>
            </w:r>
            <w:r w:rsidRPr="007A2E6E">
              <w:rPr>
                <w:rStyle w:val="af1"/>
                <w:rFonts w:hint="eastAsia"/>
                <w:noProof/>
              </w:rPr>
              <w:t xml:space="preserve"> </w:t>
            </w:r>
            <w:r w:rsidRPr="007A2E6E">
              <w:rPr>
                <w:rStyle w:val="af1"/>
                <w:rFonts w:hint="eastAsia"/>
                <w:noProof/>
              </w:rPr>
              <w:t>二元特徵總和排序</w:t>
            </w:r>
            <w:r>
              <w:rPr>
                <w:noProof/>
                <w:webHidden/>
              </w:rPr>
              <w:tab/>
            </w:r>
            <w:r>
              <w:rPr>
                <w:noProof/>
                <w:webHidden/>
              </w:rPr>
              <w:fldChar w:fldCharType="begin"/>
            </w:r>
            <w:r>
              <w:rPr>
                <w:noProof/>
                <w:webHidden/>
              </w:rPr>
              <w:instrText xml:space="preserve"> PAGEREF _Toc123318669 \h </w:instrText>
            </w:r>
            <w:r>
              <w:rPr>
                <w:noProof/>
                <w:webHidden/>
              </w:rPr>
            </w:r>
            <w:r>
              <w:rPr>
                <w:noProof/>
                <w:webHidden/>
              </w:rPr>
              <w:fldChar w:fldCharType="separate"/>
            </w:r>
            <w:r w:rsidR="00D22299">
              <w:rPr>
                <w:noProof/>
                <w:webHidden/>
              </w:rPr>
              <w:t>49</w:t>
            </w:r>
            <w:r>
              <w:rPr>
                <w:noProof/>
                <w:webHidden/>
              </w:rPr>
              <w:fldChar w:fldCharType="end"/>
            </w:r>
          </w:hyperlink>
        </w:p>
        <w:p w14:paraId="759938C1" w14:textId="2993865E" w:rsidR="006B5F7E" w:rsidRDefault="006B5F7E">
          <w:pPr>
            <w:pStyle w:val="31"/>
            <w:tabs>
              <w:tab w:val="right" w:leader="dot" w:pos="8494"/>
            </w:tabs>
            <w:rPr>
              <w:rFonts w:asciiTheme="minorHAnsi" w:eastAsiaTheme="minorEastAsia" w:hAnsiTheme="minorHAnsi" w:cstheme="minorBidi"/>
              <w:noProof/>
              <w:kern w:val="2"/>
            </w:rPr>
          </w:pPr>
          <w:hyperlink w:anchor="_Toc123318670" w:history="1">
            <w:r w:rsidRPr="007A2E6E">
              <w:rPr>
                <w:rStyle w:val="af1"/>
                <w:noProof/>
              </w:rPr>
              <w:t>3.2.2</w:t>
            </w:r>
            <w:r w:rsidRPr="007A2E6E">
              <w:rPr>
                <w:rStyle w:val="af1"/>
                <w:rFonts w:hint="eastAsia"/>
                <w:noProof/>
              </w:rPr>
              <w:t xml:space="preserve"> </w:t>
            </w:r>
            <w:r w:rsidRPr="007A2E6E">
              <w:rPr>
                <w:rStyle w:val="af1"/>
                <w:rFonts w:hint="eastAsia"/>
                <w:noProof/>
              </w:rPr>
              <w:t>特徵純粹度排序</w:t>
            </w:r>
            <w:r>
              <w:rPr>
                <w:noProof/>
                <w:webHidden/>
              </w:rPr>
              <w:tab/>
            </w:r>
            <w:r>
              <w:rPr>
                <w:noProof/>
                <w:webHidden/>
              </w:rPr>
              <w:fldChar w:fldCharType="begin"/>
            </w:r>
            <w:r>
              <w:rPr>
                <w:noProof/>
                <w:webHidden/>
              </w:rPr>
              <w:instrText xml:space="preserve"> PAGEREF _Toc123318670 \h </w:instrText>
            </w:r>
            <w:r>
              <w:rPr>
                <w:noProof/>
                <w:webHidden/>
              </w:rPr>
            </w:r>
            <w:r>
              <w:rPr>
                <w:noProof/>
                <w:webHidden/>
              </w:rPr>
              <w:fldChar w:fldCharType="separate"/>
            </w:r>
            <w:r w:rsidR="00D22299">
              <w:rPr>
                <w:noProof/>
                <w:webHidden/>
              </w:rPr>
              <w:t>49</w:t>
            </w:r>
            <w:r>
              <w:rPr>
                <w:noProof/>
                <w:webHidden/>
              </w:rPr>
              <w:fldChar w:fldCharType="end"/>
            </w:r>
          </w:hyperlink>
        </w:p>
        <w:p w14:paraId="12232932" w14:textId="7A6EB924" w:rsidR="006B5F7E" w:rsidRDefault="006B5F7E">
          <w:pPr>
            <w:pStyle w:val="31"/>
            <w:tabs>
              <w:tab w:val="right" w:leader="dot" w:pos="8494"/>
            </w:tabs>
            <w:rPr>
              <w:rFonts w:asciiTheme="minorHAnsi" w:eastAsiaTheme="minorEastAsia" w:hAnsiTheme="minorHAnsi" w:cstheme="minorBidi"/>
              <w:noProof/>
              <w:kern w:val="2"/>
            </w:rPr>
          </w:pPr>
          <w:hyperlink w:anchor="_Toc123318671" w:history="1">
            <w:r w:rsidRPr="007A2E6E">
              <w:rPr>
                <w:rStyle w:val="af1"/>
                <w:noProof/>
              </w:rPr>
              <w:t>3.2.3</w:t>
            </w:r>
            <w:r w:rsidRPr="007A2E6E">
              <w:rPr>
                <w:rStyle w:val="af1"/>
                <w:rFonts w:hint="eastAsia"/>
                <w:noProof/>
              </w:rPr>
              <w:t xml:space="preserve"> </w:t>
            </w:r>
            <w:r w:rsidRPr="007A2E6E">
              <w:rPr>
                <w:rStyle w:val="af1"/>
                <w:rFonts w:hint="eastAsia"/>
                <w:noProof/>
              </w:rPr>
              <w:t>特徵重要度排序</w:t>
            </w:r>
            <w:r>
              <w:rPr>
                <w:noProof/>
                <w:webHidden/>
              </w:rPr>
              <w:tab/>
            </w:r>
            <w:r>
              <w:rPr>
                <w:noProof/>
                <w:webHidden/>
              </w:rPr>
              <w:fldChar w:fldCharType="begin"/>
            </w:r>
            <w:r>
              <w:rPr>
                <w:noProof/>
                <w:webHidden/>
              </w:rPr>
              <w:instrText xml:space="preserve"> PAGEREF _Toc123318671 \h </w:instrText>
            </w:r>
            <w:r>
              <w:rPr>
                <w:noProof/>
                <w:webHidden/>
              </w:rPr>
            </w:r>
            <w:r>
              <w:rPr>
                <w:noProof/>
                <w:webHidden/>
              </w:rPr>
              <w:fldChar w:fldCharType="separate"/>
            </w:r>
            <w:r w:rsidR="00D22299">
              <w:rPr>
                <w:noProof/>
                <w:webHidden/>
              </w:rPr>
              <w:t>50</w:t>
            </w:r>
            <w:r>
              <w:rPr>
                <w:noProof/>
                <w:webHidden/>
              </w:rPr>
              <w:fldChar w:fldCharType="end"/>
            </w:r>
          </w:hyperlink>
        </w:p>
        <w:p w14:paraId="69F017FC" w14:textId="12AD2974" w:rsidR="006B5F7E" w:rsidRDefault="006B5F7E">
          <w:pPr>
            <w:pStyle w:val="31"/>
            <w:tabs>
              <w:tab w:val="right" w:leader="dot" w:pos="8494"/>
            </w:tabs>
            <w:rPr>
              <w:rFonts w:asciiTheme="minorHAnsi" w:eastAsiaTheme="minorEastAsia" w:hAnsiTheme="minorHAnsi" w:cstheme="minorBidi"/>
              <w:noProof/>
              <w:kern w:val="2"/>
            </w:rPr>
          </w:pPr>
          <w:hyperlink w:anchor="_Toc123318672" w:history="1">
            <w:r w:rsidRPr="007A2E6E">
              <w:rPr>
                <w:rStyle w:val="af1"/>
                <w:noProof/>
              </w:rPr>
              <w:t>3.2.4</w:t>
            </w:r>
            <w:r w:rsidRPr="007A2E6E">
              <w:rPr>
                <w:rStyle w:val="af1"/>
                <w:rFonts w:hint="eastAsia"/>
                <w:noProof/>
              </w:rPr>
              <w:t xml:space="preserve"> </w:t>
            </w:r>
            <w:r w:rsidRPr="007A2E6E">
              <w:rPr>
                <w:rStyle w:val="af1"/>
                <w:rFonts w:hint="eastAsia"/>
                <w:noProof/>
              </w:rPr>
              <w:t>基因演算排序法</w:t>
            </w:r>
            <w:r>
              <w:rPr>
                <w:noProof/>
                <w:webHidden/>
              </w:rPr>
              <w:tab/>
            </w:r>
            <w:r>
              <w:rPr>
                <w:noProof/>
                <w:webHidden/>
              </w:rPr>
              <w:fldChar w:fldCharType="begin"/>
            </w:r>
            <w:r>
              <w:rPr>
                <w:noProof/>
                <w:webHidden/>
              </w:rPr>
              <w:instrText xml:space="preserve"> PAGEREF _Toc123318672 \h </w:instrText>
            </w:r>
            <w:r>
              <w:rPr>
                <w:noProof/>
                <w:webHidden/>
              </w:rPr>
            </w:r>
            <w:r>
              <w:rPr>
                <w:noProof/>
                <w:webHidden/>
              </w:rPr>
              <w:fldChar w:fldCharType="separate"/>
            </w:r>
            <w:r w:rsidR="00D22299">
              <w:rPr>
                <w:noProof/>
                <w:webHidden/>
              </w:rPr>
              <w:t>51</w:t>
            </w:r>
            <w:r>
              <w:rPr>
                <w:noProof/>
                <w:webHidden/>
              </w:rPr>
              <w:fldChar w:fldCharType="end"/>
            </w:r>
          </w:hyperlink>
        </w:p>
        <w:p w14:paraId="3AD520EC" w14:textId="07D149E3" w:rsidR="006B5F7E" w:rsidRDefault="006B5F7E">
          <w:pPr>
            <w:pStyle w:val="23"/>
            <w:tabs>
              <w:tab w:val="right" w:leader="dot" w:pos="8494"/>
            </w:tabs>
            <w:rPr>
              <w:rFonts w:asciiTheme="minorHAnsi" w:eastAsiaTheme="minorEastAsia" w:hAnsiTheme="minorHAnsi" w:cstheme="minorBidi"/>
              <w:noProof/>
              <w:kern w:val="2"/>
            </w:rPr>
          </w:pPr>
          <w:hyperlink w:anchor="_Toc123318673" w:history="1">
            <w:r w:rsidRPr="007A2E6E">
              <w:rPr>
                <w:rStyle w:val="af1"/>
                <w:noProof/>
              </w:rPr>
              <w:t>3.3</w:t>
            </w:r>
            <w:r w:rsidRPr="007A2E6E">
              <w:rPr>
                <w:rStyle w:val="af1"/>
                <w:rFonts w:hint="eastAsia"/>
                <w:noProof/>
              </w:rPr>
              <w:t xml:space="preserve"> </w:t>
            </w:r>
            <w:r w:rsidRPr="007A2E6E">
              <w:rPr>
                <w:rStyle w:val="af1"/>
                <w:rFonts w:hint="eastAsia"/>
                <w:noProof/>
              </w:rPr>
              <w:t>群組二進碼十進數編碼</w:t>
            </w:r>
            <w:r>
              <w:rPr>
                <w:noProof/>
                <w:webHidden/>
              </w:rPr>
              <w:tab/>
            </w:r>
            <w:r>
              <w:rPr>
                <w:noProof/>
                <w:webHidden/>
              </w:rPr>
              <w:fldChar w:fldCharType="begin"/>
            </w:r>
            <w:r>
              <w:rPr>
                <w:noProof/>
                <w:webHidden/>
              </w:rPr>
              <w:instrText xml:space="preserve"> PAGEREF _Toc123318673 \h </w:instrText>
            </w:r>
            <w:r>
              <w:rPr>
                <w:noProof/>
                <w:webHidden/>
              </w:rPr>
            </w:r>
            <w:r>
              <w:rPr>
                <w:noProof/>
                <w:webHidden/>
              </w:rPr>
              <w:fldChar w:fldCharType="separate"/>
            </w:r>
            <w:r w:rsidR="00D22299">
              <w:rPr>
                <w:noProof/>
                <w:webHidden/>
              </w:rPr>
              <w:t>53</w:t>
            </w:r>
            <w:r>
              <w:rPr>
                <w:noProof/>
                <w:webHidden/>
              </w:rPr>
              <w:fldChar w:fldCharType="end"/>
            </w:r>
          </w:hyperlink>
        </w:p>
        <w:p w14:paraId="1D5CD9AD" w14:textId="0A117E21" w:rsidR="006B5F7E" w:rsidRDefault="006B5F7E">
          <w:pPr>
            <w:pStyle w:val="31"/>
            <w:tabs>
              <w:tab w:val="right" w:leader="dot" w:pos="8494"/>
            </w:tabs>
            <w:rPr>
              <w:rFonts w:asciiTheme="minorHAnsi" w:eastAsiaTheme="minorEastAsia" w:hAnsiTheme="minorHAnsi" w:cstheme="minorBidi"/>
              <w:noProof/>
              <w:kern w:val="2"/>
            </w:rPr>
          </w:pPr>
          <w:hyperlink w:anchor="_Toc123318674" w:history="1">
            <w:r w:rsidRPr="007A2E6E">
              <w:rPr>
                <w:rStyle w:val="af1"/>
                <w:noProof/>
              </w:rPr>
              <w:t>3.3.1</w:t>
            </w:r>
            <w:r w:rsidRPr="007A2E6E">
              <w:rPr>
                <w:rStyle w:val="af1"/>
                <w:rFonts w:hint="eastAsia"/>
                <w:noProof/>
              </w:rPr>
              <w:t xml:space="preserve"> </w:t>
            </w:r>
            <w:r w:rsidRPr="007A2E6E">
              <w:rPr>
                <w:rStyle w:val="af1"/>
                <w:rFonts w:hint="eastAsia"/>
                <w:noProof/>
              </w:rPr>
              <w:t>二進位十位數編碼數值</w:t>
            </w:r>
            <w:r>
              <w:rPr>
                <w:noProof/>
                <w:webHidden/>
              </w:rPr>
              <w:tab/>
            </w:r>
            <w:r>
              <w:rPr>
                <w:noProof/>
                <w:webHidden/>
              </w:rPr>
              <w:fldChar w:fldCharType="begin"/>
            </w:r>
            <w:r>
              <w:rPr>
                <w:noProof/>
                <w:webHidden/>
              </w:rPr>
              <w:instrText xml:space="preserve"> PAGEREF _Toc123318674 \h </w:instrText>
            </w:r>
            <w:r>
              <w:rPr>
                <w:noProof/>
                <w:webHidden/>
              </w:rPr>
            </w:r>
            <w:r>
              <w:rPr>
                <w:noProof/>
                <w:webHidden/>
              </w:rPr>
              <w:fldChar w:fldCharType="separate"/>
            </w:r>
            <w:r w:rsidR="00D22299">
              <w:rPr>
                <w:noProof/>
                <w:webHidden/>
              </w:rPr>
              <w:t>53</w:t>
            </w:r>
            <w:r>
              <w:rPr>
                <w:noProof/>
                <w:webHidden/>
              </w:rPr>
              <w:fldChar w:fldCharType="end"/>
            </w:r>
          </w:hyperlink>
        </w:p>
        <w:p w14:paraId="0E177075" w14:textId="61BC48EC" w:rsidR="006B5F7E" w:rsidRDefault="006B5F7E">
          <w:pPr>
            <w:pStyle w:val="31"/>
            <w:tabs>
              <w:tab w:val="right" w:leader="dot" w:pos="8494"/>
            </w:tabs>
            <w:rPr>
              <w:rFonts w:asciiTheme="minorHAnsi" w:eastAsiaTheme="minorEastAsia" w:hAnsiTheme="minorHAnsi" w:cstheme="minorBidi"/>
              <w:noProof/>
              <w:kern w:val="2"/>
            </w:rPr>
          </w:pPr>
          <w:hyperlink w:anchor="_Toc123318675" w:history="1">
            <w:r w:rsidRPr="007A2E6E">
              <w:rPr>
                <w:rStyle w:val="af1"/>
                <w:noProof/>
              </w:rPr>
              <w:t>3.3.2</w:t>
            </w:r>
            <w:r w:rsidRPr="007A2E6E">
              <w:rPr>
                <w:rStyle w:val="af1"/>
                <w:rFonts w:hint="eastAsia"/>
                <w:noProof/>
              </w:rPr>
              <w:t xml:space="preserve"> </w:t>
            </w:r>
            <w:r w:rsidRPr="007A2E6E">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_Toc123318675 \h </w:instrText>
            </w:r>
            <w:r>
              <w:rPr>
                <w:noProof/>
                <w:webHidden/>
              </w:rPr>
            </w:r>
            <w:r>
              <w:rPr>
                <w:noProof/>
                <w:webHidden/>
              </w:rPr>
              <w:fldChar w:fldCharType="separate"/>
            </w:r>
            <w:r w:rsidR="00D22299">
              <w:rPr>
                <w:noProof/>
                <w:webHidden/>
              </w:rPr>
              <w:t>54</w:t>
            </w:r>
            <w:r>
              <w:rPr>
                <w:noProof/>
                <w:webHidden/>
              </w:rPr>
              <w:fldChar w:fldCharType="end"/>
            </w:r>
          </w:hyperlink>
        </w:p>
        <w:p w14:paraId="3441EB3B" w14:textId="1BC74551" w:rsidR="006B5F7E" w:rsidRDefault="006B5F7E">
          <w:pPr>
            <w:pStyle w:val="23"/>
            <w:tabs>
              <w:tab w:val="right" w:leader="dot" w:pos="8494"/>
            </w:tabs>
            <w:rPr>
              <w:rFonts w:asciiTheme="minorHAnsi" w:eastAsiaTheme="minorEastAsia" w:hAnsiTheme="minorHAnsi" w:cstheme="minorBidi"/>
              <w:noProof/>
              <w:kern w:val="2"/>
            </w:rPr>
          </w:pPr>
          <w:hyperlink w:anchor="_Toc123318676" w:history="1">
            <w:r w:rsidRPr="007A2E6E">
              <w:rPr>
                <w:rStyle w:val="af1"/>
                <w:noProof/>
              </w:rPr>
              <w:t>3.4</w:t>
            </w:r>
            <w:r w:rsidRPr="007A2E6E">
              <w:rPr>
                <w:rStyle w:val="af1"/>
                <w:rFonts w:hint="eastAsia"/>
                <w:noProof/>
              </w:rPr>
              <w:t xml:space="preserve"> </w:t>
            </w:r>
            <w:r w:rsidRPr="007A2E6E">
              <w:rPr>
                <w:rStyle w:val="af1"/>
                <w:rFonts w:hint="eastAsia"/>
                <w:noProof/>
              </w:rPr>
              <w:t>二元特徵降維技術</w:t>
            </w:r>
            <w:r>
              <w:rPr>
                <w:noProof/>
                <w:webHidden/>
              </w:rPr>
              <w:tab/>
            </w:r>
            <w:r>
              <w:rPr>
                <w:noProof/>
                <w:webHidden/>
              </w:rPr>
              <w:fldChar w:fldCharType="begin"/>
            </w:r>
            <w:r>
              <w:rPr>
                <w:noProof/>
                <w:webHidden/>
              </w:rPr>
              <w:instrText xml:space="preserve"> PAGEREF _Toc123318676 \h </w:instrText>
            </w:r>
            <w:r>
              <w:rPr>
                <w:noProof/>
                <w:webHidden/>
              </w:rPr>
            </w:r>
            <w:r>
              <w:rPr>
                <w:noProof/>
                <w:webHidden/>
              </w:rPr>
              <w:fldChar w:fldCharType="separate"/>
            </w:r>
            <w:r w:rsidR="00D22299">
              <w:rPr>
                <w:noProof/>
                <w:webHidden/>
              </w:rPr>
              <w:t>56</w:t>
            </w:r>
            <w:r>
              <w:rPr>
                <w:noProof/>
                <w:webHidden/>
              </w:rPr>
              <w:fldChar w:fldCharType="end"/>
            </w:r>
          </w:hyperlink>
        </w:p>
        <w:p w14:paraId="5FEA0F26" w14:textId="0BD81529" w:rsidR="006B5F7E" w:rsidRDefault="006B5F7E">
          <w:pPr>
            <w:pStyle w:val="11"/>
            <w:tabs>
              <w:tab w:val="right" w:leader="dot" w:pos="8494"/>
            </w:tabs>
            <w:rPr>
              <w:rFonts w:asciiTheme="minorHAnsi" w:eastAsiaTheme="minorEastAsia" w:hAnsiTheme="minorHAnsi" w:cstheme="minorBidi"/>
              <w:noProof/>
              <w:kern w:val="2"/>
            </w:rPr>
          </w:pPr>
          <w:hyperlink w:anchor="_Toc123318680" w:history="1">
            <w:r w:rsidRPr="007A2E6E">
              <w:rPr>
                <w:rStyle w:val="af1"/>
                <w:noProof/>
              </w:rPr>
              <w:t>4</w:t>
            </w:r>
            <w:r w:rsidRPr="007A2E6E">
              <w:rPr>
                <w:rStyle w:val="af1"/>
                <w:rFonts w:hint="eastAsia"/>
                <w:noProof/>
              </w:rPr>
              <w:t xml:space="preserve"> </w:t>
            </w:r>
            <w:r w:rsidRPr="007A2E6E">
              <w:rPr>
                <w:rStyle w:val="af1"/>
                <w:rFonts w:hint="eastAsia"/>
                <w:noProof/>
              </w:rPr>
              <w:t>第四章</w:t>
            </w:r>
            <w:r w:rsidRPr="007A2E6E">
              <w:rPr>
                <w:rStyle w:val="af1"/>
                <w:noProof/>
              </w:rPr>
              <w:t xml:space="preserve"> </w:t>
            </w:r>
            <w:r w:rsidRPr="007A2E6E">
              <w:rPr>
                <w:rStyle w:val="af1"/>
                <w:rFonts w:hint="eastAsia"/>
                <w:noProof/>
              </w:rPr>
              <w:t>案例研討</w:t>
            </w:r>
            <w:r>
              <w:rPr>
                <w:noProof/>
                <w:webHidden/>
              </w:rPr>
              <w:tab/>
            </w:r>
            <w:r>
              <w:rPr>
                <w:noProof/>
                <w:webHidden/>
              </w:rPr>
              <w:fldChar w:fldCharType="begin"/>
            </w:r>
            <w:r>
              <w:rPr>
                <w:noProof/>
                <w:webHidden/>
              </w:rPr>
              <w:instrText xml:space="preserve"> PAGEREF _Toc123318680 \h </w:instrText>
            </w:r>
            <w:r>
              <w:rPr>
                <w:noProof/>
                <w:webHidden/>
              </w:rPr>
            </w:r>
            <w:r>
              <w:rPr>
                <w:noProof/>
                <w:webHidden/>
              </w:rPr>
              <w:fldChar w:fldCharType="separate"/>
            </w:r>
            <w:r w:rsidR="00D22299">
              <w:rPr>
                <w:noProof/>
                <w:webHidden/>
              </w:rPr>
              <w:t>59</w:t>
            </w:r>
            <w:r>
              <w:rPr>
                <w:noProof/>
                <w:webHidden/>
              </w:rPr>
              <w:fldChar w:fldCharType="end"/>
            </w:r>
          </w:hyperlink>
        </w:p>
        <w:p w14:paraId="3154010B" w14:textId="3EEA63A1" w:rsidR="006B5F7E" w:rsidRDefault="006B5F7E">
          <w:pPr>
            <w:pStyle w:val="23"/>
            <w:tabs>
              <w:tab w:val="right" w:leader="dot" w:pos="8494"/>
            </w:tabs>
            <w:rPr>
              <w:rFonts w:asciiTheme="minorHAnsi" w:eastAsiaTheme="minorEastAsia" w:hAnsiTheme="minorHAnsi" w:cstheme="minorBidi"/>
              <w:noProof/>
              <w:kern w:val="2"/>
            </w:rPr>
          </w:pPr>
          <w:hyperlink w:anchor="_Toc123318681" w:history="1">
            <w:r w:rsidRPr="007A2E6E">
              <w:rPr>
                <w:rStyle w:val="af1"/>
                <w:noProof/>
              </w:rPr>
              <w:t>4.1</w:t>
            </w:r>
            <w:r w:rsidRPr="007A2E6E">
              <w:rPr>
                <w:rStyle w:val="af1"/>
                <w:rFonts w:hint="eastAsia"/>
                <w:noProof/>
              </w:rPr>
              <w:t xml:space="preserve"> </w:t>
            </w:r>
            <w:r w:rsidRPr="007A2E6E">
              <w:rPr>
                <w:rStyle w:val="af1"/>
                <w:rFonts w:hint="eastAsia"/>
                <w:noProof/>
              </w:rPr>
              <w:t>連續二元分類資料測試</w:t>
            </w:r>
            <w:r>
              <w:rPr>
                <w:noProof/>
                <w:webHidden/>
              </w:rPr>
              <w:tab/>
            </w:r>
            <w:r>
              <w:rPr>
                <w:noProof/>
                <w:webHidden/>
              </w:rPr>
              <w:fldChar w:fldCharType="begin"/>
            </w:r>
            <w:r>
              <w:rPr>
                <w:noProof/>
                <w:webHidden/>
              </w:rPr>
              <w:instrText xml:space="preserve"> PAGEREF _Toc123318681 \h </w:instrText>
            </w:r>
            <w:r>
              <w:rPr>
                <w:noProof/>
                <w:webHidden/>
              </w:rPr>
            </w:r>
            <w:r>
              <w:rPr>
                <w:noProof/>
                <w:webHidden/>
              </w:rPr>
              <w:fldChar w:fldCharType="separate"/>
            </w:r>
            <w:r w:rsidR="00D22299">
              <w:rPr>
                <w:noProof/>
                <w:webHidden/>
              </w:rPr>
              <w:t>60</w:t>
            </w:r>
            <w:r>
              <w:rPr>
                <w:noProof/>
                <w:webHidden/>
              </w:rPr>
              <w:fldChar w:fldCharType="end"/>
            </w:r>
          </w:hyperlink>
        </w:p>
        <w:p w14:paraId="7EB8CD79" w14:textId="418103AC" w:rsidR="006B5F7E" w:rsidRDefault="006B5F7E">
          <w:pPr>
            <w:pStyle w:val="31"/>
            <w:tabs>
              <w:tab w:val="right" w:leader="dot" w:pos="8494"/>
            </w:tabs>
            <w:rPr>
              <w:rFonts w:asciiTheme="minorHAnsi" w:eastAsiaTheme="minorEastAsia" w:hAnsiTheme="minorHAnsi" w:cstheme="minorBidi"/>
              <w:noProof/>
              <w:kern w:val="2"/>
            </w:rPr>
          </w:pPr>
          <w:hyperlink w:anchor="_Toc123318682" w:history="1">
            <w:r w:rsidRPr="007A2E6E">
              <w:rPr>
                <w:rStyle w:val="af1"/>
                <w:noProof/>
              </w:rPr>
              <w:t>4.1.1</w:t>
            </w:r>
            <w:r w:rsidRPr="007A2E6E">
              <w:rPr>
                <w:rStyle w:val="af1"/>
                <w:rFonts w:hint="eastAsia"/>
                <w:noProof/>
              </w:rPr>
              <w:t xml:space="preserve"> </w:t>
            </w:r>
            <w:r w:rsidRPr="007A2E6E">
              <w:rPr>
                <w:rStyle w:val="af1"/>
                <w:rFonts w:hint="eastAsia"/>
                <w:noProof/>
              </w:rPr>
              <w:t>資料集簡介與實驗架構</w:t>
            </w:r>
            <w:r>
              <w:rPr>
                <w:noProof/>
                <w:webHidden/>
              </w:rPr>
              <w:tab/>
            </w:r>
            <w:r>
              <w:rPr>
                <w:noProof/>
                <w:webHidden/>
              </w:rPr>
              <w:fldChar w:fldCharType="begin"/>
            </w:r>
            <w:r>
              <w:rPr>
                <w:noProof/>
                <w:webHidden/>
              </w:rPr>
              <w:instrText xml:space="preserve"> PAGEREF _Toc123318682 \h </w:instrText>
            </w:r>
            <w:r>
              <w:rPr>
                <w:noProof/>
                <w:webHidden/>
              </w:rPr>
            </w:r>
            <w:r>
              <w:rPr>
                <w:noProof/>
                <w:webHidden/>
              </w:rPr>
              <w:fldChar w:fldCharType="separate"/>
            </w:r>
            <w:r w:rsidR="00D22299">
              <w:rPr>
                <w:noProof/>
                <w:webHidden/>
              </w:rPr>
              <w:t>61</w:t>
            </w:r>
            <w:r>
              <w:rPr>
                <w:noProof/>
                <w:webHidden/>
              </w:rPr>
              <w:fldChar w:fldCharType="end"/>
            </w:r>
          </w:hyperlink>
        </w:p>
        <w:p w14:paraId="12AF89EE" w14:textId="1E807B89" w:rsidR="006B5F7E" w:rsidRDefault="006B5F7E">
          <w:pPr>
            <w:pStyle w:val="31"/>
            <w:tabs>
              <w:tab w:val="right" w:leader="dot" w:pos="8494"/>
            </w:tabs>
            <w:rPr>
              <w:rFonts w:asciiTheme="minorHAnsi" w:eastAsiaTheme="minorEastAsia" w:hAnsiTheme="minorHAnsi" w:cstheme="minorBidi"/>
              <w:noProof/>
              <w:kern w:val="2"/>
            </w:rPr>
          </w:pPr>
          <w:hyperlink w:anchor="_Toc123318683" w:history="1">
            <w:r w:rsidRPr="007A2E6E">
              <w:rPr>
                <w:rStyle w:val="af1"/>
                <w:noProof/>
              </w:rPr>
              <w:t>4.1.2</w:t>
            </w:r>
            <w:r w:rsidRPr="007A2E6E">
              <w:rPr>
                <w:rStyle w:val="af1"/>
                <w:rFonts w:hint="eastAsia"/>
                <w:noProof/>
              </w:rPr>
              <w:t xml:space="preserve"> </w:t>
            </w:r>
            <w:r w:rsidRPr="007A2E6E">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_Toc123318683 \h </w:instrText>
            </w:r>
            <w:r>
              <w:rPr>
                <w:noProof/>
                <w:webHidden/>
              </w:rPr>
            </w:r>
            <w:r>
              <w:rPr>
                <w:noProof/>
                <w:webHidden/>
              </w:rPr>
              <w:fldChar w:fldCharType="separate"/>
            </w:r>
            <w:r w:rsidR="00D22299">
              <w:rPr>
                <w:noProof/>
                <w:webHidden/>
              </w:rPr>
              <w:t>64</w:t>
            </w:r>
            <w:r>
              <w:rPr>
                <w:noProof/>
                <w:webHidden/>
              </w:rPr>
              <w:fldChar w:fldCharType="end"/>
            </w:r>
          </w:hyperlink>
        </w:p>
        <w:p w14:paraId="734B2362" w14:textId="771BCA3F" w:rsidR="006B5F7E" w:rsidRDefault="006B5F7E">
          <w:pPr>
            <w:pStyle w:val="31"/>
            <w:tabs>
              <w:tab w:val="right" w:leader="dot" w:pos="8494"/>
            </w:tabs>
            <w:rPr>
              <w:rFonts w:asciiTheme="minorHAnsi" w:eastAsiaTheme="minorEastAsia" w:hAnsiTheme="minorHAnsi" w:cstheme="minorBidi"/>
              <w:noProof/>
              <w:kern w:val="2"/>
            </w:rPr>
          </w:pPr>
          <w:hyperlink w:anchor="_Toc123318684" w:history="1">
            <w:r w:rsidRPr="007A2E6E">
              <w:rPr>
                <w:rStyle w:val="af1"/>
                <w:noProof/>
              </w:rPr>
              <w:t>4.1.3</w:t>
            </w:r>
            <w:r w:rsidRPr="007A2E6E">
              <w:rPr>
                <w:rStyle w:val="af1"/>
                <w:rFonts w:hint="eastAsia"/>
                <w:noProof/>
              </w:rPr>
              <w:t xml:space="preserve"> </w:t>
            </w:r>
            <w:r w:rsidRPr="007A2E6E">
              <w:rPr>
                <w:rStyle w:val="af1"/>
                <w:rFonts w:hint="eastAsia"/>
                <w:noProof/>
              </w:rPr>
              <w:t>分類結果評比與歸納</w:t>
            </w:r>
            <w:r>
              <w:rPr>
                <w:noProof/>
                <w:webHidden/>
              </w:rPr>
              <w:tab/>
            </w:r>
            <w:r>
              <w:rPr>
                <w:noProof/>
                <w:webHidden/>
              </w:rPr>
              <w:fldChar w:fldCharType="begin"/>
            </w:r>
            <w:r>
              <w:rPr>
                <w:noProof/>
                <w:webHidden/>
              </w:rPr>
              <w:instrText xml:space="preserve"> PAGEREF _Toc123318684 \h </w:instrText>
            </w:r>
            <w:r>
              <w:rPr>
                <w:noProof/>
                <w:webHidden/>
              </w:rPr>
            </w:r>
            <w:r>
              <w:rPr>
                <w:noProof/>
                <w:webHidden/>
              </w:rPr>
              <w:fldChar w:fldCharType="separate"/>
            </w:r>
            <w:r w:rsidR="00D22299">
              <w:rPr>
                <w:noProof/>
                <w:webHidden/>
              </w:rPr>
              <w:t>67</w:t>
            </w:r>
            <w:r>
              <w:rPr>
                <w:noProof/>
                <w:webHidden/>
              </w:rPr>
              <w:fldChar w:fldCharType="end"/>
            </w:r>
          </w:hyperlink>
        </w:p>
        <w:p w14:paraId="24996216" w14:textId="044D3DFD" w:rsidR="006B5F7E" w:rsidRDefault="006B5F7E">
          <w:pPr>
            <w:pStyle w:val="23"/>
            <w:tabs>
              <w:tab w:val="right" w:leader="dot" w:pos="8494"/>
            </w:tabs>
            <w:rPr>
              <w:rFonts w:asciiTheme="minorHAnsi" w:eastAsiaTheme="minorEastAsia" w:hAnsiTheme="minorHAnsi" w:cstheme="minorBidi"/>
              <w:noProof/>
              <w:kern w:val="2"/>
            </w:rPr>
          </w:pPr>
          <w:hyperlink w:anchor="_Toc123318685" w:history="1">
            <w:r w:rsidRPr="007A2E6E">
              <w:rPr>
                <w:rStyle w:val="af1"/>
                <w:noProof/>
              </w:rPr>
              <w:t>4.2 UCI</w:t>
            </w:r>
            <w:r w:rsidRPr="007A2E6E">
              <w:rPr>
                <w:rStyle w:val="af1"/>
                <w:rFonts w:hint="eastAsia"/>
                <w:noProof/>
              </w:rPr>
              <w:t>資料集</w:t>
            </w:r>
            <w:r>
              <w:rPr>
                <w:noProof/>
                <w:webHidden/>
              </w:rPr>
              <w:tab/>
            </w:r>
            <w:r>
              <w:rPr>
                <w:noProof/>
                <w:webHidden/>
              </w:rPr>
              <w:fldChar w:fldCharType="begin"/>
            </w:r>
            <w:r>
              <w:rPr>
                <w:noProof/>
                <w:webHidden/>
              </w:rPr>
              <w:instrText xml:space="preserve"> PAGEREF _Toc123318685 \h </w:instrText>
            </w:r>
            <w:r>
              <w:rPr>
                <w:noProof/>
                <w:webHidden/>
              </w:rPr>
            </w:r>
            <w:r>
              <w:rPr>
                <w:noProof/>
                <w:webHidden/>
              </w:rPr>
              <w:fldChar w:fldCharType="separate"/>
            </w:r>
            <w:r w:rsidR="00D22299">
              <w:rPr>
                <w:noProof/>
                <w:webHidden/>
              </w:rPr>
              <w:t>69</w:t>
            </w:r>
            <w:r>
              <w:rPr>
                <w:noProof/>
                <w:webHidden/>
              </w:rPr>
              <w:fldChar w:fldCharType="end"/>
            </w:r>
          </w:hyperlink>
        </w:p>
        <w:p w14:paraId="2B54A6A8" w14:textId="68A30DB5" w:rsidR="006B5F7E" w:rsidRDefault="006B5F7E">
          <w:pPr>
            <w:pStyle w:val="31"/>
            <w:tabs>
              <w:tab w:val="right" w:leader="dot" w:pos="8494"/>
            </w:tabs>
            <w:rPr>
              <w:rFonts w:asciiTheme="minorHAnsi" w:eastAsiaTheme="minorEastAsia" w:hAnsiTheme="minorHAnsi" w:cstheme="minorBidi"/>
              <w:noProof/>
              <w:kern w:val="2"/>
            </w:rPr>
          </w:pPr>
          <w:hyperlink w:anchor="_Toc123318686" w:history="1">
            <w:r w:rsidRPr="007A2E6E">
              <w:rPr>
                <w:rStyle w:val="af1"/>
                <w:noProof/>
              </w:rPr>
              <w:t>4.2.1</w:t>
            </w:r>
            <w:r w:rsidRPr="007A2E6E">
              <w:rPr>
                <w:rStyle w:val="af1"/>
                <w:rFonts w:hint="eastAsia"/>
                <w:noProof/>
              </w:rPr>
              <w:t xml:space="preserve"> </w:t>
            </w:r>
            <w:r w:rsidRPr="007A2E6E">
              <w:rPr>
                <w:rStyle w:val="af1"/>
                <w:rFonts w:hint="eastAsia"/>
                <w:noProof/>
              </w:rPr>
              <w:t>資料集簡介與實驗架構</w:t>
            </w:r>
            <w:r>
              <w:rPr>
                <w:noProof/>
                <w:webHidden/>
              </w:rPr>
              <w:tab/>
            </w:r>
            <w:r>
              <w:rPr>
                <w:noProof/>
                <w:webHidden/>
              </w:rPr>
              <w:fldChar w:fldCharType="begin"/>
            </w:r>
            <w:r>
              <w:rPr>
                <w:noProof/>
                <w:webHidden/>
              </w:rPr>
              <w:instrText xml:space="preserve"> PAGEREF _Toc123318686 \h </w:instrText>
            </w:r>
            <w:r>
              <w:rPr>
                <w:noProof/>
                <w:webHidden/>
              </w:rPr>
            </w:r>
            <w:r>
              <w:rPr>
                <w:noProof/>
                <w:webHidden/>
              </w:rPr>
              <w:fldChar w:fldCharType="separate"/>
            </w:r>
            <w:r w:rsidR="00D22299">
              <w:rPr>
                <w:noProof/>
                <w:webHidden/>
              </w:rPr>
              <w:t>69</w:t>
            </w:r>
            <w:r>
              <w:rPr>
                <w:noProof/>
                <w:webHidden/>
              </w:rPr>
              <w:fldChar w:fldCharType="end"/>
            </w:r>
          </w:hyperlink>
        </w:p>
        <w:p w14:paraId="698A4B81" w14:textId="2518FD87" w:rsidR="006B5F7E" w:rsidRDefault="006B5F7E">
          <w:pPr>
            <w:pStyle w:val="31"/>
            <w:tabs>
              <w:tab w:val="right" w:leader="dot" w:pos="8494"/>
            </w:tabs>
            <w:rPr>
              <w:rFonts w:asciiTheme="minorHAnsi" w:eastAsiaTheme="minorEastAsia" w:hAnsiTheme="minorHAnsi" w:cstheme="minorBidi"/>
              <w:noProof/>
              <w:kern w:val="2"/>
            </w:rPr>
          </w:pPr>
          <w:hyperlink w:anchor="_Toc123318687" w:history="1">
            <w:r w:rsidRPr="007A2E6E">
              <w:rPr>
                <w:rStyle w:val="af1"/>
                <w:noProof/>
              </w:rPr>
              <w:t>4.2.2</w:t>
            </w:r>
            <w:r w:rsidRPr="007A2E6E">
              <w:rPr>
                <w:rStyle w:val="af1"/>
                <w:rFonts w:hint="eastAsia"/>
                <w:noProof/>
              </w:rPr>
              <w:t xml:space="preserve"> </w:t>
            </w:r>
            <w:r w:rsidRPr="007A2E6E">
              <w:rPr>
                <w:rStyle w:val="af1"/>
                <w:rFonts w:hint="eastAsia"/>
                <w:noProof/>
              </w:rPr>
              <w:t>分類結果評比與歸納</w:t>
            </w:r>
            <w:r>
              <w:rPr>
                <w:noProof/>
                <w:webHidden/>
              </w:rPr>
              <w:tab/>
            </w:r>
            <w:r>
              <w:rPr>
                <w:noProof/>
                <w:webHidden/>
              </w:rPr>
              <w:fldChar w:fldCharType="begin"/>
            </w:r>
            <w:r>
              <w:rPr>
                <w:noProof/>
                <w:webHidden/>
              </w:rPr>
              <w:instrText xml:space="preserve"> PAGEREF _Toc123318687 \h </w:instrText>
            </w:r>
            <w:r>
              <w:rPr>
                <w:noProof/>
                <w:webHidden/>
              </w:rPr>
            </w:r>
            <w:r>
              <w:rPr>
                <w:noProof/>
                <w:webHidden/>
              </w:rPr>
              <w:fldChar w:fldCharType="separate"/>
            </w:r>
            <w:r w:rsidR="00D22299">
              <w:rPr>
                <w:noProof/>
                <w:webHidden/>
              </w:rPr>
              <w:t>71</w:t>
            </w:r>
            <w:r>
              <w:rPr>
                <w:noProof/>
                <w:webHidden/>
              </w:rPr>
              <w:fldChar w:fldCharType="end"/>
            </w:r>
          </w:hyperlink>
        </w:p>
        <w:p w14:paraId="797F70D9" w14:textId="318D8713" w:rsidR="006B5F7E" w:rsidRDefault="006B5F7E">
          <w:pPr>
            <w:pStyle w:val="23"/>
            <w:tabs>
              <w:tab w:val="right" w:leader="dot" w:pos="8494"/>
            </w:tabs>
            <w:rPr>
              <w:rFonts w:asciiTheme="minorHAnsi" w:eastAsiaTheme="minorEastAsia" w:hAnsiTheme="minorHAnsi" w:cstheme="minorBidi"/>
              <w:noProof/>
              <w:kern w:val="2"/>
            </w:rPr>
          </w:pPr>
          <w:hyperlink w:anchor="_Toc123318688" w:history="1">
            <w:r w:rsidRPr="007A2E6E">
              <w:rPr>
                <w:rStyle w:val="af1"/>
                <w:noProof/>
              </w:rPr>
              <w:t>4.3 Kaggle</w:t>
            </w:r>
            <w:r w:rsidRPr="007A2E6E">
              <w:rPr>
                <w:rStyle w:val="af1"/>
                <w:rFonts w:hint="eastAsia"/>
                <w:noProof/>
              </w:rPr>
              <w:t>資料集</w:t>
            </w:r>
            <w:r>
              <w:rPr>
                <w:noProof/>
                <w:webHidden/>
              </w:rPr>
              <w:tab/>
            </w:r>
            <w:r>
              <w:rPr>
                <w:noProof/>
                <w:webHidden/>
              </w:rPr>
              <w:fldChar w:fldCharType="begin"/>
            </w:r>
            <w:r>
              <w:rPr>
                <w:noProof/>
                <w:webHidden/>
              </w:rPr>
              <w:instrText xml:space="preserve"> PAGEREF _Toc123318688 \h </w:instrText>
            </w:r>
            <w:r>
              <w:rPr>
                <w:noProof/>
                <w:webHidden/>
              </w:rPr>
            </w:r>
            <w:r>
              <w:rPr>
                <w:noProof/>
                <w:webHidden/>
              </w:rPr>
              <w:fldChar w:fldCharType="separate"/>
            </w:r>
            <w:r w:rsidR="00D22299">
              <w:rPr>
                <w:noProof/>
                <w:webHidden/>
              </w:rPr>
              <w:t>72</w:t>
            </w:r>
            <w:r>
              <w:rPr>
                <w:noProof/>
                <w:webHidden/>
              </w:rPr>
              <w:fldChar w:fldCharType="end"/>
            </w:r>
          </w:hyperlink>
        </w:p>
        <w:p w14:paraId="29191EA2" w14:textId="5EE2986C" w:rsidR="006B5F7E" w:rsidRDefault="006B5F7E">
          <w:pPr>
            <w:pStyle w:val="31"/>
            <w:tabs>
              <w:tab w:val="right" w:leader="dot" w:pos="8494"/>
            </w:tabs>
            <w:rPr>
              <w:rFonts w:asciiTheme="minorHAnsi" w:eastAsiaTheme="minorEastAsia" w:hAnsiTheme="minorHAnsi" w:cstheme="minorBidi"/>
              <w:noProof/>
              <w:kern w:val="2"/>
            </w:rPr>
          </w:pPr>
          <w:hyperlink w:anchor="_Toc123318689" w:history="1">
            <w:r w:rsidRPr="007A2E6E">
              <w:rPr>
                <w:rStyle w:val="af1"/>
                <w:noProof/>
              </w:rPr>
              <w:t>4.3.1</w:t>
            </w:r>
            <w:r w:rsidRPr="007A2E6E">
              <w:rPr>
                <w:rStyle w:val="af1"/>
                <w:rFonts w:hint="eastAsia"/>
                <w:noProof/>
              </w:rPr>
              <w:t xml:space="preserve"> </w:t>
            </w:r>
            <w:r w:rsidRPr="007A2E6E">
              <w:rPr>
                <w:rStyle w:val="af1"/>
                <w:rFonts w:hint="eastAsia"/>
                <w:noProof/>
              </w:rPr>
              <w:t>資料集簡介與實驗架構</w:t>
            </w:r>
            <w:r>
              <w:rPr>
                <w:noProof/>
                <w:webHidden/>
              </w:rPr>
              <w:tab/>
            </w:r>
            <w:r>
              <w:rPr>
                <w:noProof/>
                <w:webHidden/>
              </w:rPr>
              <w:fldChar w:fldCharType="begin"/>
            </w:r>
            <w:r>
              <w:rPr>
                <w:noProof/>
                <w:webHidden/>
              </w:rPr>
              <w:instrText xml:space="preserve"> PAGEREF _Toc123318689 \h </w:instrText>
            </w:r>
            <w:r>
              <w:rPr>
                <w:noProof/>
                <w:webHidden/>
              </w:rPr>
            </w:r>
            <w:r>
              <w:rPr>
                <w:noProof/>
                <w:webHidden/>
              </w:rPr>
              <w:fldChar w:fldCharType="separate"/>
            </w:r>
            <w:r w:rsidR="00D22299">
              <w:rPr>
                <w:noProof/>
                <w:webHidden/>
              </w:rPr>
              <w:t>72</w:t>
            </w:r>
            <w:r>
              <w:rPr>
                <w:noProof/>
                <w:webHidden/>
              </w:rPr>
              <w:fldChar w:fldCharType="end"/>
            </w:r>
          </w:hyperlink>
        </w:p>
        <w:p w14:paraId="43B8F29C" w14:textId="78ED66B9" w:rsidR="006B5F7E" w:rsidRDefault="006B5F7E">
          <w:pPr>
            <w:pStyle w:val="31"/>
            <w:tabs>
              <w:tab w:val="right" w:leader="dot" w:pos="8494"/>
            </w:tabs>
            <w:rPr>
              <w:rFonts w:asciiTheme="minorHAnsi" w:eastAsiaTheme="minorEastAsia" w:hAnsiTheme="minorHAnsi" w:cstheme="minorBidi"/>
              <w:noProof/>
              <w:kern w:val="2"/>
            </w:rPr>
          </w:pPr>
          <w:hyperlink w:anchor="_Toc123318690" w:history="1">
            <w:r w:rsidRPr="007A2E6E">
              <w:rPr>
                <w:rStyle w:val="af1"/>
                <w:noProof/>
              </w:rPr>
              <w:t>4.3.2</w:t>
            </w:r>
            <w:r w:rsidRPr="007A2E6E">
              <w:rPr>
                <w:rStyle w:val="af1"/>
                <w:rFonts w:hint="eastAsia"/>
                <w:noProof/>
              </w:rPr>
              <w:t xml:space="preserve"> </w:t>
            </w:r>
            <w:r w:rsidRPr="007A2E6E">
              <w:rPr>
                <w:rStyle w:val="af1"/>
                <w:rFonts w:hint="eastAsia"/>
                <w:noProof/>
              </w:rPr>
              <w:t>分類結果評比與歸納</w:t>
            </w:r>
            <w:r>
              <w:rPr>
                <w:noProof/>
                <w:webHidden/>
              </w:rPr>
              <w:tab/>
            </w:r>
            <w:r>
              <w:rPr>
                <w:noProof/>
                <w:webHidden/>
              </w:rPr>
              <w:fldChar w:fldCharType="begin"/>
            </w:r>
            <w:r>
              <w:rPr>
                <w:noProof/>
                <w:webHidden/>
              </w:rPr>
              <w:instrText xml:space="preserve"> PAGEREF _Toc123318690 \h </w:instrText>
            </w:r>
            <w:r>
              <w:rPr>
                <w:noProof/>
                <w:webHidden/>
              </w:rPr>
            </w:r>
            <w:r>
              <w:rPr>
                <w:noProof/>
                <w:webHidden/>
              </w:rPr>
              <w:fldChar w:fldCharType="separate"/>
            </w:r>
            <w:r w:rsidR="00D22299">
              <w:rPr>
                <w:noProof/>
                <w:webHidden/>
              </w:rPr>
              <w:t>74</w:t>
            </w:r>
            <w:r>
              <w:rPr>
                <w:noProof/>
                <w:webHidden/>
              </w:rPr>
              <w:fldChar w:fldCharType="end"/>
            </w:r>
          </w:hyperlink>
        </w:p>
        <w:p w14:paraId="294028A2" w14:textId="535BEC8C" w:rsidR="006B5F7E" w:rsidRDefault="006B5F7E">
          <w:pPr>
            <w:pStyle w:val="23"/>
            <w:tabs>
              <w:tab w:val="right" w:leader="dot" w:pos="8494"/>
            </w:tabs>
            <w:rPr>
              <w:rFonts w:asciiTheme="minorHAnsi" w:eastAsiaTheme="minorEastAsia" w:hAnsiTheme="minorHAnsi" w:cstheme="minorBidi"/>
              <w:noProof/>
              <w:kern w:val="2"/>
            </w:rPr>
          </w:pPr>
          <w:hyperlink w:anchor="_Toc123318691" w:history="1">
            <w:r w:rsidRPr="007A2E6E">
              <w:rPr>
                <w:rStyle w:val="af1"/>
                <w:noProof/>
              </w:rPr>
              <w:t>4.4</w:t>
            </w:r>
            <w:r w:rsidRPr="007A2E6E">
              <w:rPr>
                <w:rStyle w:val="af1"/>
                <w:rFonts w:hint="eastAsia"/>
                <w:noProof/>
              </w:rPr>
              <w:t xml:space="preserve"> </w:t>
            </w:r>
            <w:r w:rsidRPr="007A2E6E">
              <w:rPr>
                <w:rStyle w:val="af1"/>
                <w:rFonts w:hint="eastAsia"/>
                <w:noProof/>
              </w:rPr>
              <w:t>以階層分群法還原群組資訊</w:t>
            </w:r>
            <w:r>
              <w:rPr>
                <w:noProof/>
                <w:webHidden/>
              </w:rPr>
              <w:tab/>
            </w:r>
            <w:r>
              <w:rPr>
                <w:noProof/>
                <w:webHidden/>
              </w:rPr>
              <w:fldChar w:fldCharType="begin"/>
            </w:r>
            <w:r>
              <w:rPr>
                <w:noProof/>
                <w:webHidden/>
              </w:rPr>
              <w:instrText xml:space="preserve"> PAGEREF _Toc123318691 \h </w:instrText>
            </w:r>
            <w:r>
              <w:rPr>
                <w:noProof/>
                <w:webHidden/>
              </w:rPr>
            </w:r>
            <w:r>
              <w:rPr>
                <w:noProof/>
                <w:webHidden/>
              </w:rPr>
              <w:fldChar w:fldCharType="separate"/>
            </w:r>
            <w:r w:rsidR="00D22299">
              <w:rPr>
                <w:noProof/>
                <w:webHidden/>
              </w:rPr>
              <w:t>76</w:t>
            </w:r>
            <w:r>
              <w:rPr>
                <w:noProof/>
                <w:webHidden/>
              </w:rPr>
              <w:fldChar w:fldCharType="end"/>
            </w:r>
          </w:hyperlink>
        </w:p>
        <w:p w14:paraId="1D63A027" w14:textId="632EF3B8" w:rsidR="006B5F7E" w:rsidRDefault="006B5F7E">
          <w:pPr>
            <w:pStyle w:val="11"/>
            <w:tabs>
              <w:tab w:val="right" w:leader="dot" w:pos="8494"/>
            </w:tabs>
            <w:rPr>
              <w:rFonts w:asciiTheme="minorHAnsi" w:eastAsiaTheme="minorEastAsia" w:hAnsiTheme="minorHAnsi" w:cstheme="minorBidi"/>
              <w:noProof/>
              <w:kern w:val="2"/>
            </w:rPr>
          </w:pPr>
          <w:hyperlink w:anchor="_Toc123318692" w:history="1">
            <w:r w:rsidRPr="007A2E6E">
              <w:rPr>
                <w:rStyle w:val="af1"/>
                <w:noProof/>
              </w:rPr>
              <w:t>5</w:t>
            </w:r>
            <w:r w:rsidRPr="007A2E6E">
              <w:rPr>
                <w:rStyle w:val="af1"/>
                <w:rFonts w:hint="eastAsia"/>
                <w:noProof/>
              </w:rPr>
              <w:t xml:space="preserve"> </w:t>
            </w:r>
            <w:r w:rsidRPr="007A2E6E">
              <w:rPr>
                <w:rStyle w:val="af1"/>
                <w:rFonts w:hint="eastAsia"/>
                <w:noProof/>
              </w:rPr>
              <w:t>第五章</w:t>
            </w:r>
            <w:r w:rsidRPr="007A2E6E">
              <w:rPr>
                <w:rStyle w:val="af1"/>
                <w:noProof/>
              </w:rPr>
              <w:t xml:space="preserve"> </w:t>
            </w:r>
            <w:r w:rsidRPr="007A2E6E">
              <w:rPr>
                <w:rStyle w:val="af1"/>
                <w:rFonts w:hint="eastAsia"/>
                <w:noProof/>
              </w:rPr>
              <w:t>結論與建議</w:t>
            </w:r>
            <w:r>
              <w:rPr>
                <w:noProof/>
                <w:webHidden/>
              </w:rPr>
              <w:tab/>
            </w:r>
            <w:r>
              <w:rPr>
                <w:noProof/>
                <w:webHidden/>
              </w:rPr>
              <w:fldChar w:fldCharType="begin"/>
            </w:r>
            <w:r>
              <w:rPr>
                <w:noProof/>
                <w:webHidden/>
              </w:rPr>
              <w:instrText xml:space="preserve"> PAGEREF _Toc123318692 \h </w:instrText>
            </w:r>
            <w:r>
              <w:rPr>
                <w:noProof/>
                <w:webHidden/>
              </w:rPr>
            </w:r>
            <w:r>
              <w:rPr>
                <w:noProof/>
                <w:webHidden/>
              </w:rPr>
              <w:fldChar w:fldCharType="separate"/>
            </w:r>
            <w:r w:rsidR="00D22299">
              <w:rPr>
                <w:noProof/>
                <w:webHidden/>
              </w:rPr>
              <w:t>78</w:t>
            </w:r>
            <w:r>
              <w:rPr>
                <w:noProof/>
                <w:webHidden/>
              </w:rPr>
              <w:fldChar w:fldCharType="end"/>
            </w:r>
          </w:hyperlink>
        </w:p>
        <w:p w14:paraId="1203AEB8" w14:textId="528ECACD" w:rsidR="006B5F7E" w:rsidRDefault="006B5F7E">
          <w:pPr>
            <w:pStyle w:val="23"/>
            <w:tabs>
              <w:tab w:val="right" w:leader="dot" w:pos="8494"/>
            </w:tabs>
            <w:rPr>
              <w:rFonts w:asciiTheme="minorHAnsi" w:eastAsiaTheme="minorEastAsia" w:hAnsiTheme="minorHAnsi" w:cstheme="minorBidi"/>
              <w:noProof/>
              <w:kern w:val="2"/>
            </w:rPr>
          </w:pPr>
          <w:hyperlink w:anchor="_Toc123318693" w:history="1">
            <w:r w:rsidRPr="007A2E6E">
              <w:rPr>
                <w:rStyle w:val="af1"/>
                <w:noProof/>
              </w:rPr>
              <w:t>5.1</w:t>
            </w:r>
            <w:r w:rsidRPr="007A2E6E">
              <w:rPr>
                <w:rStyle w:val="af1"/>
                <w:rFonts w:hint="eastAsia"/>
                <w:noProof/>
              </w:rPr>
              <w:t xml:space="preserve"> </w:t>
            </w:r>
            <w:r w:rsidRPr="007A2E6E">
              <w:rPr>
                <w:rStyle w:val="af1"/>
                <w:rFonts w:hint="eastAsia"/>
                <w:noProof/>
              </w:rPr>
              <w:t>研究成果</w:t>
            </w:r>
            <w:r>
              <w:rPr>
                <w:noProof/>
                <w:webHidden/>
              </w:rPr>
              <w:tab/>
            </w:r>
            <w:r>
              <w:rPr>
                <w:noProof/>
                <w:webHidden/>
              </w:rPr>
              <w:fldChar w:fldCharType="begin"/>
            </w:r>
            <w:r>
              <w:rPr>
                <w:noProof/>
                <w:webHidden/>
              </w:rPr>
              <w:instrText xml:space="preserve"> PAGEREF _Toc123318693 \h </w:instrText>
            </w:r>
            <w:r>
              <w:rPr>
                <w:noProof/>
                <w:webHidden/>
              </w:rPr>
            </w:r>
            <w:r>
              <w:rPr>
                <w:noProof/>
                <w:webHidden/>
              </w:rPr>
              <w:fldChar w:fldCharType="separate"/>
            </w:r>
            <w:r w:rsidR="00D22299">
              <w:rPr>
                <w:noProof/>
                <w:webHidden/>
              </w:rPr>
              <w:t>78</w:t>
            </w:r>
            <w:r>
              <w:rPr>
                <w:noProof/>
                <w:webHidden/>
              </w:rPr>
              <w:fldChar w:fldCharType="end"/>
            </w:r>
          </w:hyperlink>
        </w:p>
        <w:p w14:paraId="32528550" w14:textId="662203DC" w:rsidR="006B5F7E" w:rsidRDefault="006B5F7E">
          <w:pPr>
            <w:pStyle w:val="23"/>
            <w:tabs>
              <w:tab w:val="right" w:leader="dot" w:pos="8494"/>
            </w:tabs>
            <w:rPr>
              <w:rFonts w:asciiTheme="minorHAnsi" w:eastAsiaTheme="minorEastAsia" w:hAnsiTheme="minorHAnsi" w:cstheme="minorBidi"/>
              <w:noProof/>
              <w:kern w:val="2"/>
            </w:rPr>
          </w:pPr>
          <w:hyperlink w:anchor="_Toc123318694" w:history="1">
            <w:r w:rsidRPr="007A2E6E">
              <w:rPr>
                <w:rStyle w:val="af1"/>
                <w:noProof/>
              </w:rPr>
              <w:t>5.2</w:t>
            </w:r>
            <w:r w:rsidRPr="007A2E6E">
              <w:rPr>
                <w:rStyle w:val="af1"/>
                <w:rFonts w:hint="eastAsia"/>
                <w:noProof/>
              </w:rPr>
              <w:t xml:space="preserve"> </w:t>
            </w:r>
            <w:r w:rsidRPr="007A2E6E">
              <w:rPr>
                <w:rStyle w:val="af1"/>
                <w:rFonts w:hint="eastAsia"/>
                <w:noProof/>
              </w:rPr>
              <w:t>未來研究方向</w:t>
            </w:r>
            <w:r>
              <w:rPr>
                <w:noProof/>
                <w:webHidden/>
              </w:rPr>
              <w:tab/>
            </w:r>
            <w:r>
              <w:rPr>
                <w:noProof/>
                <w:webHidden/>
              </w:rPr>
              <w:fldChar w:fldCharType="begin"/>
            </w:r>
            <w:r>
              <w:rPr>
                <w:noProof/>
                <w:webHidden/>
              </w:rPr>
              <w:instrText xml:space="preserve"> PAGEREF _Toc123318694 \h </w:instrText>
            </w:r>
            <w:r>
              <w:rPr>
                <w:noProof/>
                <w:webHidden/>
              </w:rPr>
            </w:r>
            <w:r>
              <w:rPr>
                <w:noProof/>
                <w:webHidden/>
              </w:rPr>
              <w:fldChar w:fldCharType="separate"/>
            </w:r>
            <w:r w:rsidR="00D22299">
              <w:rPr>
                <w:noProof/>
                <w:webHidden/>
              </w:rPr>
              <w:t>80</w:t>
            </w:r>
            <w:r>
              <w:rPr>
                <w:noProof/>
                <w:webHidden/>
              </w:rPr>
              <w:fldChar w:fldCharType="end"/>
            </w:r>
          </w:hyperlink>
        </w:p>
        <w:p w14:paraId="22D117F2" w14:textId="5566887B" w:rsidR="006B5F7E" w:rsidRDefault="006B5F7E">
          <w:pPr>
            <w:pStyle w:val="11"/>
            <w:tabs>
              <w:tab w:val="right" w:leader="dot" w:pos="8494"/>
            </w:tabs>
            <w:rPr>
              <w:rFonts w:asciiTheme="minorHAnsi" w:eastAsiaTheme="minorEastAsia" w:hAnsiTheme="minorHAnsi" w:cstheme="minorBidi"/>
              <w:noProof/>
              <w:kern w:val="2"/>
            </w:rPr>
          </w:pPr>
          <w:hyperlink w:anchor="_Toc123318695" w:history="1">
            <w:r w:rsidRPr="007A2E6E">
              <w:rPr>
                <w:rStyle w:val="af1"/>
                <w:rFonts w:hint="eastAsia"/>
                <w:noProof/>
              </w:rPr>
              <w:t>參考文獻列表</w:t>
            </w:r>
            <w:r>
              <w:rPr>
                <w:noProof/>
                <w:webHidden/>
              </w:rPr>
              <w:tab/>
            </w:r>
            <w:r>
              <w:rPr>
                <w:noProof/>
                <w:webHidden/>
              </w:rPr>
              <w:fldChar w:fldCharType="begin"/>
            </w:r>
            <w:r>
              <w:rPr>
                <w:noProof/>
                <w:webHidden/>
              </w:rPr>
              <w:instrText xml:space="preserve"> PAGEREF _Toc123318695 \h </w:instrText>
            </w:r>
            <w:r>
              <w:rPr>
                <w:noProof/>
                <w:webHidden/>
              </w:rPr>
            </w:r>
            <w:r>
              <w:rPr>
                <w:noProof/>
                <w:webHidden/>
              </w:rPr>
              <w:fldChar w:fldCharType="separate"/>
            </w:r>
            <w:r w:rsidR="00D22299">
              <w:rPr>
                <w:noProof/>
                <w:webHidden/>
              </w:rPr>
              <w:t>82</w:t>
            </w:r>
            <w:r>
              <w:rPr>
                <w:noProof/>
                <w:webHidden/>
              </w:rPr>
              <w:fldChar w:fldCharType="end"/>
            </w:r>
          </w:hyperlink>
        </w:p>
        <w:p w14:paraId="4A905623" w14:textId="5286F14F" w:rsidR="006B5F7E" w:rsidRDefault="006B5F7E">
          <w:pPr>
            <w:pStyle w:val="11"/>
            <w:tabs>
              <w:tab w:val="right" w:leader="dot" w:pos="8494"/>
            </w:tabs>
            <w:rPr>
              <w:rFonts w:asciiTheme="minorHAnsi" w:eastAsiaTheme="minorEastAsia" w:hAnsiTheme="minorHAnsi" w:cstheme="minorBidi"/>
              <w:noProof/>
              <w:kern w:val="2"/>
            </w:rPr>
          </w:pPr>
          <w:hyperlink w:anchor="_Toc123318696" w:history="1">
            <w:r w:rsidRPr="007A2E6E">
              <w:rPr>
                <w:rStyle w:val="af1"/>
                <w:rFonts w:hint="eastAsia"/>
                <w:noProof/>
              </w:rPr>
              <w:t>附錄</w:t>
            </w:r>
            <w:r w:rsidRPr="007A2E6E">
              <w:rPr>
                <w:rStyle w:val="af1"/>
                <w:noProof/>
              </w:rPr>
              <w:t xml:space="preserve"> A</w:t>
            </w:r>
            <w:r>
              <w:rPr>
                <w:noProof/>
                <w:webHidden/>
              </w:rPr>
              <w:tab/>
            </w:r>
            <w:r>
              <w:rPr>
                <w:noProof/>
                <w:webHidden/>
              </w:rPr>
              <w:fldChar w:fldCharType="begin"/>
            </w:r>
            <w:r>
              <w:rPr>
                <w:noProof/>
                <w:webHidden/>
              </w:rPr>
              <w:instrText xml:space="preserve"> PAGEREF _Toc123318696 \h </w:instrText>
            </w:r>
            <w:r>
              <w:rPr>
                <w:noProof/>
                <w:webHidden/>
              </w:rPr>
            </w:r>
            <w:r>
              <w:rPr>
                <w:noProof/>
                <w:webHidden/>
              </w:rPr>
              <w:fldChar w:fldCharType="separate"/>
            </w:r>
            <w:r w:rsidR="00D22299">
              <w:rPr>
                <w:noProof/>
                <w:webHidden/>
              </w:rPr>
              <w:t>1</w:t>
            </w:r>
            <w:r>
              <w:rPr>
                <w:noProof/>
                <w:webHidden/>
              </w:rPr>
              <w:fldChar w:fldCharType="end"/>
            </w:r>
          </w:hyperlink>
        </w:p>
        <w:p w14:paraId="3FB2236C" w14:textId="27FC9E0D"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00D27F9E" w:rsidR="00486926" w:rsidRDefault="00486926" w:rsidP="006836C9">
      <w:pPr>
        <w:pStyle w:val="1"/>
        <w:numPr>
          <w:ilvl w:val="0"/>
          <w:numId w:val="0"/>
        </w:numPr>
      </w:pPr>
      <w:bookmarkStart w:id="7" w:name="_Toc122553123"/>
      <w:bookmarkStart w:id="8" w:name="_Toc123318635"/>
      <w:r>
        <w:rPr>
          <w:rFonts w:hint="eastAsia"/>
        </w:rPr>
        <w:lastRenderedPageBreak/>
        <w:t>圖目錄</w:t>
      </w:r>
      <w:bookmarkEnd w:id="7"/>
      <w:bookmarkEnd w:id="8"/>
    </w:p>
    <w:p w14:paraId="4133F2E7" w14:textId="68583CA5" w:rsidR="006B5F7E"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3318697" w:history="1">
        <w:r w:rsidR="006B5F7E" w:rsidRPr="00447B8B">
          <w:rPr>
            <w:rStyle w:val="af1"/>
            <w:rFonts w:hint="eastAsia"/>
            <w:noProof/>
          </w:rPr>
          <w:t>圖</w:t>
        </w:r>
        <w:r w:rsidR="006B5F7E" w:rsidRPr="00447B8B">
          <w:rPr>
            <w:rStyle w:val="af1"/>
            <w:noProof/>
          </w:rPr>
          <w:t xml:space="preserve"> 1.1 </w:t>
        </w:r>
        <w:r w:rsidR="006B5F7E" w:rsidRPr="00447B8B">
          <w:rPr>
            <w:rStyle w:val="af1"/>
            <w:rFonts w:hint="eastAsia"/>
            <w:noProof/>
          </w:rPr>
          <w:t>論文架構。</w:t>
        </w:r>
        <w:r w:rsidR="006B5F7E">
          <w:rPr>
            <w:noProof/>
            <w:webHidden/>
          </w:rPr>
          <w:tab/>
        </w:r>
        <w:r w:rsidR="006B5F7E">
          <w:rPr>
            <w:noProof/>
            <w:webHidden/>
          </w:rPr>
          <w:fldChar w:fldCharType="begin"/>
        </w:r>
        <w:r w:rsidR="006B5F7E">
          <w:rPr>
            <w:noProof/>
            <w:webHidden/>
          </w:rPr>
          <w:instrText xml:space="preserve"> PAGEREF _Toc123318697 \h </w:instrText>
        </w:r>
        <w:r w:rsidR="006B5F7E">
          <w:rPr>
            <w:noProof/>
            <w:webHidden/>
          </w:rPr>
        </w:r>
        <w:r w:rsidR="006B5F7E">
          <w:rPr>
            <w:noProof/>
            <w:webHidden/>
          </w:rPr>
          <w:fldChar w:fldCharType="separate"/>
        </w:r>
        <w:r w:rsidR="00D22299">
          <w:rPr>
            <w:noProof/>
            <w:webHidden/>
          </w:rPr>
          <w:t>5</w:t>
        </w:r>
        <w:r w:rsidR="006B5F7E">
          <w:rPr>
            <w:noProof/>
            <w:webHidden/>
          </w:rPr>
          <w:fldChar w:fldCharType="end"/>
        </w:r>
      </w:hyperlink>
    </w:p>
    <w:p w14:paraId="00FA4D3B" w14:textId="641BEBF6" w:rsidR="006B5F7E" w:rsidRDefault="006B5F7E">
      <w:pPr>
        <w:pStyle w:val="af9"/>
        <w:tabs>
          <w:tab w:val="right" w:leader="dot" w:pos="8494"/>
        </w:tabs>
        <w:ind w:left="480" w:hanging="480"/>
        <w:rPr>
          <w:rFonts w:asciiTheme="minorHAnsi" w:eastAsiaTheme="minorEastAsia" w:hAnsiTheme="minorHAnsi"/>
          <w:noProof/>
        </w:rPr>
      </w:pPr>
      <w:hyperlink w:anchor="_Toc123318698" w:history="1">
        <w:r w:rsidRPr="00447B8B">
          <w:rPr>
            <w:rStyle w:val="af1"/>
            <w:rFonts w:hint="eastAsia"/>
            <w:noProof/>
          </w:rPr>
          <w:t>圖</w:t>
        </w:r>
        <w:r w:rsidRPr="00447B8B">
          <w:rPr>
            <w:rStyle w:val="af1"/>
            <w:noProof/>
          </w:rPr>
          <w:t xml:space="preserve"> 2.1 </w:t>
        </w:r>
        <w:r w:rsidRPr="00447B8B">
          <w:rPr>
            <w:rStyle w:val="af1"/>
            <w:rFonts w:hint="eastAsia"/>
            <w:noProof/>
          </w:rPr>
          <w:t>資料預處理常見步驟</w:t>
        </w:r>
        <w:r w:rsidRPr="00447B8B">
          <w:rPr>
            <w:rStyle w:val="af1"/>
            <w:noProof/>
          </w:rPr>
          <w:t xml:space="preserve"> (García et al., 2015)</w:t>
        </w:r>
        <w:r w:rsidRPr="00447B8B">
          <w:rPr>
            <w:rStyle w:val="af1"/>
            <w:rFonts w:hint="eastAsia"/>
            <w:noProof/>
          </w:rPr>
          <w:t>。</w:t>
        </w:r>
        <w:r>
          <w:rPr>
            <w:noProof/>
            <w:webHidden/>
          </w:rPr>
          <w:tab/>
        </w:r>
        <w:r>
          <w:rPr>
            <w:noProof/>
            <w:webHidden/>
          </w:rPr>
          <w:fldChar w:fldCharType="begin"/>
        </w:r>
        <w:r>
          <w:rPr>
            <w:noProof/>
            <w:webHidden/>
          </w:rPr>
          <w:instrText xml:space="preserve"> PAGEREF _Toc123318698 \h </w:instrText>
        </w:r>
        <w:r>
          <w:rPr>
            <w:noProof/>
            <w:webHidden/>
          </w:rPr>
        </w:r>
        <w:r>
          <w:rPr>
            <w:noProof/>
            <w:webHidden/>
          </w:rPr>
          <w:fldChar w:fldCharType="separate"/>
        </w:r>
        <w:r w:rsidR="00D22299">
          <w:rPr>
            <w:noProof/>
            <w:webHidden/>
          </w:rPr>
          <w:t>6</w:t>
        </w:r>
        <w:r>
          <w:rPr>
            <w:noProof/>
            <w:webHidden/>
          </w:rPr>
          <w:fldChar w:fldCharType="end"/>
        </w:r>
      </w:hyperlink>
    </w:p>
    <w:p w14:paraId="1D718496" w14:textId="6A4B2ED1" w:rsidR="006B5F7E" w:rsidRDefault="006B5F7E">
      <w:pPr>
        <w:pStyle w:val="af9"/>
        <w:tabs>
          <w:tab w:val="right" w:leader="dot" w:pos="8494"/>
        </w:tabs>
        <w:ind w:left="480" w:hanging="480"/>
        <w:rPr>
          <w:rFonts w:asciiTheme="minorHAnsi" w:eastAsiaTheme="minorEastAsia" w:hAnsiTheme="minorHAnsi"/>
          <w:noProof/>
        </w:rPr>
      </w:pPr>
      <w:hyperlink w:anchor="_Toc123318699" w:history="1">
        <w:r w:rsidRPr="00447B8B">
          <w:rPr>
            <w:rStyle w:val="af1"/>
            <w:rFonts w:hint="eastAsia"/>
            <w:noProof/>
          </w:rPr>
          <w:t>圖</w:t>
        </w:r>
        <w:r w:rsidRPr="00447B8B">
          <w:rPr>
            <w:rStyle w:val="af1"/>
            <w:noProof/>
          </w:rPr>
          <w:t xml:space="preserve"> 2.2 </w:t>
        </w:r>
        <w:r w:rsidRPr="00447B8B">
          <w:rPr>
            <w:rStyle w:val="af1"/>
            <w:rFonts w:hint="eastAsia"/>
            <w:noProof/>
          </w:rPr>
          <w:t>依據探索式資料分析進行資料視覺化</w:t>
        </w:r>
        <w:r w:rsidRPr="00447B8B">
          <w:rPr>
            <w:rStyle w:val="af1"/>
            <w:noProof/>
          </w:rPr>
          <w:t xml:space="preserve"> (Behrens, 1997)</w:t>
        </w:r>
        <w:r w:rsidRPr="00447B8B">
          <w:rPr>
            <w:rStyle w:val="af1"/>
            <w:rFonts w:hint="eastAsia"/>
            <w:noProof/>
          </w:rPr>
          <w:t>。</w:t>
        </w:r>
        <w:r>
          <w:rPr>
            <w:noProof/>
            <w:webHidden/>
          </w:rPr>
          <w:tab/>
        </w:r>
        <w:r>
          <w:rPr>
            <w:noProof/>
            <w:webHidden/>
          </w:rPr>
          <w:fldChar w:fldCharType="begin"/>
        </w:r>
        <w:r>
          <w:rPr>
            <w:noProof/>
            <w:webHidden/>
          </w:rPr>
          <w:instrText xml:space="preserve"> PAGEREF _Toc123318699 \h </w:instrText>
        </w:r>
        <w:r>
          <w:rPr>
            <w:noProof/>
            <w:webHidden/>
          </w:rPr>
        </w:r>
        <w:r>
          <w:rPr>
            <w:noProof/>
            <w:webHidden/>
          </w:rPr>
          <w:fldChar w:fldCharType="separate"/>
        </w:r>
        <w:r w:rsidR="00D22299">
          <w:rPr>
            <w:noProof/>
            <w:webHidden/>
          </w:rPr>
          <w:t>7</w:t>
        </w:r>
        <w:r>
          <w:rPr>
            <w:noProof/>
            <w:webHidden/>
          </w:rPr>
          <w:fldChar w:fldCharType="end"/>
        </w:r>
      </w:hyperlink>
    </w:p>
    <w:p w14:paraId="26F83228" w14:textId="5609EF06" w:rsidR="006B5F7E" w:rsidRDefault="006B5F7E">
      <w:pPr>
        <w:pStyle w:val="af9"/>
        <w:tabs>
          <w:tab w:val="right" w:leader="dot" w:pos="8494"/>
        </w:tabs>
        <w:ind w:left="480" w:hanging="480"/>
        <w:rPr>
          <w:rFonts w:asciiTheme="minorHAnsi" w:eastAsiaTheme="minorEastAsia" w:hAnsiTheme="minorHAnsi"/>
          <w:noProof/>
        </w:rPr>
      </w:pPr>
      <w:hyperlink w:anchor="_Toc123318700" w:history="1">
        <w:r w:rsidRPr="00447B8B">
          <w:rPr>
            <w:rStyle w:val="af1"/>
            <w:rFonts w:hint="eastAsia"/>
            <w:noProof/>
          </w:rPr>
          <w:t>圖</w:t>
        </w:r>
        <w:r w:rsidRPr="00447B8B">
          <w:rPr>
            <w:rStyle w:val="af1"/>
            <w:noProof/>
          </w:rPr>
          <w:t xml:space="preserve"> 2.3 </w:t>
        </w:r>
        <w:r w:rsidRPr="00447B8B">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_Toc123318700 \h </w:instrText>
        </w:r>
        <w:r>
          <w:rPr>
            <w:noProof/>
            <w:webHidden/>
          </w:rPr>
        </w:r>
        <w:r>
          <w:rPr>
            <w:noProof/>
            <w:webHidden/>
          </w:rPr>
          <w:fldChar w:fldCharType="separate"/>
        </w:r>
        <w:r w:rsidR="00D22299">
          <w:rPr>
            <w:noProof/>
            <w:webHidden/>
          </w:rPr>
          <w:t>12</w:t>
        </w:r>
        <w:r>
          <w:rPr>
            <w:noProof/>
            <w:webHidden/>
          </w:rPr>
          <w:fldChar w:fldCharType="end"/>
        </w:r>
      </w:hyperlink>
    </w:p>
    <w:p w14:paraId="1AA8E856" w14:textId="2C8A06F9" w:rsidR="006B5F7E" w:rsidRDefault="006B5F7E">
      <w:pPr>
        <w:pStyle w:val="af9"/>
        <w:tabs>
          <w:tab w:val="right" w:leader="dot" w:pos="8494"/>
        </w:tabs>
        <w:ind w:left="480" w:hanging="480"/>
        <w:rPr>
          <w:rFonts w:asciiTheme="minorHAnsi" w:eastAsiaTheme="minorEastAsia" w:hAnsiTheme="minorHAnsi"/>
          <w:noProof/>
        </w:rPr>
      </w:pPr>
      <w:hyperlink w:anchor="_Toc123318701" w:history="1">
        <w:r w:rsidRPr="00447B8B">
          <w:rPr>
            <w:rStyle w:val="af1"/>
            <w:rFonts w:hint="eastAsia"/>
            <w:noProof/>
          </w:rPr>
          <w:t>圖</w:t>
        </w:r>
        <w:r w:rsidRPr="00447B8B">
          <w:rPr>
            <w:rStyle w:val="af1"/>
            <w:noProof/>
          </w:rPr>
          <w:t xml:space="preserve"> 2.4 </w:t>
        </w:r>
        <w:r w:rsidRPr="00447B8B">
          <w:rPr>
            <w:rStyle w:val="af1"/>
            <w:rFonts w:hint="eastAsia"/>
            <w:noProof/>
          </w:rPr>
          <w:t>維度個數變化對於分類模型表現的影響</w:t>
        </w:r>
        <w:r w:rsidRPr="00447B8B">
          <w:rPr>
            <w:rStyle w:val="af1"/>
            <w:noProof/>
          </w:rPr>
          <w:t xml:space="preserve"> (Spruyt, 2014)</w:t>
        </w:r>
        <w:r w:rsidRPr="00447B8B">
          <w:rPr>
            <w:rStyle w:val="af1"/>
            <w:rFonts w:hint="eastAsia"/>
            <w:noProof/>
          </w:rPr>
          <w:t>。</w:t>
        </w:r>
        <w:r>
          <w:rPr>
            <w:noProof/>
            <w:webHidden/>
          </w:rPr>
          <w:tab/>
        </w:r>
        <w:r>
          <w:rPr>
            <w:noProof/>
            <w:webHidden/>
          </w:rPr>
          <w:fldChar w:fldCharType="begin"/>
        </w:r>
        <w:r>
          <w:rPr>
            <w:noProof/>
            <w:webHidden/>
          </w:rPr>
          <w:instrText xml:space="preserve"> PAGEREF _Toc123318701 \h </w:instrText>
        </w:r>
        <w:r>
          <w:rPr>
            <w:noProof/>
            <w:webHidden/>
          </w:rPr>
        </w:r>
        <w:r>
          <w:rPr>
            <w:noProof/>
            <w:webHidden/>
          </w:rPr>
          <w:fldChar w:fldCharType="separate"/>
        </w:r>
        <w:r w:rsidR="00D22299">
          <w:rPr>
            <w:noProof/>
            <w:webHidden/>
          </w:rPr>
          <w:t>15</w:t>
        </w:r>
        <w:r>
          <w:rPr>
            <w:noProof/>
            <w:webHidden/>
          </w:rPr>
          <w:fldChar w:fldCharType="end"/>
        </w:r>
      </w:hyperlink>
    </w:p>
    <w:p w14:paraId="5CE5E51F" w14:textId="4776EBFD" w:rsidR="006B5F7E" w:rsidRDefault="006B5F7E">
      <w:pPr>
        <w:pStyle w:val="af9"/>
        <w:tabs>
          <w:tab w:val="right" w:leader="dot" w:pos="8494"/>
        </w:tabs>
        <w:ind w:left="480" w:hanging="480"/>
        <w:rPr>
          <w:rFonts w:asciiTheme="minorHAnsi" w:eastAsiaTheme="minorEastAsia" w:hAnsiTheme="minorHAnsi"/>
          <w:noProof/>
        </w:rPr>
      </w:pPr>
      <w:hyperlink w:anchor="_Toc123318702" w:history="1">
        <w:r w:rsidRPr="00447B8B">
          <w:rPr>
            <w:rStyle w:val="af1"/>
            <w:rFonts w:hint="eastAsia"/>
            <w:noProof/>
          </w:rPr>
          <w:t>圖</w:t>
        </w:r>
        <w:r w:rsidRPr="00447B8B">
          <w:rPr>
            <w:rStyle w:val="af1"/>
            <w:noProof/>
          </w:rPr>
          <w:t xml:space="preserve"> 2.5 </w:t>
        </w:r>
        <w:r w:rsidRPr="00447B8B">
          <w:rPr>
            <w:rStyle w:val="af1"/>
            <w:rFonts w:hint="eastAsia"/>
            <w:noProof/>
          </w:rPr>
          <w:t>訓練模型所需樣本個數對應維度變化，以貓狗分類為例</w:t>
        </w:r>
        <w:r w:rsidRPr="00447B8B">
          <w:rPr>
            <w:rStyle w:val="af1"/>
            <w:noProof/>
          </w:rPr>
          <w:t xml:space="preserve"> (Spruyt, 2014)</w:t>
        </w:r>
        <w:r w:rsidRPr="00447B8B">
          <w:rPr>
            <w:rStyle w:val="af1"/>
            <w:rFonts w:hint="eastAsia"/>
            <w:noProof/>
          </w:rPr>
          <w:t>。</w:t>
        </w:r>
        <w:r>
          <w:rPr>
            <w:noProof/>
            <w:webHidden/>
          </w:rPr>
          <w:tab/>
        </w:r>
        <w:r>
          <w:rPr>
            <w:noProof/>
            <w:webHidden/>
          </w:rPr>
          <w:fldChar w:fldCharType="begin"/>
        </w:r>
        <w:r>
          <w:rPr>
            <w:noProof/>
            <w:webHidden/>
          </w:rPr>
          <w:instrText xml:space="preserve"> PAGEREF _Toc123318702 \h </w:instrText>
        </w:r>
        <w:r>
          <w:rPr>
            <w:noProof/>
            <w:webHidden/>
          </w:rPr>
        </w:r>
        <w:r>
          <w:rPr>
            <w:noProof/>
            <w:webHidden/>
          </w:rPr>
          <w:fldChar w:fldCharType="separate"/>
        </w:r>
        <w:r w:rsidR="00D22299">
          <w:rPr>
            <w:noProof/>
            <w:webHidden/>
          </w:rPr>
          <w:t>16</w:t>
        </w:r>
        <w:r>
          <w:rPr>
            <w:noProof/>
            <w:webHidden/>
          </w:rPr>
          <w:fldChar w:fldCharType="end"/>
        </w:r>
      </w:hyperlink>
    </w:p>
    <w:p w14:paraId="7A93CF74" w14:textId="41EB771D" w:rsidR="006B5F7E" w:rsidRDefault="006B5F7E">
      <w:pPr>
        <w:pStyle w:val="af9"/>
        <w:tabs>
          <w:tab w:val="right" w:leader="dot" w:pos="8494"/>
        </w:tabs>
        <w:ind w:left="480" w:hanging="480"/>
        <w:rPr>
          <w:rFonts w:asciiTheme="minorHAnsi" w:eastAsiaTheme="minorEastAsia" w:hAnsiTheme="minorHAnsi"/>
          <w:noProof/>
        </w:rPr>
      </w:pPr>
      <w:hyperlink w:anchor="_Toc123318703" w:history="1">
        <w:r w:rsidRPr="00447B8B">
          <w:rPr>
            <w:rStyle w:val="af1"/>
            <w:rFonts w:hint="eastAsia"/>
            <w:noProof/>
          </w:rPr>
          <w:t>圖</w:t>
        </w:r>
        <w:r w:rsidRPr="00447B8B">
          <w:rPr>
            <w:rStyle w:val="af1"/>
            <w:noProof/>
          </w:rPr>
          <w:t xml:space="preserve"> 2.6 </w:t>
        </w:r>
        <w:r w:rsidRPr="00447B8B">
          <w:rPr>
            <w:rStyle w:val="af1"/>
            <w:rFonts w:hint="eastAsia"/>
            <w:noProof/>
          </w:rPr>
          <w:t>超球體體積對應維度變化</w:t>
        </w:r>
        <w:r w:rsidRPr="00447B8B">
          <w:rPr>
            <w:rStyle w:val="af1"/>
            <w:noProof/>
          </w:rPr>
          <w:t xml:space="preserve"> (Köppen, 2000)</w:t>
        </w:r>
        <w:r w:rsidRPr="00447B8B">
          <w:rPr>
            <w:rStyle w:val="af1"/>
            <w:rFonts w:hint="eastAsia"/>
            <w:noProof/>
          </w:rPr>
          <w:t>。</w:t>
        </w:r>
        <w:r>
          <w:rPr>
            <w:noProof/>
            <w:webHidden/>
          </w:rPr>
          <w:tab/>
        </w:r>
        <w:r>
          <w:rPr>
            <w:noProof/>
            <w:webHidden/>
          </w:rPr>
          <w:fldChar w:fldCharType="begin"/>
        </w:r>
        <w:r>
          <w:rPr>
            <w:noProof/>
            <w:webHidden/>
          </w:rPr>
          <w:instrText xml:space="preserve"> PAGEREF _Toc123318703 \h </w:instrText>
        </w:r>
        <w:r>
          <w:rPr>
            <w:noProof/>
            <w:webHidden/>
          </w:rPr>
        </w:r>
        <w:r>
          <w:rPr>
            <w:noProof/>
            <w:webHidden/>
          </w:rPr>
          <w:fldChar w:fldCharType="separate"/>
        </w:r>
        <w:r w:rsidR="00D22299">
          <w:rPr>
            <w:noProof/>
            <w:webHidden/>
          </w:rPr>
          <w:t>16</w:t>
        </w:r>
        <w:r>
          <w:rPr>
            <w:noProof/>
            <w:webHidden/>
          </w:rPr>
          <w:fldChar w:fldCharType="end"/>
        </w:r>
      </w:hyperlink>
    </w:p>
    <w:p w14:paraId="138AA0F6" w14:textId="5DDE206D" w:rsidR="006B5F7E" w:rsidRDefault="006B5F7E">
      <w:pPr>
        <w:pStyle w:val="af9"/>
        <w:tabs>
          <w:tab w:val="right" w:leader="dot" w:pos="8494"/>
        </w:tabs>
        <w:ind w:left="480" w:hanging="480"/>
        <w:rPr>
          <w:rFonts w:asciiTheme="minorHAnsi" w:eastAsiaTheme="minorEastAsia" w:hAnsiTheme="minorHAnsi"/>
          <w:noProof/>
        </w:rPr>
      </w:pPr>
      <w:hyperlink w:anchor="_Toc123318704" w:history="1">
        <w:r w:rsidRPr="00447B8B">
          <w:rPr>
            <w:rStyle w:val="af1"/>
            <w:rFonts w:hint="eastAsia"/>
            <w:noProof/>
          </w:rPr>
          <w:t>圖</w:t>
        </w:r>
        <w:r w:rsidRPr="00447B8B">
          <w:rPr>
            <w:rStyle w:val="af1"/>
            <w:noProof/>
          </w:rPr>
          <w:t xml:space="preserve"> 2.7 </w:t>
        </w:r>
        <w:r w:rsidRPr="00447B8B">
          <w:rPr>
            <w:rStyle w:val="af1"/>
            <w:rFonts w:hint="eastAsia"/>
            <w:noProof/>
          </w:rPr>
          <w:t>資料分佈情形對應維度變化，以貓狗分類為例</w:t>
        </w:r>
        <w:r w:rsidRPr="00447B8B">
          <w:rPr>
            <w:rStyle w:val="af1"/>
            <w:noProof/>
          </w:rPr>
          <w:t xml:space="preserve"> (Spruyt, 2014)</w:t>
        </w:r>
        <w:r w:rsidRPr="00447B8B">
          <w:rPr>
            <w:rStyle w:val="af1"/>
            <w:rFonts w:hint="eastAsia"/>
            <w:noProof/>
          </w:rPr>
          <w:t>。</w:t>
        </w:r>
        <w:r>
          <w:rPr>
            <w:noProof/>
            <w:webHidden/>
          </w:rPr>
          <w:tab/>
        </w:r>
        <w:r>
          <w:rPr>
            <w:noProof/>
            <w:webHidden/>
          </w:rPr>
          <w:fldChar w:fldCharType="begin"/>
        </w:r>
        <w:r>
          <w:rPr>
            <w:noProof/>
            <w:webHidden/>
          </w:rPr>
          <w:instrText xml:space="preserve"> PAGEREF _Toc123318704 \h </w:instrText>
        </w:r>
        <w:r>
          <w:rPr>
            <w:noProof/>
            <w:webHidden/>
          </w:rPr>
        </w:r>
        <w:r>
          <w:rPr>
            <w:noProof/>
            <w:webHidden/>
          </w:rPr>
          <w:fldChar w:fldCharType="separate"/>
        </w:r>
        <w:r w:rsidR="00D22299">
          <w:rPr>
            <w:noProof/>
            <w:webHidden/>
          </w:rPr>
          <w:t>16</w:t>
        </w:r>
        <w:r>
          <w:rPr>
            <w:noProof/>
            <w:webHidden/>
          </w:rPr>
          <w:fldChar w:fldCharType="end"/>
        </w:r>
      </w:hyperlink>
    </w:p>
    <w:p w14:paraId="484DAEBF" w14:textId="5E95AC55" w:rsidR="006B5F7E" w:rsidRDefault="006B5F7E">
      <w:pPr>
        <w:pStyle w:val="af9"/>
        <w:tabs>
          <w:tab w:val="right" w:leader="dot" w:pos="8494"/>
        </w:tabs>
        <w:ind w:left="480" w:hanging="480"/>
        <w:rPr>
          <w:rFonts w:asciiTheme="minorHAnsi" w:eastAsiaTheme="minorEastAsia" w:hAnsiTheme="minorHAnsi"/>
          <w:noProof/>
        </w:rPr>
      </w:pPr>
      <w:hyperlink w:anchor="_Toc123318705" w:history="1">
        <w:r w:rsidRPr="00447B8B">
          <w:rPr>
            <w:rStyle w:val="af1"/>
            <w:rFonts w:hint="eastAsia"/>
            <w:noProof/>
          </w:rPr>
          <w:t>圖</w:t>
        </w:r>
        <w:r w:rsidRPr="00447B8B">
          <w:rPr>
            <w:rStyle w:val="af1"/>
            <w:noProof/>
          </w:rPr>
          <w:t xml:space="preserve"> 2.8 </w:t>
        </w:r>
        <w:r w:rsidRPr="00447B8B">
          <w:rPr>
            <w:rStyle w:val="af1"/>
            <w:rFonts w:hint="eastAsia"/>
            <w:noProof/>
          </w:rPr>
          <w:t>高斯核函數值對應距離分布於高維度空間的變化</w:t>
        </w:r>
        <w:r w:rsidRPr="00447B8B">
          <w:rPr>
            <w:rStyle w:val="af1"/>
            <w:noProof/>
          </w:rPr>
          <w:t xml:space="preserve"> (Verleysen &amp; François, 2005)</w:t>
        </w:r>
        <w:r w:rsidRPr="00447B8B">
          <w:rPr>
            <w:rStyle w:val="af1"/>
            <w:rFonts w:hint="eastAsia"/>
            <w:noProof/>
          </w:rPr>
          <w:t>。</w:t>
        </w:r>
        <w:r>
          <w:rPr>
            <w:noProof/>
            <w:webHidden/>
          </w:rPr>
          <w:tab/>
        </w:r>
        <w:r>
          <w:rPr>
            <w:noProof/>
            <w:webHidden/>
          </w:rPr>
          <w:fldChar w:fldCharType="begin"/>
        </w:r>
        <w:r>
          <w:rPr>
            <w:noProof/>
            <w:webHidden/>
          </w:rPr>
          <w:instrText xml:space="preserve"> PAGEREF _Toc123318705 \h </w:instrText>
        </w:r>
        <w:r>
          <w:rPr>
            <w:noProof/>
            <w:webHidden/>
          </w:rPr>
        </w:r>
        <w:r>
          <w:rPr>
            <w:noProof/>
            <w:webHidden/>
          </w:rPr>
          <w:fldChar w:fldCharType="separate"/>
        </w:r>
        <w:r w:rsidR="00D22299">
          <w:rPr>
            <w:noProof/>
            <w:webHidden/>
          </w:rPr>
          <w:t>17</w:t>
        </w:r>
        <w:r>
          <w:rPr>
            <w:noProof/>
            <w:webHidden/>
          </w:rPr>
          <w:fldChar w:fldCharType="end"/>
        </w:r>
      </w:hyperlink>
    </w:p>
    <w:p w14:paraId="6735A3C2" w14:textId="5BF7D7CF" w:rsidR="006B5F7E" w:rsidRDefault="006B5F7E">
      <w:pPr>
        <w:pStyle w:val="af9"/>
        <w:tabs>
          <w:tab w:val="right" w:leader="dot" w:pos="8494"/>
        </w:tabs>
        <w:ind w:left="480" w:hanging="480"/>
        <w:rPr>
          <w:rFonts w:asciiTheme="minorHAnsi" w:eastAsiaTheme="minorEastAsia" w:hAnsiTheme="minorHAnsi"/>
          <w:noProof/>
        </w:rPr>
      </w:pPr>
      <w:hyperlink w:anchor="_Toc123318706" w:history="1">
        <w:r w:rsidRPr="00447B8B">
          <w:rPr>
            <w:rStyle w:val="af1"/>
            <w:rFonts w:hint="eastAsia"/>
            <w:noProof/>
          </w:rPr>
          <w:t>圖</w:t>
        </w:r>
        <w:r w:rsidRPr="00447B8B">
          <w:rPr>
            <w:rStyle w:val="af1"/>
            <w:noProof/>
          </w:rPr>
          <w:t xml:space="preserve"> 2.9 </w:t>
        </w:r>
        <w:r w:rsidRPr="00447B8B">
          <w:rPr>
            <w:rStyle w:val="af1"/>
            <w:rFonts w:hint="eastAsia"/>
            <w:noProof/>
          </w:rPr>
          <w:t>降維處理的階層化架構</w:t>
        </w:r>
        <w:r w:rsidRPr="00447B8B">
          <w:rPr>
            <w:rStyle w:val="af1"/>
            <w:noProof/>
          </w:rPr>
          <w:t xml:space="preserve"> (Tang et al., 2014)</w:t>
        </w:r>
        <w:r w:rsidRPr="00447B8B">
          <w:rPr>
            <w:rStyle w:val="af1"/>
            <w:rFonts w:hint="eastAsia"/>
            <w:noProof/>
          </w:rPr>
          <w:t>。</w:t>
        </w:r>
        <w:r>
          <w:rPr>
            <w:noProof/>
            <w:webHidden/>
          </w:rPr>
          <w:tab/>
        </w:r>
        <w:r>
          <w:rPr>
            <w:noProof/>
            <w:webHidden/>
          </w:rPr>
          <w:fldChar w:fldCharType="begin"/>
        </w:r>
        <w:r>
          <w:rPr>
            <w:noProof/>
            <w:webHidden/>
          </w:rPr>
          <w:instrText xml:space="preserve"> PAGEREF _Toc123318706 \h </w:instrText>
        </w:r>
        <w:r>
          <w:rPr>
            <w:noProof/>
            <w:webHidden/>
          </w:rPr>
        </w:r>
        <w:r>
          <w:rPr>
            <w:noProof/>
            <w:webHidden/>
          </w:rPr>
          <w:fldChar w:fldCharType="separate"/>
        </w:r>
        <w:r w:rsidR="00D22299">
          <w:rPr>
            <w:noProof/>
            <w:webHidden/>
          </w:rPr>
          <w:t>19</w:t>
        </w:r>
        <w:r>
          <w:rPr>
            <w:noProof/>
            <w:webHidden/>
          </w:rPr>
          <w:fldChar w:fldCharType="end"/>
        </w:r>
      </w:hyperlink>
    </w:p>
    <w:p w14:paraId="0FD84988" w14:textId="1892DEF8" w:rsidR="006B5F7E" w:rsidRDefault="006B5F7E">
      <w:pPr>
        <w:pStyle w:val="af9"/>
        <w:tabs>
          <w:tab w:val="right" w:leader="dot" w:pos="8494"/>
        </w:tabs>
        <w:ind w:left="480" w:hanging="480"/>
        <w:rPr>
          <w:rFonts w:asciiTheme="minorHAnsi" w:eastAsiaTheme="minorEastAsia" w:hAnsiTheme="minorHAnsi"/>
          <w:noProof/>
        </w:rPr>
      </w:pPr>
      <w:hyperlink w:anchor="_Toc123318707" w:history="1">
        <w:r w:rsidRPr="00447B8B">
          <w:rPr>
            <w:rStyle w:val="af1"/>
            <w:rFonts w:hint="eastAsia"/>
            <w:noProof/>
          </w:rPr>
          <w:t>圖</w:t>
        </w:r>
        <w:r w:rsidRPr="00447B8B">
          <w:rPr>
            <w:rStyle w:val="af1"/>
            <w:noProof/>
          </w:rPr>
          <w:t xml:space="preserve"> 2.10 </w:t>
        </w:r>
        <w:r w:rsidRPr="00447B8B">
          <w:rPr>
            <w:rStyle w:val="af1"/>
            <w:rFonts w:hint="eastAsia"/>
            <w:noProof/>
          </w:rPr>
          <w:t>特徵選取與整體資料分析流程</w:t>
        </w:r>
        <w:r w:rsidRPr="00447B8B">
          <w:rPr>
            <w:rStyle w:val="af1"/>
            <w:noProof/>
          </w:rPr>
          <w:t xml:space="preserve"> (Tang et al., 2014)</w:t>
        </w:r>
        <w:r w:rsidRPr="00447B8B">
          <w:rPr>
            <w:rStyle w:val="af1"/>
            <w:rFonts w:hint="eastAsia"/>
            <w:noProof/>
          </w:rPr>
          <w:t>。</w:t>
        </w:r>
        <w:r>
          <w:rPr>
            <w:noProof/>
            <w:webHidden/>
          </w:rPr>
          <w:tab/>
        </w:r>
        <w:r>
          <w:rPr>
            <w:noProof/>
            <w:webHidden/>
          </w:rPr>
          <w:fldChar w:fldCharType="begin"/>
        </w:r>
        <w:r>
          <w:rPr>
            <w:noProof/>
            <w:webHidden/>
          </w:rPr>
          <w:instrText xml:space="preserve"> PAGEREF _Toc123318707 \h </w:instrText>
        </w:r>
        <w:r>
          <w:rPr>
            <w:noProof/>
            <w:webHidden/>
          </w:rPr>
        </w:r>
        <w:r>
          <w:rPr>
            <w:noProof/>
            <w:webHidden/>
          </w:rPr>
          <w:fldChar w:fldCharType="separate"/>
        </w:r>
        <w:r w:rsidR="00D22299">
          <w:rPr>
            <w:noProof/>
            <w:webHidden/>
          </w:rPr>
          <w:t>20</w:t>
        </w:r>
        <w:r>
          <w:rPr>
            <w:noProof/>
            <w:webHidden/>
          </w:rPr>
          <w:fldChar w:fldCharType="end"/>
        </w:r>
      </w:hyperlink>
    </w:p>
    <w:p w14:paraId="7789AA23" w14:textId="3D21F6C6" w:rsidR="006B5F7E" w:rsidRDefault="006B5F7E">
      <w:pPr>
        <w:pStyle w:val="af9"/>
        <w:tabs>
          <w:tab w:val="right" w:leader="dot" w:pos="8494"/>
        </w:tabs>
        <w:ind w:left="480" w:hanging="480"/>
        <w:rPr>
          <w:rFonts w:asciiTheme="minorHAnsi" w:eastAsiaTheme="minorEastAsia" w:hAnsiTheme="minorHAnsi"/>
          <w:noProof/>
        </w:rPr>
      </w:pPr>
      <w:hyperlink w:anchor="_Toc123318708" w:history="1">
        <w:r w:rsidRPr="00447B8B">
          <w:rPr>
            <w:rStyle w:val="af1"/>
            <w:rFonts w:hint="eastAsia"/>
            <w:noProof/>
          </w:rPr>
          <w:t>圖</w:t>
        </w:r>
        <w:r w:rsidRPr="00447B8B">
          <w:rPr>
            <w:rStyle w:val="af1"/>
            <w:noProof/>
          </w:rPr>
          <w:t xml:space="preserve"> 2.11 </w:t>
        </w:r>
        <w:r w:rsidRPr="00447B8B">
          <w:rPr>
            <w:rStyle w:val="af1"/>
            <w:rFonts w:hint="eastAsia"/>
            <w:noProof/>
          </w:rPr>
          <w:t>基於相關係數的過濾型特徵選擇，結合機器學習流程</w:t>
        </w:r>
        <w:r w:rsidRPr="00447B8B">
          <w:rPr>
            <w:rStyle w:val="af1"/>
            <w:noProof/>
          </w:rPr>
          <w:t xml:space="preserve"> (Hall, 1999)</w:t>
        </w:r>
        <w:r w:rsidRPr="00447B8B">
          <w:rPr>
            <w:rStyle w:val="af1"/>
            <w:rFonts w:hint="eastAsia"/>
            <w:noProof/>
          </w:rPr>
          <w:t>。</w:t>
        </w:r>
        <w:r>
          <w:rPr>
            <w:noProof/>
            <w:webHidden/>
          </w:rPr>
          <w:tab/>
        </w:r>
        <w:r>
          <w:rPr>
            <w:noProof/>
            <w:webHidden/>
          </w:rPr>
          <w:fldChar w:fldCharType="begin"/>
        </w:r>
        <w:r>
          <w:rPr>
            <w:noProof/>
            <w:webHidden/>
          </w:rPr>
          <w:instrText xml:space="preserve"> PAGEREF _Toc123318708 \h </w:instrText>
        </w:r>
        <w:r>
          <w:rPr>
            <w:noProof/>
            <w:webHidden/>
          </w:rPr>
        </w:r>
        <w:r>
          <w:rPr>
            <w:noProof/>
            <w:webHidden/>
          </w:rPr>
          <w:fldChar w:fldCharType="separate"/>
        </w:r>
        <w:r w:rsidR="00D22299">
          <w:rPr>
            <w:noProof/>
            <w:webHidden/>
          </w:rPr>
          <w:t>21</w:t>
        </w:r>
        <w:r>
          <w:rPr>
            <w:noProof/>
            <w:webHidden/>
          </w:rPr>
          <w:fldChar w:fldCharType="end"/>
        </w:r>
      </w:hyperlink>
    </w:p>
    <w:p w14:paraId="775108B5" w14:textId="64B438F8" w:rsidR="006B5F7E" w:rsidRDefault="006B5F7E">
      <w:pPr>
        <w:pStyle w:val="af9"/>
        <w:tabs>
          <w:tab w:val="right" w:leader="dot" w:pos="8494"/>
        </w:tabs>
        <w:ind w:left="480" w:hanging="480"/>
        <w:rPr>
          <w:rFonts w:asciiTheme="minorHAnsi" w:eastAsiaTheme="minorEastAsia" w:hAnsiTheme="minorHAnsi"/>
          <w:noProof/>
        </w:rPr>
      </w:pPr>
      <w:hyperlink w:anchor="_Toc123318709" w:history="1">
        <w:r w:rsidRPr="00447B8B">
          <w:rPr>
            <w:rStyle w:val="af1"/>
            <w:rFonts w:hint="eastAsia"/>
            <w:noProof/>
          </w:rPr>
          <w:t>圖</w:t>
        </w:r>
        <w:r w:rsidRPr="00447B8B">
          <w:rPr>
            <w:rStyle w:val="af1"/>
            <w:noProof/>
          </w:rPr>
          <w:t xml:space="preserve"> 2.12 </w:t>
        </w:r>
        <w:r w:rsidRPr="00447B8B">
          <w:rPr>
            <w:rStyle w:val="af1"/>
            <w:rFonts w:hint="eastAsia"/>
            <w:noProof/>
          </w:rPr>
          <w:t>基於相關係數的包裝型特徵選擇，結合機器學習流程</w:t>
        </w:r>
        <w:r w:rsidRPr="00447B8B">
          <w:rPr>
            <w:rStyle w:val="af1"/>
            <w:noProof/>
          </w:rPr>
          <w:t xml:space="preserve"> (Hall &amp; Smith, 1999)</w:t>
        </w:r>
        <w:r w:rsidRPr="00447B8B">
          <w:rPr>
            <w:rStyle w:val="af1"/>
            <w:rFonts w:hint="eastAsia"/>
            <w:noProof/>
          </w:rPr>
          <w:t>。</w:t>
        </w:r>
        <w:r>
          <w:rPr>
            <w:noProof/>
            <w:webHidden/>
          </w:rPr>
          <w:tab/>
        </w:r>
        <w:r>
          <w:rPr>
            <w:noProof/>
            <w:webHidden/>
          </w:rPr>
          <w:fldChar w:fldCharType="begin"/>
        </w:r>
        <w:r>
          <w:rPr>
            <w:noProof/>
            <w:webHidden/>
          </w:rPr>
          <w:instrText xml:space="preserve"> PAGEREF _Toc123318709 \h </w:instrText>
        </w:r>
        <w:r>
          <w:rPr>
            <w:noProof/>
            <w:webHidden/>
          </w:rPr>
        </w:r>
        <w:r>
          <w:rPr>
            <w:noProof/>
            <w:webHidden/>
          </w:rPr>
          <w:fldChar w:fldCharType="separate"/>
        </w:r>
        <w:r w:rsidR="00D22299">
          <w:rPr>
            <w:noProof/>
            <w:webHidden/>
          </w:rPr>
          <w:t>21</w:t>
        </w:r>
        <w:r>
          <w:rPr>
            <w:noProof/>
            <w:webHidden/>
          </w:rPr>
          <w:fldChar w:fldCharType="end"/>
        </w:r>
      </w:hyperlink>
    </w:p>
    <w:p w14:paraId="7AC7FBAA" w14:textId="54D8959E" w:rsidR="006B5F7E" w:rsidRDefault="006B5F7E">
      <w:pPr>
        <w:pStyle w:val="af9"/>
        <w:tabs>
          <w:tab w:val="right" w:leader="dot" w:pos="8494"/>
        </w:tabs>
        <w:ind w:left="480" w:hanging="480"/>
        <w:rPr>
          <w:rFonts w:asciiTheme="minorHAnsi" w:eastAsiaTheme="minorEastAsia" w:hAnsiTheme="minorHAnsi"/>
          <w:noProof/>
        </w:rPr>
      </w:pPr>
      <w:hyperlink w:anchor="_Toc123318710" w:history="1">
        <w:r w:rsidRPr="00447B8B">
          <w:rPr>
            <w:rStyle w:val="af1"/>
            <w:rFonts w:hint="eastAsia"/>
            <w:noProof/>
          </w:rPr>
          <w:t>圖</w:t>
        </w:r>
        <w:r w:rsidRPr="00447B8B">
          <w:rPr>
            <w:rStyle w:val="af1"/>
            <w:noProof/>
          </w:rPr>
          <w:t xml:space="preserve"> 2.13 </w:t>
        </w:r>
        <w:r w:rsidRPr="00447B8B">
          <w:rPr>
            <w:rStyle w:val="af1"/>
            <w:rFonts w:hint="eastAsia"/>
            <w:noProof/>
          </w:rPr>
          <w:t>以階層群集重新排序特徵之相關係數矩陣比較</w:t>
        </w:r>
        <w:r w:rsidRPr="00447B8B">
          <w:rPr>
            <w:rStyle w:val="af1"/>
            <w:noProof/>
          </w:rPr>
          <w:t xml:space="preserve"> (Liu et al., 2012)</w:t>
        </w:r>
        <w:r w:rsidRPr="00447B8B">
          <w:rPr>
            <w:rStyle w:val="af1"/>
            <w:rFonts w:hint="eastAsia"/>
            <w:noProof/>
          </w:rPr>
          <w:t>。</w:t>
        </w:r>
        <w:r>
          <w:rPr>
            <w:noProof/>
            <w:webHidden/>
          </w:rPr>
          <w:tab/>
        </w:r>
        <w:r>
          <w:rPr>
            <w:noProof/>
            <w:webHidden/>
          </w:rPr>
          <w:fldChar w:fldCharType="begin"/>
        </w:r>
        <w:r>
          <w:rPr>
            <w:noProof/>
            <w:webHidden/>
          </w:rPr>
          <w:instrText xml:space="preserve"> PAGEREF _Toc123318710 \h </w:instrText>
        </w:r>
        <w:r>
          <w:rPr>
            <w:noProof/>
            <w:webHidden/>
          </w:rPr>
        </w:r>
        <w:r>
          <w:rPr>
            <w:noProof/>
            <w:webHidden/>
          </w:rPr>
          <w:fldChar w:fldCharType="separate"/>
        </w:r>
        <w:r w:rsidR="00D22299">
          <w:rPr>
            <w:noProof/>
            <w:webHidden/>
          </w:rPr>
          <w:t>22</w:t>
        </w:r>
        <w:r>
          <w:rPr>
            <w:noProof/>
            <w:webHidden/>
          </w:rPr>
          <w:fldChar w:fldCharType="end"/>
        </w:r>
      </w:hyperlink>
    </w:p>
    <w:p w14:paraId="650EA8F5" w14:textId="13E8AD06" w:rsidR="006B5F7E" w:rsidRDefault="006B5F7E">
      <w:pPr>
        <w:pStyle w:val="af9"/>
        <w:tabs>
          <w:tab w:val="right" w:leader="dot" w:pos="8494"/>
        </w:tabs>
        <w:ind w:left="480" w:hanging="480"/>
        <w:rPr>
          <w:rFonts w:asciiTheme="minorHAnsi" w:eastAsiaTheme="minorEastAsia" w:hAnsiTheme="minorHAnsi"/>
          <w:noProof/>
        </w:rPr>
      </w:pPr>
      <w:hyperlink w:anchor="_Toc123318711" w:history="1">
        <w:r w:rsidRPr="00447B8B">
          <w:rPr>
            <w:rStyle w:val="af1"/>
            <w:rFonts w:hint="eastAsia"/>
            <w:noProof/>
          </w:rPr>
          <w:t>圖</w:t>
        </w:r>
        <w:r w:rsidRPr="00447B8B">
          <w:rPr>
            <w:rStyle w:val="af1"/>
            <w:noProof/>
          </w:rPr>
          <w:t xml:space="preserve"> 2.14 </w:t>
        </w:r>
        <w:r w:rsidRPr="00447B8B">
          <w:rPr>
            <w:rStyle w:val="af1"/>
            <w:rFonts w:hint="eastAsia"/>
            <w:noProof/>
          </w:rPr>
          <w:t>以</w:t>
        </w:r>
        <w:r w:rsidRPr="00447B8B">
          <w:rPr>
            <w:rStyle w:val="af1"/>
            <w:noProof/>
          </w:rPr>
          <w:t>PCA</w:t>
        </w:r>
        <w:r w:rsidRPr="00447B8B">
          <w:rPr>
            <w:rStyle w:val="af1"/>
            <w:rFonts w:hint="eastAsia"/>
            <w:noProof/>
          </w:rPr>
          <w:t>、</w:t>
        </w:r>
        <w:r w:rsidRPr="00447B8B">
          <w:rPr>
            <w:rStyle w:val="af1"/>
            <w:noProof/>
          </w:rPr>
          <w:t>LLE</w:t>
        </w:r>
        <w:r w:rsidRPr="00447B8B">
          <w:rPr>
            <w:rStyle w:val="af1"/>
            <w:rFonts w:hint="eastAsia"/>
            <w:noProof/>
          </w:rPr>
          <w:t>視覺化</w:t>
        </w:r>
        <w:r w:rsidRPr="00447B8B">
          <w:rPr>
            <w:rStyle w:val="af1"/>
            <w:noProof/>
          </w:rPr>
          <w:t>Leukaemia</w:t>
        </w:r>
        <w:r w:rsidRPr="00447B8B">
          <w:rPr>
            <w:rStyle w:val="af1"/>
            <w:rFonts w:hint="eastAsia"/>
            <w:noProof/>
          </w:rPr>
          <w:t>資料集</w:t>
        </w:r>
        <w:r w:rsidRPr="00447B8B">
          <w:rPr>
            <w:rStyle w:val="af1"/>
            <w:noProof/>
          </w:rPr>
          <w:t xml:space="preserve"> (Hira &amp; Gillies, 2015)</w:t>
        </w:r>
        <w:r w:rsidRPr="00447B8B">
          <w:rPr>
            <w:rStyle w:val="af1"/>
            <w:rFonts w:hint="eastAsia"/>
            <w:noProof/>
          </w:rPr>
          <w:t>。</w:t>
        </w:r>
        <w:r>
          <w:rPr>
            <w:noProof/>
            <w:webHidden/>
          </w:rPr>
          <w:tab/>
        </w:r>
        <w:r>
          <w:rPr>
            <w:noProof/>
            <w:webHidden/>
          </w:rPr>
          <w:fldChar w:fldCharType="begin"/>
        </w:r>
        <w:r>
          <w:rPr>
            <w:noProof/>
            <w:webHidden/>
          </w:rPr>
          <w:instrText xml:space="preserve"> PAGEREF _Toc123318711 \h </w:instrText>
        </w:r>
        <w:r>
          <w:rPr>
            <w:noProof/>
            <w:webHidden/>
          </w:rPr>
        </w:r>
        <w:r>
          <w:rPr>
            <w:noProof/>
            <w:webHidden/>
          </w:rPr>
          <w:fldChar w:fldCharType="separate"/>
        </w:r>
        <w:r w:rsidR="00D22299">
          <w:rPr>
            <w:noProof/>
            <w:webHidden/>
          </w:rPr>
          <w:t>23</w:t>
        </w:r>
        <w:r>
          <w:rPr>
            <w:noProof/>
            <w:webHidden/>
          </w:rPr>
          <w:fldChar w:fldCharType="end"/>
        </w:r>
      </w:hyperlink>
    </w:p>
    <w:p w14:paraId="7E74B71C" w14:textId="7057E726" w:rsidR="006B5F7E" w:rsidRDefault="006B5F7E">
      <w:pPr>
        <w:pStyle w:val="af9"/>
        <w:tabs>
          <w:tab w:val="right" w:leader="dot" w:pos="8494"/>
        </w:tabs>
        <w:ind w:left="480" w:hanging="480"/>
        <w:rPr>
          <w:rFonts w:asciiTheme="minorHAnsi" w:eastAsiaTheme="minorEastAsia" w:hAnsiTheme="minorHAnsi"/>
          <w:noProof/>
        </w:rPr>
      </w:pPr>
      <w:hyperlink w:anchor="_Toc123318712" w:history="1">
        <w:r w:rsidRPr="00447B8B">
          <w:rPr>
            <w:rStyle w:val="af1"/>
            <w:rFonts w:hint="eastAsia"/>
            <w:noProof/>
          </w:rPr>
          <w:t>圖</w:t>
        </w:r>
        <w:r w:rsidRPr="00447B8B">
          <w:rPr>
            <w:rStyle w:val="af1"/>
            <w:noProof/>
          </w:rPr>
          <w:t xml:space="preserve"> 2.15 (a)</w:t>
        </w:r>
        <w:r w:rsidRPr="00447B8B">
          <w:rPr>
            <w:rStyle w:val="af1"/>
            <w:rFonts w:hint="eastAsia"/>
            <w:noProof/>
          </w:rPr>
          <w:t>表示原始資料分布，</w:t>
        </w:r>
        <w:r w:rsidRPr="00447B8B">
          <w:rPr>
            <w:rStyle w:val="af1"/>
            <w:noProof/>
          </w:rPr>
          <w:t>(b)</w:t>
        </w:r>
        <w:r w:rsidRPr="00447B8B">
          <w:rPr>
            <w:rStyle w:val="af1"/>
            <w:rFonts w:hint="eastAsia"/>
            <w:noProof/>
          </w:rPr>
          <w:t>中綠線為</w:t>
        </w:r>
        <w:r w:rsidRPr="00447B8B">
          <w:rPr>
            <w:rStyle w:val="af1"/>
            <w:noProof/>
          </w:rPr>
          <w:t>PCA</w:t>
        </w:r>
        <w:r w:rsidRPr="00447B8B">
          <w:rPr>
            <w:rStyle w:val="af1"/>
            <w:rFonts w:hint="eastAsia"/>
            <w:noProof/>
          </w:rPr>
          <w:t>產生的兩主成分</w:t>
        </w:r>
        <w:r w:rsidRPr="00447B8B">
          <w:rPr>
            <w:rStyle w:val="af1"/>
            <w:noProof/>
          </w:rPr>
          <w:t xml:space="preserve">  (Abdi &amp; Williams, 2010)</w:t>
        </w:r>
        <w:r w:rsidRPr="00447B8B">
          <w:rPr>
            <w:rStyle w:val="af1"/>
            <w:rFonts w:hint="eastAsia"/>
            <w:noProof/>
          </w:rPr>
          <w:t>。</w:t>
        </w:r>
        <w:r>
          <w:rPr>
            <w:noProof/>
            <w:webHidden/>
          </w:rPr>
          <w:tab/>
        </w:r>
        <w:r>
          <w:rPr>
            <w:noProof/>
            <w:webHidden/>
          </w:rPr>
          <w:fldChar w:fldCharType="begin"/>
        </w:r>
        <w:r>
          <w:rPr>
            <w:noProof/>
            <w:webHidden/>
          </w:rPr>
          <w:instrText xml:space="preserve"> PAGEREF _Toc123318712 \h </w:instrText>
        </w:r>
        <w:r>
          <w:rPr>
            <w:noProof/>
            <w:webHidden/>
          </w:rPr>
        </w:r>
        <w:r>
          <w:rPr>
            <w:noProof/>
            <w:webHidden/>
          </w:rPr>
          <w:fldChar w:fldCharType="separate"/>
        </w:r>
        <w:r w:rsidR="00D22299">
          <w:rPr>
            <w:noProof/>
            <w:webHidden/>
          </w:rPr>
          <w:t>23</w:t>
        </w:r>
        <w:r>
          <w:rPr>
            <w:noProof/>
            <w:webHidden/>
          </w:rPr>
          <w:fldChar w:fldCharType="end"/>
        </w:r>
      </w:hyperlink>
    </w:p>
    <w:p w14:paraId="5EA1B3E4" w14:textId="29187B64" w:rsidR="006B5F7E" w:rsidRDefault="006B5F7E">
      <w:pPr>
        <w:pStyle w:val="af9"/>
        <w:tabs>
          <w:tab w:val="right" w:leader="dot" w:pos="8494"/>
        </w:tabs>
        <w:ind w:left="480" w:hanging="480"/>
        <w:rPr>
          <w:rFonts w:asciiTheme="minorHAnsi" w:eastAsiaTheme="minorEastAsia" w:hAnsiTheme="minorHAnsi"/>
          <w:noProof/>
        </w:rPr>
      </w:pPr>
      <w:hyperlink w:anchor="_Toc123318713" w:history="1">
        <w:r w:rsidRPr="00447B8B">
          <w:rPr>
            <w:rStyle w:val="af1"/>
            <w:rFonts w:hint="eastAsia"/>
            <w:noProof/>
          </w:rPr>
          <w:t>圖</w:t>
        </w:r>
        <w:r w:rsidRPr="00447B8B">
          <w:rPr>
            <w:rStyle w:val="af1"/>
            <w:noProof/>
          </w:rPr>
          <w:t xml:space="preserve"> 2.16</w:t>
        </w:r>
        <w:r w:rsidRPr="00447B8B">
          <w:rPr>
            <w:rStyle w:val="af1"/>
            <w:rFonts w:hint="eastAsia"/>
            <w:noProof/>
          </w:rPr>
          <w:t>經由</w:t>
        </w:r>
        <w:r w:rsidRPr="00447B8B">
          <w:rPr>
            <w:rStyle w:val="af1"/>
            <w:noProof/>
          </w:rPr>
          <w:t>PCA</w:t>
        </w:r>
        <w:r w:rsidRPr="00447B8B">
          <w:rPr>
            <w:rStyle w:val="af1"/>
            <w:rFonts w:hint="eastAsia"/>
            <w:noProof/>
          </w:rPr>
          <w:t>將資料投影至主成分座標軸</w:t>
        </w:r>
        <w:r w:rsidRPr="00447B8B">
          <w:rPr>
            <w:rStyle w:val="af1"/>
            <w:noProof/>
          </w:rPr>
          <w:t xml:space="preserve"> (Abdi &amp; Williams, 2010)</w:t>
        </w:r>
        <w:r w:rsidRPr="00447B8B">
          <w:rPr>
            <w:rStyle w:val="af1"/>
            <w:rFonts w:hint="eastAsia"/>
            <w:noProof/>
          </w:rPr>
          <w:t>。</w:t>
        </w:r>
        <w:r>
          <w:rPr>
            <w:noProof/>
            <w:webHidden/>
          </w:rPr>
          <w:tab/>
        </w:r>
        <w:r>
          <w:rPr>
            <w:noProof/>
            <w:webHidden/>
          </w:rPr>
          <w:fldChar w:fldCharType="begin"/>
        </w:r>
        <w:r>
          <w:rPr>
            <w:noProof/>
            <w:webHidden/>
          </w:rPr>
          <w:instrText xml:space="preserve"> PAGEREF _Toc123318713 \h </w:instrText>
        </w:r>
        <w:r>
          <w:rPr>
            <w:noProof/>
            <w:webHidden/>
          </w:rPr>
        </w:r>
        <w:r>
          <w:rPr>
            <w:noProof/>
            <w:webHidden/>
          </w:rPr>
          <w:fldChar w:fldCharType="separate"/>
        </w:r>
        <w:r w:rsidR="00D22299">
          <w:rPr>
            <w:noProof/>
            <w:webHidden/>
          </w:rPr>
          <w:t>24</w:t>
        </w:r>
        <w:r>
          <w:rPr>
            <w:noProof/>
            <w:webHidden/>
          </w:rPr>
          <w:fldChar w:fldCharType="end"/>
        </w:r>
      </w:hyperlink>
    </w:p>
    <w:p w14:paraId="7C7F2271" w14:textId="3057E72D" w:rsidR="006B5F7E" w:rsidRDefault="006B5F7E">
      <w:pPr>
        <w:pStyle w:val="af9"/>
        <w:tabs>
          <w:tab w:val="right" w:leader="dot" w:pos="8494"/>
        </w:tabs>
        <w:ind w:left="480" w:hanging="480"/>
        <w:rPr>
          <w:rFonts w:asciiTheme="minorHAnsi" w:eastAsiaTheme="minorEastAsia" w:hAnsiTheme="minorHAnsi"/>
          <w:noProof/>
        </w:rPr>
      </w:pPr>
      <w:hyperlink w:anchor="_Toc123318714" w:history="1">
        <w:r w:rsidRPr="00447B8B">
          <w:rPr>
            <w:rStyle w:val="af1"/>
            <w:rFonts w:hint="eastAsia"/>
            <w:noProof/>
          </w:rPr>
          <w:t>圖</w:t>
        </w:r>
        <w:r w:rsidRPr="00447B8B">
          <w:rPr>
            <w:rStyle w:val="af1"/>
            <w:noProof/>
          </w:rPr>
          <w:t xml:space="preserve"> 2.17</w:t>
        </w:r>
        <w:r w:rsidRPr="00447B8B">
          <w:rPr>
            <w:rStyle w:val="af1"/>
            <w:rFonts w:hint="eastAsia"/>
            <w:noProof/>
          </w:rPr>
          <w:t>聚類分析結果，以鳶尾花資料及為例。</w:t>
        </w:r>
        <w:r>
          <w:rPr>
            <w:noProof/>
            <w:webHidden/>
          </w:rPr>
          <w:tab/>
        </w:r>
        <w:r>
          <w:rPr>
            <w:noProof/>
            <w:webHidden/>
          </w:rPr>
          <w:fldChar w:fldCharType="begin"/>
        </w:r>
        <w:r>
          <w:rPr>
            <w:noProof/>
            <w:webHidden/>
          </w:rPr>
          <w:instrText xml:space="preserve"> PAGEREF _Toc123318714 \h </w:instrText>
        </w:r>
        <w:r>
          <w:rPr>
            <w:noProof/>
            <w:webHidden/>
          </w:rPr>
        </w:r>
        <w:r>
          <w:rPr>
            <w:noProof/>
            <w:webHidden/>
          </w:rPr>
          <w:fldChar w:fldCharType="separate"/>
        </w:r>
        <w:r w:rsidR="00D22299">
          <w:rPr>
            <w:noProof/>
            <w:webHidden/>
          </w:rPr>
          <w:t>25</w:t>
        </w:r>
        <w:r>
          <w:rPr>
            <w:noProof/>
            <w:webHidden/>
          </w:rPr>
          <w:fldChar w:fldCharType="end"/>
        </w:r>
      </w:hyperlink>
    </w:p>
    <w:p w14:paraId="3459497B" w14:textId="0B6EAFD7" w:rsidR="006B5F7E" w:rsidRDefault="006B5F7E">
      <w:pPr>
        <w:pStyle w:val="af9"/>
        <w:tabs>
          <w:tab w:val="right" w:leader="dot" w:pos="8494"/>
        </w:tabs>
        <w:ind w:left="480" w:hanging="480"/>
        <w:rPr>
          <w:rFonts w:asciiTheme="minorHAnsi" w:eastAsiaTheme="minorEastAsia" w:hAnsiTheme="minorHAnsi"/>
          <w:noProof/>
        </w:rPr>
      </w:pPr>
      <w:hyperlink w:anchor="_Toc123318715" w:history="1">
        <w:r w:rsidRPr="00447B8B">
          <w:rPr>
            <w:rStyle w:val="af1"/>
            <w:rFonts w:hint="eastAsia"/>
            <w:noProof/>
          </w:rPr>
          <w:t>圖</w:t>
        </w:r>
        <w:r w:rsidRPr="00447B8B">
          <w:rPr>
            <w:rStyle w:val="af1"/>
            <w:noProof/>
          </w:rPr>
          <w:t xml:space="preserve"> 2.18 </w:t>
        </w:r>
        <w:r w:rsidR="00EA74A8">
          <w:rPr>
            <w:rStyle w:val="af1"/>
            <w:noProof/>
          </w:rPr>
          <w:t>K-means</w:t>
        </w:r>
        <w:r w:rsidRPr="00447B8B">
          <w:rPr>
            <w:rStyle w:val="af1"/>
            <w:rFonts w:hint="eastAsia"/>
            <w:noProof/>
          </w:rPr>
          <w:t>聚類法在五個迭代下的質心位置變化</w:t>
        </w:r>
        <w:r w:rsidRPr="00447B8B">
          <w:rPr>
            <w:rStyle w:val="af1"/>
            <w:noProof/>
          </w:rPr>
          <w:t xml:space="preserve"> (Rhys, 2020)</w:t>
        </w:r>
        <w:r w:rsidRPr="00447B8B">
          <w:rPr>
            <w:rStyle w:val="af1"/>
            <w:rFonts w:hint="eastAsia"/>
            <w:noProof/>
          </w:rPr>
          <w:t>。</w:t>
        </w:r>
        <w:r>
          <w:rPr>
            <w:noProof/>
            <w:webHidden/>
          </w:rPr>
          <w:tab/>
        </w:r>
        <w:r>
          <w:rPr>
            <w:noProof/>
            <w:webHidden/>
          </w:rPr>
          <w:fldChar w:fldCharType="begin"/>
        </w:r>
        <w:r>
          <w:rPr>
            <w:noProof/>
            <w:webHidden/>
          </w:rPr>
          <w:instrText xml:space="preserve"> PAGEREF _Toc123318715 \h </w:instrText>
        </w:r>
        <w:r>
          <w:rPr>
            <w:noProof/>
            <w:webHidden/>
          </w:rPr>
        </w:r>
        <w:r>
          <w:rPr>
            <w:noProof/>
            <w:webHidden/>
          </w:rPr>
          <w:fldChar w:fldCharType="separate"/>
        </w:r>
        <w:r w:rsidR="00D22299">
          <w:rPr>
            <w:noProof/>
            <w:webHidden/>
          </w:rPr>
          <w:t>27</w:t>
        </w:r>
        <w:r>
          <w:rPr>
            <w:noProof/>
            <w:webHidden/>
          </w:rPr>
          <w:fldChar w:fldCharType="end"/>
        </w:r>
      </w:hyperlink>
    </w:p>
    <w:p w14:paraId="6064B40C" w14:textId="67A4A979" w:rsidR="006B5F7E" w:rsidRDefault="006B5F7E">
      <w:pPr>
        <w:pStyle w:val="af9"/>
        <w:tabs>
          <w:tab w:val="right" w:leader="dot" w:pos="8494"/>
        </w:tabs>
        <w:ind w:left="480" w:hanging="480"/>
        <w:rPr>
          <w:rFonts w:asciiTheme="minorHAnsi" w:eastAsiaTheme="minorEastAsia" w:hAnsiTheme="minorHAnsi"/>
          <w:noProof/>
        </w:rPr>
      </w:pPr>
      <w:hyperlink w:anchor="_Toc123318716" w:history="1">
        <w:r w:rsidRPr="00447B8B">
          <w:rPr>
            <w:rStyle w:val="af1"/>
            <w:rFonts w:hint="eastAsia"/>
            <w:noProof/>
          </w:rPr>
          <w:t>圖</w:t>
        </w:r>
        <w:r w:rsidRPr="00447B8B">
          <w:rPr>
            <w:rStyle w:val="af1"/>
            <w:noProof/>
          </w:rPr>
          <w:t xml:space="preserve"> 2.19 </w:t>
        </w:r>
        <w:r w:rsidRPr="00447B8B">
          <w:rPr>
            <w:rStyle w:val="af1"/>
            <w:rFonts w:hint="eastAsia"/>
            <w:noProof/>
          </w:rPr>
          <w:t>階層聚類法流程</w:t>
        </w:r>
        <w:r w:rsidRPr="00447B8B">
          <w:rPr>
            <w:rStyle w:val="af1"/>
            <w:noProof/>
          </w:rPr>
          <w:t xml:space="preserve"> (Mistry et al., 2021)</w:t>
        </w:r>
        <w:r w:rsidRPr="00447B8B">
          <w:rPr>
            <w:rStyle w:val="af1"/>
            <w:rFonts w:hint="eastAsia"/>
            <w:noProof/>
          </w:rPr>
          <w:t>。</w:t>
        </w:r>
        <w:r>
          <w:rPr>
            <w:noProof/>
            <w:webHidden/>
          </w:rPr>
          <w:tab/>
        </w:r>
        <w:r>
          <w:rPr>
            <w:noProof/>
            <w:webHidden/>
          </w:rPr>
          <w:fldChar w:fldCharType="begin"/>
        </w:r>
        <w:r>
          <w:rPr>
            <w:noProof/>
            <w:webHidden/>
          </w:rPr>
          <w:instrText xml:space="preserve"> PAGEREF _Toc123318716 \h </w:instrText>
        </w:r>
        <w:r>
          <w:rPr>
            <w:noProof/>
            <w:webHidden/>
          </w:rPr>
        </w:r>
        <w:r>
          <w:rPr>
            <w:noProof/>
            <w:webHidden/>
          </w:rPr>
          <w:fldChar w:fldCharType="separate"/>
        </w:r>
        <w:r w:rsidR="00D22299">
          <w:rPr>
            <w:noProof/>
            <w:webHidden/>
          </w:rPr>
          <w:t>28</w:t>
        </w:r>
        <w:r>
          <w:rPr>
            <w:noProof/>
            <w:webHidden/>
          </w:rPr>
          <w:fldChar w:fldCharType="end"/>
        </w:r>
      </w:hyperlink>
    </w:p>
    <w:p w14:paraId="125C0B53" w14:textId="170CC02A" w:rsidR="006B5F7E" w:rsidRDefault="006B5F7E">
      <w:pPr>
        <w:pStyle w:val="af9"/>
        <w:tabs>
          <w:tab w:val="right" w:leader="dot" w:pos="8494"/>
        </w:tabs>
        <w:ind w:left="480" w:hanging="480"/>
        <w:rPr>
          <w:rFonts w:asciiTheme="minorHAnsi" w:eastAsiaTheme="minorEastAsia" w:hAnsiTheme="minorHAnsi"/>
          <w:noProof/>
        </w:rPr>
      </w:pPr>
      <w:hyperlink w:anchor="_Toc123318717" w:history="1">
        <w:r w:rsidRPr="00447B8B">
          <w:rPr>
            <w:rStyle w:val="af1"/>
            <w:rFonts w:hint="eastAsia"/>
            <w:noProof/>
          </w:rPr>
          <w:t>圖</w:t>
        </w:r>
        <w:r w:rsidRPr="00447B8B">
          <w:rPr>
            <w:rStyle w:val="af1"/>
            <w:noProof/>
          </w:rPr>
          <w:t xml:space="preserve"> 2.20 </w:t>
        </w:r>
        <w:r w:rsidRPr="00447B8B">
          <w:rPr>
            <w:rStyle w:val="af1"/>
            <w:rFonts w:hint="eastAsia"/>
            <w:noProof/>
          </w:rPr>
          <w:t>依據區塊建模排序樣本</w:t>
        </w:r>
        <w:r w:rsidRPr="00447B8B">
          <w:rPr>
            <w:rStyle w:val="af1"/>
            <w:noProof/>
          </w:rPr>
          <w:t xml:space="preserve"> (Faskowitz et al., 2018)</w:t>
        </w:r>
        <w:r>
          <w:rPr>
            <w:noProof/>
            <w:webHidden/>
          </w:rPr>
          <w:tab/>
        </w:r>
        <w:r>
          <w:rPr>
            <w:noProof/>
            <w:webHidden/>
          </w:rPr>
          <w:fldChar w:fldCharType="begin"/>
        </w:r>
        <w:r>
          <w:rPr>
            <w:noProof/>
            <w:webHidden/>
          </w:rPr>
          <w:instrText xml:space="preserve"> PAGEREF _Toc123318717 \h </w:instrText>
        </w:r>
        <w:r>
          <w:rPr>
            <w:noProof/>
            <w:webHidden/>
          </w:rPr>
        </w:r>
        <w:r>
          <w:rPr>
            <w:noProof/>
            <w:webHidden/>
          </w:rPr>
          <w:fldChar w:fldCharType="separate"/>
        </w:r>
        <w:r w:rsidR="00D22299">
          <w:rPr>
            <w:noProof/>
            <w:webHidden/>
          </w:rPr>
          <w:t>29</w:t>
        </w:r>
        <w:r>
          <w:rPr>
            <w:noProof/>
            <w:webHidden/>
          </w:rPr>
          <w:fldChar w:fldCharType="end"/>
        </w:r>
      </w:hyperlink>
    </w:p>
    <w:p w14:paraId="702B3642" w14:textId="05694544" w:rsidR="006B5F7E" w:rsidRDefault="006B5F7E">
      <w:pPr>
        <w:pStyle w:val="af9"/>
        <w:tabs>
          <w:tab w:val="right" w:leader="dot" w:pos="8494"/>
        </w:tabs>
        <w:ind w:left="480" w:hanging="480"/>
        <w:rPr>
          <w:rFonts w:asciiTheme="minorHAnsi" w:eastAsiaTheme="minorEastAsia" w:hAnsiTheme="minorHAnsi"/>
          <w:noProof/>
        </w:rPr>
      </w:pPr>
      <w:hyperlink w:anchor="_Toc123318718" w:history="1">
        <w:r w:rsidRPr="00447B8B">
          <w:rPr>
            <w:rStyle w:val="af1"/>
            <w:rFonts w:hint="eastAsia"/>
            <w:noProof/>
          </w:rPr>
          <w:t>圖</w:t>
        </w:r>
        <w:r w:rsidRPr="00447B8B">
          <w:rPr>
            <w:rStyle w:val="af1"/>
            <w:noProof/>
          </w:rPr>
          <w:t xml:space="preserve"> 2.21 </w:t>
        </w:r>
        <w:r w:rsidRPr="00447B8B">
          <w:rPr>
            <w:rStyle w:val="af1"/>
            <w:rFonts w:hint="eastAsia"/>
            <w:noProof/>
          </w:rPr>
          <w:t>區塊建模演算範例，以罷工問題為例</w:t>
        </w:r>
        <w:r w:rsidRPr="00447B8B">
          <w:rPr>
            <w:rStyle w:val="af1"/>
            <w:noProof/>
          </w:rPr>
          <w:t xml:space="preserve"> (De Nooy et al., 2018)</w:t>
        </w:r>
        <w:r w:rsidRPr="00447B8B">
          <w:rPr>
            <w:rStyle w:val="af1"/>
            <w:rFonts w:hint="eastAsia"/>
            <w:noProof/>
          </w:rPr>
          <w:t>。</w:t>
        </w:r>
        <w:r w:rsidRPr="00447B8B">
          <w:rPr>
            <w:rStyle w:val="af1"/>
            <w:noProof/>
          </w:rPr>
          <w:t xml:space="preserve"> </w:t>
        </w:r>
        <w:r w:rsidRPr="00447B8B">
          <w:rPr>
            <w:rStyle w:val="af1"/>
            <w:rFonts w:hint="eastAsia"/>
            <w:noProof/>
          </w:rPr>
          <w:t>（左）溝通網路關係矩陣（右）經由區塊模型排序。</w:t>
        </w:r>
        <w:r>
          <w:rPr>
            <w:noProof/>
            <w:webHidden/>
          </w:rPr>
          <w:tab/>
        </w:r>
        <w:r>
          <w:rPr>
            <w:noProof/>
            <w:webHidden/>
          </w:rPr>
          <w:fldChar w:fldCharType="begin"/>
        </w:r>
        <w:r>
          <w:rPr>
            <w:noProof/>
            <w:webHidden/>
          </w:rPr>
          <w:instrText xml:space="preserve"> PAGEREF _Toc123318718 \h </w:instrText>
        </w:r>
        <w:r>
          <w:rPr>
            <w:noProof/>
            <w:webHidden/>
          </w:rPr>
        </w:r>
        <w:r>
          <w:rPr>
            <w:noProof/>
            <w:webHidden/>
          </w:rPr>
          <w:fldChar w:fldCharType="separate"/>
        </w:r>
        <w:r w:rsidR="00D22299">
          <w:rPr>
            <w:noProof/>
            <w:webHidden/>
          </w:rPr>
          <w:t>29</w:t>
        </w:r>
        <w:r>
          <w:rPr>
            <w:noProof/>
            <w:webHidden/>
          </w:rPr>
          <w:fldChar w:fldCharType="end"/>
        </w:r>
      </w:hyperlink>
    </w:p>
    <w:p w14:paraId="44CD6A47" w14:textId="4B30B33E" w:rsidR="006B5F7E" w:rsidRDefault="006B5F7E">
      <w:pPr>
        <w:pStyle w:val="af9"/>
        <w:tabs>
          <w:tab w:val="right" w:leader="dot" w:pos="8494"/>
        </w:tabs>
        <w:ind w:left="480" w:hanging="480"/>
        <w:rPr>
          <w:rFonts w:asciiTheme="minorHAnsi" w:eastAsiaTheme="minorEastAsia" w:hAnsiTheme="minorHAnsi"/>
          <w:noProof/>
        </w:rPr>
      </w:pPr>
      <w:hyperlink w:anchor="_Toc123318719" w:history="1">
        <w:r w:rsidRPr="00447B8B">
          <w:rPr>
            <w:rStyle w:val="af1"/>
            <w:rFonts w:hint="eastAsia"/>
            <w:noProof/>
          </w:rPr>
          <w:t>圖</w:t>
        </w:r>
        <w:r w:rsidRPr="00447B8B">
          <w:rPr>
            <w:rStyle w:val="af1"/>
            <w:noProof/>
          </w:rPr>
          <w:t xml:space="preserve"> 2.22 </w:t>
        </w:r>
        <w:r w:rsidRPr="00447B8B">
          <w:rPr>
            <w:rStyle w:val="af1"/>
            <w:rFonts w:hint="eastAsia"/>
            <w:noProof/>
          </w:rPr>
          <w:t>決策樹範例，以二元分類問題為例</w:t>
        </w:r>
        <w:r w:rsidRPr="00447B8B">
          <w:rPr>
            <w:rStyle w:val="af1"/>
            <w:noProof/>
          </w:rPr>
          <w:t xml:space="preserve"> (Song &amp; Ying, 2015)</w:t>
        </w:r>
        <w:r w:rsidRPr="00447B8B">
          <w:rPr>
            <w:rStyle w:val="af1"/>
            <w:rFonts w:hint="eastAsia"/>
            <w:noProof/>
          </w:rPr>
          <w:t>。</w:t>
        </w:r>
        <w:r>
          <w:rPr>
            <w:noProof/>
            <w:webHidden/>
          </w:rPr>
          <w:tab/>
        </w:r>
        <w:r>
          <w:rPr>
            <w:noProof/>
            <w:webHidden/>
          </w:rPr>
          <w:fldChar w:fldCharType="begin"/>
        </w:r>
        <w:r>
          <w:rPr>
            <w:noProof/>
            <w:webHidden/>
          </w:rPr>
          <w:instrText xml:space="preserve"> PAGEREF _Toc123318719 \h </w:instrText>
        </w:r>
        <w:r>
          <w:rPr>
            <w:noProof/>
            <w:webHidden/>
          </w:rPr>
        </w:r>
        <w:r>
          <w:rPr>
            <w:noProof/>
            <w:webHidden/>
          </w:rPr>
          <w:fldChar w:fldCharType="separate"/>
        </w:r>
        <w:r w:rsidR="00D22299">
          <w:rPr>
            <w:noProof/>
            <w:webHidden/>
          </w:rPr>
          <w:t>31</w:t>
        </w:r>
        <w:r>
          <w:rPr>
            <w:noProof/>
            <w:webHidden/>
          </w:rPr>
          <w:fldChar w:fldCharType="end"/>
        </w:r>
      </w:hyperlink>
    </w:p>
    <w:p w14:paraId="1772F9A4" w14:textId="490BFBFD" w:rsidR="006B5F7E" w:rsidRDefault="006B5F7E">
      <w:pPr>
        <w:pStyle w:val="af9"/>
        <w:tabs>
          <w:tab w:val="right" w:leader="dot" w:pos="8494"/>
        </w:tabs>
        <w:ind w:left="480" w:hanging="480"/>
        <w:rPr>
          <w:rFonts w:asciiTheme="minorHAnsi" w:eastAsiaTheme="minorEastAsia" w:hAnsiTheme="minorHAnsi"/>
          <w:noProof/>
        </w:rPr>
      </w:pPr>
      <w:hyperlink w:anchor="_Toc123318720" w:history="1">
        <w:r w:rsidRPr="00447B8B">
          <w:rPr>
            <w:rStyle w:val="af1"/>
            <w:rFonts w:hint="eastAsia"/>
            <w:noProof/>
          </w:rPr>
          <w:t>圖</w:t>
        </w:r>
        <w:r w:rsidRPr="00447B8B">
          <w:rPr>
            <w:rStyle w:val="af1"/>
            <w:noProof/>
          </w:rPr>
          <w:t xml:space="preserve"> 2.23 </w:t>
        </w:r>
        <w:r w:rsidRPr="00447B8B">
          <w:rPr>
            <w:rStyle w:val="af1"/>
            <w:rFonts w:hint="eastAsia"/>
            <w:noProof/>
          </w:rPr>
          <w:t>引導聚集算法示意圖</w:t>
        </w:r>
        <w:r w:rsidRPr="00447B8B">
          <w:rPr>
            <w:rStyle w:val="af1"/>
            <w:noProof/>
          </w:rPr>
          <w:t xml:space="preserve"> (Efron &amp; Tibshirani, 1994)</w:t>
        </w:r>
        <w:r w:rsidRPr="00447B8B">
          <w:rPr>
            <w:rStyle w:val="af1"/>
            <w:rFonts w:hint="eastAsia"/>
            <w:noProof/>
          </w:rPr>
          <w:t>。</w:t>
        </w:r>
        <w:r>
          <w:rPr>
            <w:noProof/>
            <w:webHidden/>
          </w:rPr>
          <w:tab/>
        </w:r>
        <w:r>
          <w:rPr>
            <w:noProof/>
            <w:webHidden/>
          </w:rPr>
          <w:fldChar w:fldCharType="begin"/>
        </w:r>
        <w:r>
          <w:rPr>
            <w:noProof/>
            <w:webHidden/>
          </w:rPr>
          <w:instrText xml:space="preserve"> PAGEREF _Toc123318720 \h </w:instrText>
        </w:r>
        <w:r>
          <w:rPr>
            <w:noProof/>
            <w:webHidden/>
          </w:rPr>
        </w:r>
        <w:r>
          <w:rPr>
            <w:noProof/>
            <w:webHidden/>
          </w:rPr>
          <w:fldChar w:fldCharType="separate"/>
        </w:r>
        <w:r w:rsidR="00D22299">
          <w:rPr>
            <w:noProof/>
            <w:webHidden/>
          </w:rPr>
          <w:t>33</w:t>
        </w:r>
        <w:r>
          <w:rPr>
            <w:noProof/>
            <w:webHidden/>
          </w:rPr>
          <w:fldChar w:fldCharType="end"/>
        </w:r>
      </w:hyperlink>
    </w:p>
    <w:p w14:paraId="30DFC5DF" w14:textId="7B831598" w:rsidR="006B5F7E" w:rsidRDefault="006B5F7E">
      <w:pPr>
        <w:pStyle w:val="af9"/>
        <w:tabs>
          <w:tab w:val="right" w:leader="dot" w:pos="8494"/>
        </w:tabs>
        <w:ind w:left="480" w:hanging="480"/>
        <w:rPr>
          <w:rFonts w:asciiTheme="minorHAnsi" w:eastAsiaTheme="minorEastAsia" w:hAnsiTheme="minorHAnsi"/>
          <w:noProof/>
        </w:rPr>
      </w:pPr>
      <w:hyperlink w:anchor="_Toc123318721" w:history="1">
        <w:r w:rsidRPr="00447B8B">
          <w:rPr>
            <w:rStyle w:val="af1"/>
            <w:rFonts w:hint="eastAsia"/>
            <w:noProof/>
          </w:rPr>
          <w:t>圖</w:t>
        </w:r>
        <w:r w:rsidRPr="00447B8B">
          <w:rPr>
            <w:rStyle w:val="af1"/>
            <w:noProof/>
          </w:rPr>
          <w:t xml:space="preserve"> 2.24 </w:t>
        </w:r>
        <w:r w:rsidRPr="00447B8B">
          <w:rPr>
            <w:rStyle w:val="af1"/>
            <w:rFonts w:hint="eastAsia"/>
            <w:noProof/>
          </w:rPr>
          <w:t>梯度提升決策樹示意圖。</w:t>
        </w:r>
        <w:r>
          <w:rPr>
            <w:noProof/>
            <w:webHidden/>
          </w:rPr>
          <w:tab/>
        </w:r>
        <w:r>
          <w:rPr>
            <w:noProof/>
            <w:webHidden/>
          </w:rPr>
          <w:fldChar w:fldCharType="begin"/>
        </w:r>
        <w:r>
          <w:rPr>
            <w:noProof/>
            <w:webHidden/>
          </w:rPr>
          <w:instrText xml:space="preserve"> PAGEREF _Toc123318721 \h </w:instrText>
        </w:r>
        <w:r>
          <w:rPr>
            <w:noProof/>
            <w:webHidden/>
          </w:rPr>
        </w:r>
        <w:r>
          <w:rPr>
            <w:noProof/>
            <w:webHidden/>
          </w:rPr>
          <w:fldChar w:fldCharType="separate"/>
        </w:r>
        <w:r w:rsidR="00D22299">
          <w:rPr>
            <w:noProof/>
            <w:webHidden/>
          </w:rPr>
          <w:t>33</w:t>
        </w:r>
        <w:r>
          <w:rPr>
            <w:noProof/>
            <w:webHidden/>
          </w:rPr>
          <w:fldChar w:fldCharType="end"/>
        </w:r>
      </w:hyperlink>
    </w:p>
    <w:p w14:paraId="13B6C5D2" w14:textId="30A2D989" w:rsidR="006B5F7E" w:rsidRDefault="006B5F7E">
      <w:pPr>
        <w:pStyle w:val="af9"/>
        <w:tabs>
          <w:tab w:val="right" w:leader="dot" w:pos="8494"/>
        </w:tabs>
        <w:ind w:left="480" w:hanging="480"/>
        <w:rPr>
          <w:rFonts w:asciiTheme="minorHAnsi" w:eastAsiaTheme="minorEastAsia" w:hAnsiTheme="minorHAnsi"/>
          <w:noProof/>
        </w:rPr>
      </w:pPr>
      <w:hyperlink w:anchor="_Toc123318722" w:history="1">
        <w:r w:rsidRPr="00447B8B">
          <w:rPr>
            <w:rStyle w:val="af1"/>
            <w:rFonts w:hint="eastAsia"/>
            <w:noProof/>
          </w:rPr>
          <w:t>圖</w:t>
        </w:r>
        <w:r w:rsidRPr="00447B8B">
          <w:rPr>
            <w:rStyle w:val="af1"/>
            <w:noProof/>
          </w:rPr>
          <w:t xml:space="preserve"> 2.25 </w:t>
        </w:r>
        <w:r w:rsidRPr="00447B8B">
          <w:rPr>
            <w:rStyle w:val="af1"/>
            <w:rFonts w:hint="eastAsia"/>
            <w:noProof/>
          </w:rPr>
          <w:t>引導聚集算法與提升方法的比較。</w:t>
        </w:r>
        <w:r w:rsidRPr="00447B8B">
          <w:rPr>
            <w:rStyle w:val="af1"/>
            <w:noProof/>
          </w:rPr>
          <w:t xml:space="preserve"> </w:t>
        </w:r>
        <w:r w:rsidRPr="00447B8B">
          <w:rPr>
            <w:rStyle w:val="af1"/>
            <w:rFonts w:hint="eastAsia"/>
            <w:noProof/>
          </w:rPr>
          <w:t>（左）引導聚集算法（右）提升方法。</w:t>
        </w:r>
        <w:r>
          <w:rPr>
            <w:noProof/>
            <w:webHidden/>
          </w:rPr>
          <w:tab/>
        </w:r>
        <w:r>
          <w:rPr>
            <w:noProof/>
            <w:webHidden/>
          </w:rPr>
          <w:fldChar w:fldCharType="begin"/>
        </w:r>
        <w:r>
          <w:rPr>
            <w:noProof/>
            <w:webHidden/>
          </w:rPr>
          <w:instrText xml:space="preserve"> PAGEREF _Toc123318722 \h </w:instrText>
        </w:r>
        <w:r>
          <w:rPr>
            <w:noProof/>
            <w:webHidden/>
          </w:rPr>
        </w:r>
        <w:r>
          <w:rPr>
            <w:noProof/>
            <w:webHidden/>
          </w:rPr>
          <w:fldChar w:fldCharType="separate"/>
        </w:r>
        <w:r w:rsidR="00D22299">
          <w:rPr>
            <w:noProof/>
            <w:webHidden/>
          </w:rPr>
          <w:t>34</w:t>
        </w:r>
        <w:r>
          <w:rPr>
            <w:noProof/>
            <w:webHidden/>
          </w:rPr>
          <w:fldChar w:fldCharType="end"/>
        </w:r>
      </w:hyperlink>
    </w:p>
    <w:p w14:paraId="65CFB98A" w14:textId="3B48D584" w:rsidR="006B5F7E" w:rsidRDefault="006B5F7E">
      <w:pPr>
        <w:pStyle w:val="af9"/>
        <w:tabs>
          <w:tab w:val="right" w:leader="dot" w:pos="8494"/>
        </w:tabs>
        <w:ind w:left="480" w:hanging="480"/>
        <w:rPr>
          <w:rFonts w:asciiTheme="minorHAnsi" w:eastAsiaTheme="minorEastAsia" w:hAnsiTheme="minorHAnsi"/>
          <w:noProof/>
        </w:rPr>
      </w:pPr>
      <w:hyperlink w:anchor="_Toc123318723" w:history="1">
        <w:r w:rsidRPr="00447B8B">
          <w:rPr>
            <w:rStyle w:val="af1"/>
            <w:rFonts w:hint="eastAsia"/>
            <w:noProof/>
          </w:rPr>
          <w:t>圖</w:t>
        </w:r>
        <w:r w:rsidRPr="00447B8B">
          <w:rPr>
            <w:rStyle w:val="af1"/>
            <w:noProof/>
          </w:rPr>
          <w:t xml:space="preserve"> 2.26 LightGBM</w:t>
        </w:r>
        <w:r w:rsidRPr="00447B8B">
          <w:rPr>
            <w:rStyle w:val="af1"/>
            <w:rFonts w:hint="eastAsia"/>
            <w:noProof/>
          </w:rPr>
          <w:t>於</w:t>
        </w:r>
        <w:r w:rsidRPr="00447B8B">
          <w:rPr>
            <w:rStyle w:val="af1"/>
            <w:noProof/>
          </w:rPr>
          <w:t>Flight Delay</w:t>
        </w:r>
        <w:r w:rsidRPr="00447B8B">
          <w:rPr>
            <w:rStyle w:val="af1"/>
            <w:rFonts w:hint="eastAsia"/>
            <w:noProof/>
          </w:rPr>
          <w:t>（左）與</w:t>
        </w:r>
        <w:r w:rsidRPr="00447B8B">
          <w:rPr>
            <w:rStyle w:val="af1"/>
            <w:noProof/>
          </w:rPr>
          <w:t>LETOR</w:t>
        </w:r>
        <w:r w:rsidRPr="00447B8B">
          <w:rPr>
            <w:rStyle w:val="af1"/>
            <w:rFonts w:hint="eastAsia"/>
            <w:noProof/>
          </w:rPr>
          <w:t>（右）兩資料集中的收斂表現。</w:t>
        </w:r>
        <w:r>
          <w:rPr>
            <w:noProof/>
            <w:webHidden/>
          </w:rPr>
          <w:tab/>
        </w:r>
        <w:r>
          <w:rPr>
            <w:noProof/>
            <w:webHidden/>
          </w:rPr>
          <w:fldChar w:fldCharType="begin"/>
        </w:r>
        <w:r>
          <w:rPr>
            <w:noProof/>
            <w:webHidden/>
          </w:rPr>
          <w:instrText xml:space="preserve"> PAGEREF _Toc123318723 \h </w:instrText>
        </w:r>
        <w:r>
          <w:rPr>
            <w:noProof/>
            <w:webHidden/>
          </w:rPr>
        </w:r>
        <w:r>
          <w:rPr>
            <w:noProof/>
            <w:webHidden/>
          </w:rPr>
          <w:fldChar w:fldCharType="separate"/>
        </w:r>
        <w:r w:rsidR="00D22299">
          <w:rPr>
            <w:noProof/>
            <w:webHidden/>
          </w:rPr>
          <w:t>35</w:t>
        </w:r>
        <w:r>
          <w:rPr>
            <w:noProof/>
            <w:webHidden/>
          </w:rPr>
          <w:fldChar w:fldCharType="end"/>
        </w:r>
      </w:hyperlink>
    </w:p>
    <w:p w14:paraId="6D0DE26F" w14:textId="0C056448" w:rsidR="006B5F7E" w:rsidRDefault="006B5F7E">
      <w:pPr>
        <w:pStyle w:val="af9"/>
        <w:tabs>
          <w:tab w:val="right" w:leader="dot" w:pos="8494"/>
        </w:tabs>
        <w:ind w:left="480" w:hanging="480"/>
        <w:rPr>
          <w:rFonts w:asciiTheme="minorHAnsi" w:eastAsiaTheme="minorEastAsia" w:hAnsiTheme="minorHAnsi"/>
          <w:noProof/>
        </w:rPr>
      </w:pPr>
      <w:hyperlink w:anchor="_Toc123318724" w:history="1">
        <w:r w:rsidRPr="00447B8B">
          <w:rPr>
            <w:rStyle w:val="af1"/>
            <w:rFonts w:hint="eastAsia"/>
            <w:noProof/>
          </w:rPr>
          <w:t>圖</w:t>
        </w:r>
        <w:r w:rsidRPr="00447B8B">
          <w:rPr>
            <w:rStyle w:val="af1"/>
            <w:noProof/>
          </w:rPr>
          <w:t xml:space="preserve"> 2.27 </w:t>
        </w:r>
        <w:r w:rsidRPr="00447B8B">
          <w:rPr>
            <w:rStyle w:val="af1"/>
            <w:rFonts w:hint="eastAsia"/>
            <w:noProof/>
          </w:rPr>
          <w:t>混淆矩陣於常見的衡量指標計算。</w:t>
        </w:r>
        <w:r>
          <w:rPr>
            <w:noProof/>
            <w:webHidden/>
          </w:rPr>
          <w:tab/>
        </w:r>
        <w:r>
          <w:rPr>
            <w:noProof/>
            <w:webHidden/>
          </w:rPr>
          <w:fldChar w:fldCharType="begin"/>
        </w:r>
        <w:r>
          <w:rPr>
            <w:noProof/>
            <w:webHidden/>
          </w:rPr>
          <w:instrText xml:space="preserve"> PAGEREF _Toc123318724 \h </w:instrText>
        </w:r>
        <w:r>
          <w:rPr>
            <w:noProof/>
            <w:webHidden/>
          </w:rPr>
        </w:r>
        <w:r>
          <w:rPr>
            <w:noProof/>
            <w:webHidden/>
          </w:rPr>
          <w:fldChar w:fldCharType="separate"/>
        </w:r>
        <w:r w:rsidR="00D22299">
          <w:rPr>
            <w:noProof/>
            <w:webHidden/>
          </w:rPr>
          <w:t>37</w:t>
        </w:r>
        <w:r>
          <w:rPr>
            <w:noProof/>
            <w:webHidden/>
          </w:rPr>
          <w:fldChar w:fldCharType="end"/>
        </w:r>
      </w:hyperlink>
    </w:p>
    <w:p w14:paraId="48B4AD77" w14:textId="76D4FF50" w:rsidR="006B5F7E" w:rsidRDefault="006B5F7E">
      <w:pPr>
        <w:pStyle w:val="af9"/>
        <w:tabs>
          <w:tab w:val="right" w:leader="dot" w:pos="8494"/>
        </w:tabs>
        <w:ind w:left="480" w:hanging="480"/>
        <w:rPr>
          <w:rFonts w:asciiTheme="minorHAnsi" w:eastAsiaTheme="minorEastAsia" w:hAnsiTheme="minorHAnsi"/>
          <w:noProof/>
        </w:rPr>
      </w:pPr>
      <w:hyperlink w:anchor="_Toc123318725" w:history="1">
        <w:r w:rsidRPr="00447B8B">
          <w:rPr>
            <w:rStyle w:val="af1"/>
            <w:rFonts w:hint="eastAsia"/>
            <w:noProof/>
          </w:rPr>
          <w:t>圖</w:t>
        </w:r>
        <w:r w:rsidRPr="00447B8B">
          <w:rPr>
            <w:rStyle w:val="af1"/>
            <w:noProof/>
          </w:rPr>
          <w:t xml:space="preserve"> 3.1 </w:t>
        </w:r>
        <w:r w:rsidRPr="00447B8B">
          <w:rPr>
            <w:rStyle w:val="af1"/>
            <w:rFonts w:hint="eastAsia"/>
            <w:noProof/>
          </w:rPr>
          <w:t>資料處理、評估流程圖。</w:t>
        </w:r>
        <w:r>
          <w:rPr>
            <w:noProof/>
            <w:webHidden/>
          </w:rPr>
          <w:tab/>
        </w:r>
        <w:r>
          <w:rPr>
            <w:noProof/>
            <w:webHidden/>
          </w:rPr>
          <w:fldChar w:fldCharType="begin"/>
        </w:r>
        <w:r>
          <w:rPr>
            <w:noProof/>
            <w:webHidden/>
          </w:rPr>
          <w:instrText xml:space="preserve"> PAGEREF _Toc123318725 \h </w:instrText>
        </w:r>
        <w:r>
          <w:rPr>
            <w:noProof/>
            <w:webHidden/>
          </w:rPr>
        </w:r>
        <w:r>
          <w:rPr>
            <w:noProof/>
            <w:webHidden/>
          </w:rPr>
          <w:fldChar w:fldCharType="separate"/>
        </w:r>
        <w:r w:rsidR="00D22299">
          <w:rPr>
            <w:noProof/>
            <w:webHidden/>
          </w:rPr>
          <w:t>39</w:t>
        </w:r>
        <w:r>
          <w:rPr>
            <w:noProof/>
            <w:webHidden/>
          </w:rPr>
          <w:fldChar w:fldCharType="end"/>
        </w:r>
      </w:hyperlink>
    </w:p>
    <w:p w14:paraId="566F92DC" w14:textId="7640ED92" w:rsidR="006B5F7E" w:rsidRDefault="006B5F7E">
      <w:pPr>
        <w:pStyle w:val="af9"/>
        <w:tabs>
          <w:tab w:val="right" w:leader="dot" w:pos="8494"/>
        </w:tabs>
        <w:ind w:left="480" w:hanging="480"/>
        <w:rPr>
          <w:rFonts w:asciiTheme="minorHAnsi" w:eastAsiaTheme="minorEastAsia" w:hAnsiTheme="minorHAnsi"/>
          <w:noProof/>
        </w:rPr>
      </w:pPr>
      <w:hyperlink w:anchor="_Toc123318726" w:history="1">
        <w:r w:rsidRPr="00447B8B">
          <w:rPr>
            <w:rStyle w:val="af1"/>
            <w:rFonts w:hint="eastAsia"/>
            <w:noProof/>
          </w:rPr>
          <w:t>圖</w:t>
        </w:r>
        <w:r w:rsidRPr="00447B8B">
          <w:rPr>
            <w:rStyle w:val="af1"/>
            <w:noProof/>
          </w:rPr>
          <w:t xml:space="preserve"> 3.2 </w:t>
        </w:r>
        <w:r w:rsidRPr="00447B8B">
          <w:rPr>
            <w:rStyle w:val="af1"/>
            <w:rFonts w:hint="eastAsia"/>
            <w:noProof/>
          </w:rPr>
          <w:t>研究方法流程圖。</w:t>
        </w:r>
        <w:r>
          <w:rPr>
            <w:noProof/>
            <w:webHidden/>
          </w:rPr>
          <w:tab/>
        </w:r>
        <w:r>
          <w:rPr>
            <w:noProof/>
            <w:webHidden/>
          </w:rPr>
          <w:fldChar w:fldCharType="begin"/>
        </w:r>
        <w:r>
          <w:rPr>
            <w:noProof/>
            <w:webHidden/>
          </w:rPr>
          <w:instrText xml:space="preserve"> PAGEREF _Toc123318726 \h </w:instrText>
        </w:r>
        <w:r>
          <w:rPr>
            <w:noProof/>
            <w:webHidden/>
          </w:rPr>
        </w:r>
        <w:r>
          <w:rPr>
            <w:noProof/>
            <w:webHidden/>
          </w:rPr>
          <w:fldChar w:fldCharType="separate"/>
        </w:r>
        <w:r w:rsidR="00D22299">
          <w:rPr>
            <w:noProof/>
            <w:webHidden/>
          </w:rPr>
          <w:t>40</w:t>
        </w:r>
        <w:r>
          <w:rPr>
            <w:noProof/>
            <w:webHidden/>
          </w:rPr>
          <w:fldChar w:fldCharType="end"/>
        </w:r>
      </w:hyperlink>
    </w:p>
    <w:p w14:paraId="1161D997" w14:textId="3BB3F562" w:rsidR="006B5F7E" w:rsidRDefault="006B5F7E">
      <w:pPr>
        <w:pStyle w:val="af9"/>
        <w:tabs>
          <w:tab w:val="right" w:leader="dot" w:pos="8494"/>
        </w:tabs>
        <w:ind w:left="480" w:hanging="480"/>
        <w:rPr>
          <w:rFonts w:asciiTheme="minorHAnsi" w:eastAsiaTheme="minorEastAsia" w:hAnsiTheme="minorHAnsi"/>
          <w:noProof/>
        </w:rPr>
      </w:pPr>
      <w:hyperlink w:anchor="_Toc123318727" w:history="1">
        <w:r w:rsidRPr="00447B8B">
          <w:rPr>
            <w:rStyle w:val="af1"/>
            <w:rFonts w:hint="eastAsia"/>
            <w:noProof/>
          </w:rPr>
          <w:t>圖</w:t>
        </w:r>
        <w:r w:rsidRPr="00447B8B">
          <w:rPr>
            <w:rStyle w:val="af1"/>
            <w:noProof/>
          </w:rPr>
          <w:t xml:space="preserve"> 3.3 </w:t>
        </w:r>
        <w:r w:rsidRPr="00447B8B">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_Toc123318727 \h </w:instrText>
        </w:r>
        <w:r>
          <w:rPr>
            <w:noProof/>
            <w:webHidden/>
          </w:rPr>
        </w:r>
        <w:r>
          <w:rPr>
            <w:noProof/>
            <w:webHidden/>
          </w:rPr>
          <w:fldChar w:fldCharType="separate"/>
        </w:r>
        <w:r w:rsidR="00D22299">
          <w:rPr>
            <w:noProof/>
            <w:webHidden/>
          </w:rPr>
          <w:t>42</w:t>
        </w:r>
        <w:r>
          <w:rPr>
            <w:noProof/>
            <w:webHidden/>
          </w:rPr>
          <w:fldChar w:fldCharType="end"/>
        </w:r>
      </w:hyperlink>
    </w:p>
    <w:p w14:paraId="71E53D42" w14:textId="0EF7A160" w:rsidR="006B5F7E" w:rsidRDefault="006B5F7E">
      <w:pPr>
        <w:pStyle w:val="af9"/>
        <w:tabs>
          <w:tab w:val="right" w:leader="dot" w:pos="8494"/>
        </w:tabs>
        <w:ind w:left="480" w:hanging="480"/>
        <w:rPr>
          <w:rFonts w:asciiTheme="minorHAnsi" w:eastAsiaTheme="minorEastAsia" w:hAnsiTheme="minorHAnsi"/>
          <w:noProof/>
        </w:rPr>
      </w:pPr>
      <w:hyperlink w:anchor="_Toc123318728" w:history="1">
        <w:r w:rsidRPr="00447B8B">
          <w:rPr>
            <w:rStyle w:val="af1"/>
            <w:rFonts w:hint="eastAsia"/>
            <w:noProof/>
          </w:rPr>
          <w:t>圖</w:t>
        </w:r>
        <w:r w:rsidRPr="00447B8B">
          <w:rPr>
            <w:rStyle w:val="af1"/>
            <w:noProof/>
          </w:rPr>
          <w:t xml:space="preserve"> 3.4 </w:t>
        </w:r>
        <w:r w:rsidRPr="00447B8B">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_Toc123318728 \h </w:instrText>
        </w:r>
        <w:r>
          <w:rPr>
            <w:noProof/>
            <w:webHidden/>
          </w:rPr>
        </w:r>
        <w:r>
          <w:rPr>
            <w:noProof/>
            <w:webHidden/>
          </w:rPr>
          <w:fldChar w:fldCharType="separate"/>
        </w:r>
        <w:r w:rsidR="00D22299">
          <w:rPr>
            <w:noProof/>
            <w:webHidden/>
          </w:rPr>
          <w:t>45</w:t>
        </w:r>
        <w:r>
          <w:rPr>
            <w:noProof/>
            <w:webHidden/>
          </w:rPr>
          <w:fldChar w:fldCharType="end"/>
        </w:r>
      </w:hyperlink>
    </w:p>
    <w:p w14:paraId="026C1127" w14:textId="2D120EC2" w:rsidR="006B5F7E" w:rsidRDefault="006B5F7E">
      <w:pPr>
        <w:pStyle w:val="af9"/>
        <w:tabs>
          <w:tab w:val="right" w:leader="dot" w:pos="8494"/>
        </w:tabs>
        <w:ind w:left="480" w:hanging="480"/>
        <w:rPr>
          <w:rFonts w:asciiTheme="minorHAnsi" w:eastAsiaTheme="minorEastAsia" w:hAnsiTheme="minorHAnsi"/>
          <w:noProof/>
        </w:rPr>
      </w:pPr>
      <w:hyperlink w:anchor="_Toc123318729" w:history="1">
        <w:r w:rsidRPr="00447B8B">
          <w:rPr>
            <w:rStyle w:val="af1"/>
            <w:rFonts w:hint="eastAsia"/>
            <w:noProof/>
          </w:rPr>
          <w:t>圖</w:t>
        </w:r>
        <w:r w:rsidRPr="00447B8B">
          <w:rPr>
            <w:rStyle w:val="af1"/>
            <w:noProof/>
          </w:rPr>
          <w:t xml:space="preserve"> 3.5 </w:t>
        </w:r>
        <w:r w:rsidRPr="00447B8B">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_Toc123318729 \h </w:instrText>
        </w:r>
        <w:r>
          <w:rPr>
            <w:noProof/>
            <w:webHidden/>
          </w:rPr>
        </w:r>
        <w:r>
          <w:rPr>
            <w:noProof/>
            <w:webHidden/>
          </w:rPr>
          <w:fldChar w:fldCharType="separate"/>
        </w:r>
        <w:r w:rsidR="00D22299">
          <w:rPr>
            <w:noProof/>
            <w:webHidden/>
          </w:rPr>
          <w:t>45</w:t>
        </w:r>
        <w:r>
          <w:rPr>
            <w:noProof/>
            <w:webHidden/>
          </w:rPr>
          <w:fldChar w:fldCharType="end"/>
        </w:r>
      </w:hyperlink>
    </w:p>
    <w:p w14:paraId="06DAC888" w14:textId="56FF2739" w:rsidR="006B5F7E" w:rsidRDefault="006B5F7E">
      <w:pPr>
        <w:pStyle w:val="af9"/>
        <w:tabs>
          <w:tab w:val="right" w:leader="dot" w:pos="8494"/>
        </w:tabs>
        <w:ind w:left="480" w:hanging="480"/>
        <w:rPr>
          <w:rFonts w:asciiTheme="minorHAnsi" w:eastAsiaTheme="minorEastAsia" w:hAnsiTheme="minorHAnsi"/>
          <w:noProof/>
        </w:rPr>
      </w:pPr>
      <w:hyperlink w:anchor="_Toc123318730" w:history="1">
        <w:r w:rsidRPr="00447B8B">
          <w:rPr>
            <w:rStyle w:val="af1"/>
            <w:rFonts w:hint="eastAsia"/>
            <w:noProof/>
          </w:rPr>
          <w:t>圖</w:t>
        </w:r>
        <w:r w:rsidRPr="00447B8B">
          <w:rPr>
            <w:rStyle w:val="af1"/>
            <w:noProof/>
          </w:rPr>
          <w:t xml:space="preserve"> 3.6 </w:t>
        </w:r>
        <w:r w:rsidRPr="00447B8B">
          <w:rPr>
            <w:rStyle w:val="af1"/>
            <w:rFonts w:hint="eastAsia"/>
            <w:noProof/>
          </w:rPr>
          <w:t>群集過後的特徵組。</w:t>
        </w:r>
        <w:r>
          <w:rPr>
            <w:noProof/>
            <w:webHidden/>
          </w:rPr>
          <w:tab/>
        </w:r>
        <w:r>
          <w:rPr>
            <w:noProof/>
            <w:webHidden/>
          </w:rPr>
          <w:fldChar w:fldCharType="begin"/>
        </w:r>
        <w:r>
          <w:rPr>
            <w:noProof/>
            <w:webHidden/>
          </w:rPr>
          <w:instrText xml:space="preserve"> PAGEREF _Toc123318730 \h </w:instrText>
        </w:r>
        <w:r>
          <w:rPr>
            <w:noProof/>
            <w:webHidden/>
          </w:rPr>
        </w:r>
        <w:r>
          <w:rPr>
            <w:noProof/>
            <w:webHidden/>
          </w:rPr>
          <w:fldChar w:fldCharType="separate"/>
        </w:r>
        <w:r w:rsidR="00D22299">
          <w:rPr>
            <w:noProof/>
            <w:webHidden/>
          </w:rPr>
          <w:t>47</w:t>
        </w:r>
        <w:r>
          <w:rPr>
            <w:noProof/>
            <w:webHidden/>
          </w:rPr>
          <w:fldChar w:fldCharType="end"/>
        </w:r>
      </w:hyperlink>
    </w:p>
    <w:p w14:paraId="124BC834" w14:textId="6960972E" w:rsidR="006B5F7E" w:rsidRDefault="006B5F7E">
      <w:pPr>
        <w:pStyle w:val="af9"/>
        <w:tabs>
          <w:tab w:val="right" w:leader="dot" w:pos="8494"/>
        </w:tabs>
        <w:ind w:left="480" w:hanging="480"/>
        <w:rPr>
          <w:rFonts w:asciiTheme="minorHAnsi" w:eastAsiaTheme="minorEastAsia" w:hAnsiTheme="minorHAnsi"/>
          <w:noProof/>
        </w:rPr>
      </w:pPr>
      <w:hyperlink w:anchor="_Toc123318731" w:history="1">
        <w:r w:rsidRPr="00447B8B">
          <w:rPr>
            <w:rStyle w:val="af1"/>
            <w:rFonts w:hint="eastAsia"/>
            <w:noProof/>
          </w:rPr>
          <w:t>圖</w:t>
        </w:r>
        <w:r w:rsidRPr="00447B8B">
          <w:rPr>
            <w:rStyle w:val="af1"/>
            <w:noProof/>
          </w:rPr>
          <w:t xml:space="preserve"> 3.7 </w:t>
        </w:r>
        <w:r w:rsidRPr="00447B8B">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_Toc123318731 \h </w:instrText>
        </w:r>
        <w:r>
          <w:rPr>
            <w:noProof/>
            <w:webHidden/>
          </w:rPr>
        </w:r>
        <w:r>
          <w:rPr>
            <w:noProof/>
            <w:webHidden/>
          </w:rPr>
          <w:fldChar w:fldCharType="separate"/>
        </w:r>
        <w:r w:rsidR="00D22299">
          <w:rPr>
            <w:noProof/>
            <w:webHidden/>
          </w:rPr>
          <w:t>48</w:t>
        </w:r>
        <w:r>
          <w:rPr>
            <w:noProof/>
            <w:webHidden/>
          </w:rPr>
          <w:fldChar w:fldCharType="end"/>
        </w:r>
      </w:hyperlink>
    </w:p>
    <w:p w14:paraId="004C1F3E" w14:textId="178B289A" w:rsidR="006B5F7E" w:rsidRDefault="006B5F7E">
      <w:pPr>
        <w:pStyle w:val="af9"/>
        <w:tabs>
          <w:tab w:val="right" w:leader="dot" w:pos="8494"/>
        </w:tabs>
        <w:ind w:left="480" w:hanging="480"/>
        <w:rPr>
          <w:rFonts w:asciiTheme="minorHAnsi" w:eastAsiaTheme="minorEastAsia" w:hAnsiTheme="minorHAnsi"/>
          <w:noProof/>
        </w:rPr>
      </w:pPr>
      <w:hyperlink w:anchor="_Toc123318732" w:history="1">
        <w:r w:rsidRPr="00447B8B">
          <w:rPr>
            <w:rStyle w:val="af1"/>
            <w:rFonts w:hint="eastAsia"/>
            <w:noProof/>
          </w:rPr>
          <w:t>圖</w:t>
        </w:r>
        <w:r w:rsidRPr="00447B8B">
          <w:rPr>
            <w:rStyle w:val="af1"/>
            <w:noProof/>
          </w:rPr>
          <w:t xml:space="preserve"> 3.8 </w:t>
        </w:r>
        <w:r w:rsidRPr="00447B8B">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_Toc123318732 \h </w:instrText>
        </w:r>
        <w:r>
          <w:rPr>
            <w:noProof/>
            <w:webHidden/>
          </w:rPr>
        </w:r>
        <w:r>
          <w:rPr>
            <w:noProof/>
            <w:webHidden/>
          </w:rPr>
          <w:fldChar w:fldCharType="separate"/>
        </w:r>
        <w:r w:rsidR="00D22299">
          <w:rPr>
            <w:noProof/>
            <w:webHidden/>
          </w:rPr>
          <w:t>48</w:t>
        </w:r>
        <w:r>
          <w:rPr>
            <w:noProof/>
            <w:webHidden/>
          </w:rPr>
          <w:fldChar w:fldCharType="end"/>
        </w:r>
      </w:hyperlink>
    </w:p>
    <w:p w14:paraId="03574623" w14:textId="5765346C" w:rsidR="006B5F7E" w:rsidRDefault="006B5F7E">
      <w:pPr>
        <w:pStyle w:val="af9"/>
        <w:tabs>
          <w:tab w:val="right" w:leader="dot" w:pos="8494"/>
        </w:tabs>
        <w:ind w:left="480" w:hanging="480"/>
        <w:rPr>
          <w:rFonts w:asciiTheme="minorHAnsi" w:eastAsiaTheme="minorEastAsia" w:hAnsiTheme="minorHAnsi"/>
          <w:noProof/>
        </w:rPr>
      </w:pPr>
      <w:hyperlink w:anchor="_Toc123318733" w:history="1">
        <w:r w:rsidRPr="00447B8B">
          <w:rPr>
            <w:rStyle w:val="af1"/>
            <w:rFonts w:hint="eastAsia"/>
            <w:noProof/>
          </w:rPr>
          <w:t>圖</w:t>
        </w:r>
        <w:r w:rsidRPr="00447B8B">
          <w:rPr>
            <w:rStyle w:val="af1"/>
            <w:noProof/>
          </w:rPr>
          <w:t xml:space="preserve"> 3.9 </w:t>
        </w:r>
        <w:r w:rsidRPr="00447B8B">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_Toc123318733 \h </w:instrText>
        </w:r>
        <w:r>
          <w:rPr>
            <w:noProof/>
            <w:webHidden/>
          </w:rPr>
        </w:r>
        <w:r>
          <w:rPr>
            <w:noProof/>
            <w:webHidden/>
          </w:rPr>
          <w:fldChar w:fldCharType="separate"/>
        </w:r>
        <w:r w:rsidR="00D22299">
          <w:rPr>
            <w:noProof/>
            <w:webHidden/>
          </w:rPr>
          <w:t>49</w:t>
        </w:r>
        <w:r>
          <w:rPr>
            <w:noProof/>
            <w:webHidden/>
          </w:rPr>
          <w:fldChar w:fldCharType="end"/>
        </w:r>
      </w:hyperlink>
    </w:p>
    <w:p w14:paraId="462A55D0" w14:textId="6832E7E5" w:rsidR="006B5F7E" w:rsidRDefault="006B5F7E">
      <w:pPr>
        <w:pStyle w:val="af9"/>
        <w:tabs>
          <w:tab w:val="right" w:leader="dot" w:pos="8494"/>
        </w:tabs>
        <w:ind w:left="480" w:hanging="480"/>
        <w:rPr>
          <w:rFonts w:asciiTheme="minorHAnsi" w:eastAsiaTheme="minorEastAsia" w:hAnsiTheme="minorHAnsi"/>
          <w:noProof/>
        </w:rPr>
      </w:pPr>
      <w:hyperlink w:anchor="_Toc123318734" w:history="1">
        <w:r w:rsidRPr="00447B8B">
          <w:rPr>
            <w:rStyle w:val="af1"/>
            <w:rFonts w:hint="eastAsia"/>
            <w:noProof/>
          </w:rPr>
          <w:t>圖</w:t>
        </w:r>
        <w:r w:rsidRPr="00447B8B">
          <w:rPr>
            <w:rStyle w:val="af1"/>
            <w:noProof/>
          </w:rPr>
          <w:t xml:space="preserve"> 3.10 </w:t>
        </w:r>
        <w:r w:rsidRPr="00447B8B">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_Toc123318734 \h </w:instrText>
        </w:r>
        <w:r>
          <w:rPr>
            <w:noProof/>
            <w:webHidden/>
          </w:rPr>
        </w:r>
        <w:r>
          <w:rPr>
            <w:noProof/>
            <w:webHidden/>
          </w:rPr>
          <w:fldChar w:fldCharType="separate"/>
        </w:r>
        <w:r w:rsidR="00D22299">
          <w:rPr>
            <w:noProof/>
            <w:webHidden/>
          </w:rPr>
          <w:t>50</w:t>
        </w:r>
        <w:r>
          <w:rPr>
            <w:noProof/>
            <w:webHidden/>
          </w:rPr>
          <w:fldChar w:fldCharType="end"/>
        </w:r>
      </w:hyperlink>
    </w:p>
    <w:p w14:paraId="612AF9C1" w14:textId="3ED4C05D" w:rsidR="006B5F7E" w:rsidRDefault="006B5F7E">
      <w:pPr>
        <w:pStyle w:val="af9"/>
        <w:tabs>
          <w:tab w:val="right" w:leader="dot" w:pos="8494"/>
        </w:tabs>
        <w:ind w:left="480" w:hanging="480"/>
        <w:rPr>
          <w:rFonts w:asciiTheme="minorHAnsi" w:eastAsiaTheme="minorEastAsia" w:hAnsiTheme="minorHAnsi"/>
          <w:noProof/>
        </w:rPr>
      </w:pPr>
      <w:hyperlink w:anchor="_Toc123318735" w:history="1">
        <w:r w:rsidRPr="00447B8B">
          <w:rPr>
            <w:rStyle w:val="af1"/>
            <w:rFonts w:hint="eastAsia"/>
            <w:noProof/>
          </w:rPr>
          <w:t>圖</w:t>
        </w:r>
        <w:r w:rsidRPr="00447B8B">
          <w:rPr>
            <w:rStyle w:val="af1"/>
            <w:noProof/>
          </w:rPr>
          <w:t xml:space="preserve"> 3.11 </w:t>
        </w:r>
        <w:r w:rsidRPr="00447B8B">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_Toc123318735 \h </w:instrText>
        </w:r>
        <w:r>
          <w:rPr>
            <w:noProof/>
            <w:webHidden/>
          </w:rPr>
        </w:r>
        <w:r>
          <w:rPr>
            <w:noProof/>
            <w:webHidden/>
          </w:rPr>
          <w:fldChar w:fldCharType="separate"/>
        </w:r>
        <w:r w:rsidR="00D22299">
          <w:rPr>
            <w:noProof/>
            <w:webHidden/>
          </w:rPr>
          <w:t>51</w:t>
        </w:r>
        <w:r>
          <w:rPr>
            <w:noProof/>
            <w:webHidden/>
          </w:rPr>
          <w:fldChar w:fldCharType="end"/>
        </w:r>
      </w:hyperlink>
    </w:p>
    <w:p w14:paraId="48BC53AE" w14:textId="146F5193" w:rsidR="006B5F7E" w:rsidRDefault="006B5F7E">
      <w:pPr>
        <w:pStyle w:val="af9"/>
        <w:tabs>
          <w:tab w:val="right" w:leader="dot" w:pos="8494"/>
        </w:tabs>
        <w:ind w:left="480" w:hanging="480"/>
        <w:rPr>
          <w:rFonts w:asciiTheme="minorHAnsi" w:eastAsiaTheme="minorEastAsia" w:hAnsiTheme="minorHAnsi"/>
          <w:noProof/>
        </w:rPr>
      </w:pPr>
      <w:hyperlink w:anchor="_Toc123318736" w:history="1">
        <w:r w:rsidRPr="00447B8B">
          <w:rPr>
            <w:rStyle w:val="af1"/>
            <w:rFonts w:hint="eastAsia"/>
            <w:noProof/>
          </w:rPr>
          <w:t>圖</w:t>
        </w:r>
        <w:r w:rsidRPr="00447B8B">
          <w:rPr>
            <w:rStyle w:val="af1"/>
            <w:noProof/>
          </w:rPr>
          <w:t xml:space="preserve"> 3.12 </w:t>
        </w:r>
        <w:r w:rsidRPr="00447B8B">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_Toc123318736 \h </w:instrText>
        </w:r>
        <w:r>
          <w:rPr>
            <w:noProof/>
            <w:webHidden/>
          </w:rPr>
        </w:r>
        <w:r>
          <w:rPr>
            <w:noProof/>
            <w:webHidden/>
          </w:rPr>
          <w:fldChar w:fldCharType="separate"/>
        </w:r>
        <w:r w:rsidR="00D22299">
          <w:rPr>
            <w:noProof/>
            <w:webHidden/>
          </w:rPr>
          <w:t>51</w:t>
        </w:r>
        <w:r>
          <w:rPr>
            <w:noProof/>
            <w:webHidden/>
          </w:rPr>
          <w:fldChar w:fldCharType="end"/>
        </w:r>
      </w:hyperlink>
    </w:p>
    <w:p w14:paraId="7BE309A2" w14:textId="4B3F2183" w:rsidR="006B5F7E" w:rsidRDefault="006B5F7E">
      <w:pPr>
        <w:pStyle w:val="af9"/>
        <w:tabs>
          <w:tab w:val="right" w:leader="dot" w:pos="8494"/>
        </w:tabs>
        <w:ind w:left="480" w:hanging="480"/>
        <w:rPr>
          <w:rFonts w:asciiTheme="minorHAnsi" w:eastAsiaTheme="minorEastAsia" w:hAnsiTheme="minorHAnsi"/>
          <w:noProof/>
        </w:rPr>
      </w:pPr>
      <w:hyperlink w:anchor="_Toc123318737" w:history="1">
        <w:r w:rsidRPr="00447B8B">
          <w:rPr>
            <w:rStyle w:val="af1"/>
            <w:rFonts w:hint="eastAsia"/>
            <w:noProof/>
          </w:rPr>
          <w:t>圖</w:t>
        </w:r>
        <w:r w:rsidRPr="00447B8B">
          <w:rPr>
            <w:rStyle w:val="af1"/>
            <w:noProof/>
          </w:rPr>
          <w:t xml:space="preserve"> 3.13 </w:t>
        </w:r>
        <w:r w:rsidRPr="00447B8B">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_Toc123318737 \h </w:instrText>
        </w:r>
        <w:r>
          <w:rPr>
            <w:noProof/>
            <w:webHidden/>
          </w:rPr>
        </w:r>
        <w:r>
          <w:rPr>
            <w:noProof/>
            <w:webHidden/>
          </w:rPr>
          <w:fldChar w:fldCharType="separate"/>
        </w:r>
        <w:r w:rsidR="00D22299">
          <w:rPr>
            <w:noProof/>
            <w:webHidden/>
          </w:rPr>
          <w:t>53</w:t>
        </w:r>
        <w:r>
          <w:rPr>
            <w:noProof/>
            <w:webHidden/>
          </w:rPr>
          <w:fldChar w:fldCharType="end"/>
        </w:r>
      </w:hyperlink>
    </w:p>
    <w:p w14:paraId="4FF57A5F" w14:textId="16CC4921" w:rsidR="006B5F7E" w:rsidRDefault="006B5F7E">
      <w:pPr>
        <w:pStyle w:val="af9"/>
        <w:tabs>
          <w:tab w:val="right" w:leader="dot" w:pos="8494"/>
        </w:tabs>
        <w:ind w:left="480" w:hanging="480"/>
        <w:rPr>
          <w:rFonts w:asciiTheme="minorHAnsi" w:eastAsiaTheme="minorEastAsia" w:hAnsiTheme="minorHAnsi"/>
          <w:noProof/>
        </w:rPr>
      </w:pPr>
      <w:hyperlink w:anchor="_Toc123318738" w:history="1">
        <w:r w:rsidRPr="00447B8B">
          <w:rPr>
            <w:rStyle w:val="af1"/>
            <w:rFonts w:hint="eastAsia"/>
            <w:noProof/>
          </w:rPr>
          <w:t>圖</w:t>
        </w:r>
        <w:r w:rsidRPr="00447B8B">
          <w:rPr>
            <w:rStyle w:val="af1"/>
            <w:noProof/>
          </w:rPr>
          <w:t xml:space="preserve"> 3.14  BCD</w:t>
        </w:r>
        <w:r w:rsidRPr="00447B8B">
          <w:rPr>
            <w:rStyle w:val="af1"/>
            <w:rFonts w:hint="eastAsia"/>
            <w:noProof/>
          </w:rPr>
          <w:t>與</w:t>
        </w:r>
        <w:r w:rsidRPr="00447B8B">
          <w:rPr>
            <w:rStyle w:val="af1"/>
            <w:noProof/>
          </w:rPr>
          <w:t>Rank BCD</w:t>
        </w:r>
        <w:r w:rsidRPr="00447B8B">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_Toc123318738 \h </w:instrText>
        </w:r>
        <w:r>
          <w:rPr>
            <w:noProof/>
            <w:webHidden/>
          </w:rPr>
        </w:r>
        <w:r>
          <w:rPr>
            <w:noProof/>
            <w:webHidden/>
          </w:rPr>
          <w:fldChar w:fldCharType="separate"/>
        </w:r>
        <w:r w:rsidR="00D22299">
          <w:rPr>
            <w:noProof/>
            <w:webHidden/>
          </w:rPr>
          <w:t>55</w:t>
        </w:r>
        <w:r>
          <w:rPr>
            <w:noProof/>
            <w:webHidden/>
          </w:rPr>
          <w:fldChar w:fldCharType="end"/>
        </w:r>
      </w:hyperlink>
    </w:p>
    <w:p w14:paraId="1764655B" w14:textId="3DAC1046" w:rsidR="006B5F7E" w:rsidRDefault="006B5F7E">
      <w:pPr>
        <w:pStyle w:val="af9"/>
        <w:tabs>
          <w:tab w:val="right" w:leader="dot" w:pos="8494"/>
        </w:tabs>
        <w:ind w:left="480" w:hanging="480"/>
        <w:rPr>
          <w:rFonts w:asciiTheme="minorHAnsi" w:eastAsiaTheme="minorEastAsia" w:hAnsiTheme="minorHAnsi"/>
          <w:noProof/>
        </w:rPr>
      </w:pPr>
      <w:hyperlink w:anchor="_Toc123318739" w:history="1">
        <w:r w:rsidRPr="00447B8B">
          <w:rPr>
            <w:rStyle w:val="af1"/>
            <w:rFonts w:hint="eastAsia"/>
            <w:noProof/>
          </w:rPr>
          <w:t>圖</w:t>
        </w:r>
        <w:r w:rsidRPr="00447B8B">
          <w:rPr>
            <w:rStyle w:val="af1"/>
            <w:noProof/>
          </w:rPr>
          <w:t xml:space="preserve"> 3.15 </w:t>
        </w:r>
        <w:r w:rsidRPr="00447B8B">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_Toc123318739 \h </w:instrText>
        </w:r>
        <w:r>
          <w:rPr>
            <w:noProof/>
            <w:webHidden/>
          </w:rPr>
        </w:r>
        <w:r>
          <w:rPr>
            <w:noProof/>
            <w:webHidden/>
          </w:rPr>
          <w:fldChar w:fldCharType="separate"/>
        </w:r>
        <w:r w:rsidR="00D22299">
          <w:rPr>
            <w:noProof/>
            <w:webHidden/>
          </w:rPr>
          <w:t>56</w:t>
        </w:r>
        <w:r>
          <w:rPr>
            <w:noProof/>
            <w:webHidden/>
          </w:rPr>
          <w:fldChar w:fldCharType="end"/>
        </w:r>
      </w:hyperlink>
    </w:p>
    <w:p w14:paraId="01911B8B" w14:textId="4E082C5E" w:rsidR="006B5F7E" w:rsidRDefault="006B5F7E">
      <w:pPr>
        <w:pStyle w:val="af9"/>
        <w:tabs>
          <w:tab w:val="right" w:leader="dot" w:pos="8494"/>
        </w:tabs>
        <w:ind w:left="480" w:hanging="480"/>
        <w:rPr>
          <w:rFonts w:asciiTheme="minorHAnsi" w:eastAsiaTheme="minorEastAsia" w:hAnsiTheme="minorHAnsi"/>
          <w:noProof/>
        </w:rPr>
      </w:pPr>
      <w:hyperlink w:anchor="_Toc123318740" w:history="1">
        <w:r w:rsidRPr="00447B8B">
          <w:rPr>
            <w:rStyle w:val="af1"/>
            <w:rFonts w:hint="eastAsia"/>
            <w:noProof/>
          </w:rPr>
          <w:t>圖</w:t>
        </w:r>
        <w:r w:rsidRPr="00447B8B">
          <w:rPr>
            <w:rStyle w:val="af1"/>
            <w:noProof/>
          </w:rPr>
          <w:t xml:space="preserve"> 3.16 </w:t>
        </w:r>
        <w:r w:rsidRPr="00447B8B">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_Toc123318740 \h </w:instrText>
        </w:r>
        <w:r>
          <w:rPr>
            <w:noProof/>
            <w:webHidden/>
          </w:rPr>
        </w:r>
        <w:r>
          <w:rPr>
            <w:noProof/>
            <w:webHidden/>
          </w:rPr>
          <w:fldChar w:fldCharType="separate"/>
        </w:r>
        <w:r w:rsidR="00D22299">
          <w:rPr>
            <w:noProof/>
            <w:webHidden/>
          </w:rPr>
          <w:t>57</w:t>
        </w:r>
        <w:r>
          <w:rPr>
            <w:noProof/>
            <w:webHidden/>
          </w:rPr>
          <w:fldChar w:fldCharType="end"/>
        </w:r>
      </w:hyperlink>
    </w:p>
    <w:p w14:paraId="36DA61EA" w14:textId="1395C382" w:rsidR="006B5F7E" w:rsidRDefault="006B5F7E">
      <w:pPr>
        <w:pStyle w:val="af9"/>
        <w:tabs>
          <w:tab w:val="right" w:leader="dot" w:pos="8494"/>
        </w:tabs>
        <w:ind w:left="480" w:hanging="480"/>
        <w:rPr>
          <w:rFonts w:asciiTheme="minorHAnsi" w:eastAsiaTheme="minorEastAsia" w:hAnsiTheme="minorHAnsi"/>
          <w:noProof/>
        </w:rPr>
      </w:pPr>
      <w:hyperlink w:anchor="_Toc123318741" w:history="1">
        <w:r w:rsidRPr="00447B8B">
          <w:rPr>
            <w:rStyle w:val="af1"/>
            <w:rFonts w:hint="eastAsia"/>
            <w:noProof/>
          </w:rPr>
          <w:t>圖</w:t>
        </w:r>
        <w:r w:rsidRPr="00447B8B">
          <w:rPr>
            <w:rStyle w:val="af1"/>
            <w:noProof/>
          </w:rPr>
          <w:t xml:space="preserve"> 3.17 </w:t>
        </w:r>
        <w:r w:rsidRPr="00447B8B">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_Toc123318741 \h </w:instrText>
        </w:r>
        <w:r>
          <w:rPr>
            <w:noProof/>
            <w:webHidden/>
          </w:rPr>
        </w:r>
        <w:r>
          <w:rPr>
            <w:noProof/>
            <w:webHidden/>
          </w:rPr>
          <w:fldChar w:fldCharType="separate"/>
        </w:r>
        <w:r w:rsidR="00D22299">
          <w:rPr>
            <w:noProof/>
            <w:webHidden/>
          </w:rPr>
          <w:t>57</w:t>
        </w:r>
        <w:r>
          <w:rPr>
            <w:noProof/>
            <w:webHidden/>
          </w:rPr>
          <w:fldChar w:fldCharType="end"/>
        </w:r>
      </w:hyperlink>
    </w:p>
    <w:p w14:paraId="72EB0D3F" w14:textId="2D86E18D" w:rsidR="006B5F7E" w:rsidRDefault="006B5F7E">
      <w:pPr>
        <w:pStyle w:val="af9"/>
        <w:tabs>
          <w:tab w:val="right" w:leader="dot" w:pos="8494"/>
        </w:tabs>
        <w:ind w:left="480" w:hanging="480"/>
        <w:rPr>
          <w:rFonts w:asciiTheme="minorHAnsi" w:eastAsiaTheme="minorEastAsia" w:hAnsiTheme="minorHAnsi"/>
          <w:noProof/>
        </w:rPr>
      </w:pPr>
      <w:hyperlink w:anchor="_Toc123318742" w:history="1">
        <w:r w:rsidRPr="00447B8B">
          <w:rPr>
            <w:rStyle w:val="af1"/>
            <w:rFonts w:hint="eastAsia"/>
            <w:noProof/>
          </w:rPr>
          <w:t>圖</w:t>
        </w:r>
        <w:r w:rsidRPr="00447B8B">
          <w:rPr>
            <w:rStyle w:val="af1"/>
            <w:noProof/>
          </w:rPr>
          <w:t xml:space="preserve"> 3.18 </w:t>
        </w:r>
        <w:r w:rsidRPr="00447B8B">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_Toc123318742 \h </w:instrText>
        </w:r>
        <w:r>
          <w:rPr>
            <w:noProof/>
            <w:webHidden/>
          </w:rPr>
        </w:r>
        <w:r>
          <w:rPr>
            <w:noProof/>
            <w:webHidden/>
          </w:rPr>
          <w:fldChar w:fldCharType="separate"/>
        </w:r>
        <w:r w:rsidR="00D22299">
          <w:rPr>
            <w:noProof/>
            <w:webHidden/>
          </w:rPr>
          <w:t>58</w:t>
        </w:r>
        <w:r>
          <w:rPr>
            <w:noProof/>
            <w:webHidden/>
          </w:rPr>
          <w:fldChar w:fldCharType="end"/>
        </w:r>
      </w:hyperlink>
    </w:p>
    <w:p w14:paraId="3E681AE1" w14:textId="337F118E" w:rsidR="006B5F7E" w:rsidRDefault="006B5F7E">
      <w:pPr>
        <w:pStyle w:val="af9"/>
        <w:tabs>
          <w:tab w:val="right" w:leader="dot" w:pos="8494"/>
        </w:tabs>
        <w:ind w:left="480" w:hanging="480"/>
        <w:rPr>
          <w:rFonts w:asciiTheme="minorHAnsi" w:eastAsiaTheme="minorEastAsia" w:hAnsiTheme="minorHAnsi"/>
          <w:noProof/>
        </w:rPr>
      </w:pPr>
      <w:hyperlink w:anchor="_Toc123318743" w:history="1">
        <w:r w:rsidRPr="00447B8B">
          <w:rPr>
            <w:rStyle w:val="af1"/>
            <w:rFonts w:hint="eastAsia"/>
            <w:noProof/>
          </w:rPr>
          <w:t>圖</w:t>
        </w:r>
        <w:r w:rsidRPr="00447B8B">
          <w:rPr>
            <w:rStyle w:val="af1"/>
            <w:noProof/>
          </w:rPr>
          <w:t xml:space="preserve"> 4.1 </w:t>
        </w:r>
        <w:r w:rsidRPr="00447B8B">
          <w:rPr>
            <w:rStyle w:val="af1"/>
            <w:rFonts w:hint="eastAsia"/>
            <w:noProof/>
          </w:rPr>
          <w:t>模擬的連續二元分類資料。</w:t>
        </w:r>
        <w:r>
          <w:rPr>
            <w:noProof/>
            <w:webHidden/>
          </w:rPr>
          <w:tab/>
        </w:r>
        <w:r>
          <w:rPr>
            <w:noProof/>
            <w:webHidden/>
          </w:rPr>
          <w:fldChar w:fldCharType="begin"/>
        </w:r>
        <w:r>
          <w:rPr>
            <w:noProof/>
            <w:webHidden/>
          </w:rPr>
          <w:instrText xml:space="preserve"> PAGEREF _Toc123318743 \h </w:instrText>
        </w:r>
        <w:r>
          <w:rPr>
            <w:noProof/>
            <w:webHidden/>
          </w:rPr>
        </w:r>
        <w:r>
          <w:rPr>
            <w:noProof/>
            <w:webHidden/>
          </w:rPr>
          <w:fldChar w:fldCharType="separate"/>
        </w:r>
        <w:r w:rsidR="00D22299">
          <w:rPr>
            <w:noProof/>
            <w:webHidden/>
          </w:rPr>
          <w:t>60</w:t>
        </w:r>
        <w:r>
          <w:rPr>
            <w:noProof/>
            <w:webHidden/>
          </w:rPr>
          <w:fldChar w:fldCharType="end"/>
        </w:r>
      </w:hyperlink>
    </w:p>
    <w:p w14:paraId="3ADC0048" w14:textId="730B50AA" w:rsidR="006B5F7E" w:rsidRDefault="006B5F7E">
      <w:pPr>
        <w:pStyle w:val="af9"/>
        <w:tabs>
          <w:tab w:val="right" w:leader="dot" w:pos="8494"/>
        </w:tabs>
        <w:ind w:left="480" w:hanging="480"/>
        <w:rPr>
          <w:rFonts w:asciiTheme="minorHAnsi" w:eastAsiaTheme="minorEastAsia" w:hAnsiTheme="minorHAnsi"/>
          <w:noProof/>
        </w:rPr>
      </w:pPr>
      <w:hyperlink w:anchor="_Toc123318744" w:history="1">
        <w:r w:rsidRPr="00447B8B">
          <w:rPr>
            <w:rStyle w:val="af1"/>
            <w:rFonts w:hint="eastAsia"/>
            <w:noProof/>
          </w:rPr>
          <w:t>圖</w:t>
        </w:r>
        <w:r w:rsidRPr="00447B8B">
          <w:rPr>
            <w:rStyle w:val="af1"/>
            <w:noProof/>
          </w:rPr>
          <w:t xml:space="preserve"> 4.2 </w:t>
        </w:r>
        <w:r w:rsidRPr="00447B8B">
          <w:rPr>
            <w:rStyle w:val="af1"/>
            <w:rFonts w:hint="eastAsia"/>
            <w:noProof/>
          </w:rPr>
          <w:t>連續資料集下的實驗架構。</w:t>
        </w:r>
        <w:r>
          <w:rPr>
            <w:noProof/>
            <w:webHidden/>
          </w:rPr>
          <w:tab/>
        </w:r>
        <w:r>
          <w:rPr>
            <w:noProof/>
            <w:webHidden/>
          </w:rPr>
          <w:fldChar w:fldCharType="begin"/>
        </w:r>
        <w:r>
          <w:rPr>
            <w:noProof/>
            <w:webHidden/>
          </w:rPr>
          <w:instrText xml:space="preserve"> PAGEREF _Toc123318744 \h </w:instrText>
        </w:r>
        <w:r>
          <w:rPr>
            <w:noProof/>
            <w:webHidden/>
          </w:rPr>
        </w:r>
        <w:r>
          <w:rPr>
            <w:noProof/>
            <w:webHidden/>
          </w:rPr>
          <w:fldChar w:fldCharType="separate"/>
        </w:r>
        <w:r w:rsidR="00D22299">
          <w:rPr>
            <w:noProof/>
            <w:webHidden/>
          </w:rPr>
          <w:t>61</w:t>
        </w:r>
        <w:r>
          <w:rPr>
            <w:noProof/>
            <w:webHidden/>
          </w:rPr>
          <w:fldChar w:fldCharType="end"/>
        </w:r>
      </w:hyperlink>
    </w:p>
    <w:p w14:paraId="25039C21" w14:textId="0CA8ED64" w:rsidR="006B5F7E" w:rsidRDefault="006B5F7E">
      <w:pPr>
        <w:pStyle w:val="af9"/>
        <w:tabs>
          <w:tab w:val="right" w:leader="dot" w:pos="8494"/>
        </w:tabs>
        <w:ind w:left="480" w:hanging="480"/>
        <w:rPr>
          <w:rFonts w:asciiTheme="minorHAnsi" w:eastAsiaTheme="minorEastAsia" w:hAnsiTheme="minorHAnsi"/>
          <w:noProof/>
        </w:rPr>
      </w:pPr>
      <w:hyperlink w:anchor="_Toc123318745" w:history="1">
        <w:r w:rsidRPr="00447B8B">
          <w:rPr>
            <w:rStyle w:val="af1"/>
            <w:rFonts w:hint="eastAsia"/>
            <w:noProof/>
          </w:rPr>
          <w:t>圖</w:t>
        </w:r>
        <w:r w:rsidRPr="00447B8B">
          <w:rPr>
            <w:rStyle w:val="af1"/>
            <w:noProof/>
          </w:rPr>
          <w:t xml:space="preserve"> 4.3 </w:t>
        </w:r>
        <w:r w:rsidRPr="00447B8B">
          <w:rPr>
            <w:rStyle w:val="af1"/>
            <w:rFonts w:hint="eastAsia"/>
            <w:noProof/>
          </w:rPr>
          <w:t>原始連續資料於</w:t>
        </w:r>
        <w:r w:rsidRPr="00447B8B">
          <w:rPr>
            <w:rStyle w:val="af1"/>
            <w:noProof/>
          </w:rPr>
          <w:t>X</w:t>
        </w:r>
        <w:r w:rsidRPr="00447B8B">
          <w:rPr>
            <w:rStyle w:val="af1"/>
            <w:rFonts w:hint="eastAsia"/>
            <w:noProof/>
          </w:rPr>
          <w:t>、</w:t>
        </w:r>
        <w:r w:rsidRPr="00447B8B">
          <w:rPr>
            <w:rStyle w:val="af1"/>
            <w:noProof/>
          </w:rPr>
          <w:t>Y</w:t>
        </w:r>
        <w:r w:rsidRPr="00447B8B">
          <w:rPr>
            <w:rStyle w:val="af1"/>
            <w:rFonts w:hint="eastAsia"/>
            <w:noProof/>
          </w:rPr>
          <w:t>、</w:t>
        </w:r>
        <w:r w:rsidRPr="00447B8B">
          <w:rPr>
            <w:rStyle w:val="af1"/>
            <w:noProof/>
          </w:rPr>
          <w:t>Z</w:t>
        </w:r>
        <w:r w:rsidRPr="00447B8B">
          <w:rPr>
            <w:rStyle w:val="af1"/>
            <w:rFonts w:hint="eastAsia"/>
            <w:noProof/>
          </w:rPr>
          <w:t>三維度上的分布情形。</w:t>
        </w:r>
        <w:r>
          <w:rPr>
            <w:noProof/>
            <w:webHidden/>
          </w:rPr>
          <w:tab/>
        </w:r>
        <w:r>
          <w:rPr>
            <w:noProof/>
            <w:webHidden/>
          </w:rPr>
          <w:fldChar w:fldCharType="begin"/>
        </w:r>
        <w:r>
          <w:rPr>
            <w:noProof/>
            <w:webHidden/>
          </w:rPr>
          <w:instrText xml:space="preserve"> PAGEREF _Toc123318745 \h </w:instrText>
        </w:r>
        <w:r>
          <w:rPr>
            <w:noProof/>
            <w:webHidden/>
          </w:rPr>
        </w:r>
        <w:r>
          <w:rPr>
            <w:noProof/>
            <w:webHidden/>
          </w:rPr>
          <w:fldChar w:fldCharType="separate"/>
        </w:r>
        <w:r w:rsidR="00D22299">
          <w:rPr>
            <w:noProof/>
            <w:webHidden/>
          </w:rPr>
          <w:t>62</w:t>
        </w:r>
        <w:r>
          <w:rPr>
            <w:noProof/>
            <w:webHidden/>
          </w:rPr>
          <w:fldChar w:fldCharType="end"/>
        </w:r>
      </w:hyperlink>
    </w:p>
    <w:p w14:paraId="16896CE4" w14:textId="0E2AD1D8" w:rsidR="006B5F7E" w:rsidRDefault="006B5F7E">
      <w:pPr>
        <w:pStyle w:val="af9"/>
        <w:tabs>
          <w:tab w:val="right" w:leader="dot" w:pos="8494"/>
        </w:tabs>
        <w:ind w:left="480" w:hanging="480"/>
        <w:rPr>
          <w:rFonts w:asciiTheme="minorHAnsi" w:eastAsiaTheme="minorEastAsia" w:hAnsiTheme="minorHAnsi"/>
          <w:noProof/>
        </w:rPr>
      </w:pPr>
      <w:hyperlink w:anchor="_Toc123318746" w:history="1">
        <w:r w:rsidRPr="00447B8B">
          <w:rPr>
            <w:rStyle w:val="af1"/>
            <w:rFonts w:hint="eastAsia"/>
            <w:noProof/>
          </w:rPr>
          <w:t>圖</w:t>
        </w:r>
        <w:r w:rsidRPr="00447B8B">
          <w:rPr>
            <w:rStyle w:val="af1"/>
            <w:noProof/>
          </w:rPr>
          <w:t xml:space="preserve"> 4.4 </w:t>
        </w:r>
        <w:r w:rsidRPr="00447B8B">
          <w:rPr>
            <w:rStyle w:val="af1"/>
            <w:rFonts w:hint="eastAsia"/>
            <w:noProof/>
          </w:rPr>
          <w:t>二元化後的連續資料，共劃分為</w:t>
        </w:r>
        <w:r w:rsidRPr="00447B8B">
          <w:rPr>
            <w:rStyle w:val="af1"/>
            <w:noProof/>
          </w:rPr>
          <w:t>30</w:t>
        </w:r>
        <w:r w:rsidRPr="00447B8B">
          <w:rPr>
            <w:rStyle w:val="af1"/>
            <w:rFonts w:hint="eastAsia"/>
            <w:noProof/>
          </w:rPr>
          <w:t>個二元特徵。</w:t>
        </w:r>
        <w:r>
          <w:rPr>
            <w:noProof/>
            <w:webHidden/>
          </w:rPr>
          <w:tab/>
        </w:r>
        <w:r>
          <w:rPr>
            <w:noProof/>
            <w:webHidden/>
          </w:rPr>
          <w:fldChar w:fldCharType="begin"/>
        </w:r>
        <w:r>
          <w:rPr>
            <w:noProof/>
            <w:webHidden/>
          </w:rPr>
          <w:instrText xml:space="preserve"> PAGEREF _Toc123318746 \h </w:instrText>
        </w:r>
        <w:r>
          <w:rPr>
            <w:noProof/>
            <w:webHidden/>
          </w:rPr>
        </w:r>
        <w:r>
          <w:rPr>
            <w:noProof/>
            <w:webHidden/>
          </w:rPr>
          <w:fldChar w:fldCharType="separate"/>
        </w:r>
        <w:r w:rsidR="00D22299">
          <w:rPr>
            <w:noProof/>
            <w:webHidden/>
          </w:rPr>
          <w:t>62</w:t>
        </w:r>
        <w:r>
          <w:rPr>
            <w:noProof/>
            <w:webHidden/>
          </w:rPr>
          <w:fldChar w:fldCharType="end"/>
        </w:r>
      </w:hyperlink>
    </w:p>
    <w:p w14:paraId="31232492" w14:textId="5540C440" w:rsidR="006B5F7E" w:rsidRDefault="006B5F7E">
      <w:pPr>
        <w:pStyle w:val="af9"/>
        <w:tabs>
          <w:tab w:val="right" w:leader="dot" w:pos="8494"/>
        </w:tabs>
        <w:ind w:left="480" w:hanging="480"/>
        <w:rPr>
          <w:rFonts w:asciiTheme="minorHAnsi" w:eastAsiaTheme="minorEastAsia" w:hAnsiTheme="minorHAnsi"/>
          <w:noProof/>
        </w:rPr>
      </w:pPr>
      <w:hyperlink w:anchor="_Toc123318747" w:history="1">
        <w:r w:rsidRPr="00447B8B">
          <w:rPr>
            <w:rStyle w:val="af1"/>
            <w:rFonts w:hint="eastAsia"/>
            <w:noProof/>
          </w:rPr>
          <w:t>圖</w:t>
        </w:r>
        <w:r w:rsidRPr="00447B8B">
          <w:rPr>
            <w:rStyle w:val="af1"/>
            <w:noProof/>
          </w:rPr>
          <w:t xml:space="preserve"> 4.5 </w:t>
        </w:r>
        <w:r w:rsidRPr="00447B8B">
          <w:rPr>
            <w:rStyle w:val="af1"/>
            <w:rFonts w:hint="eastAsia"/>
            <w:noProof/>
          </w:rPr>
          <w:t>連續資料集一的資料分布。</w:t>
        </w:r>
        <w:r>
          <w:rPr>
            <w:noProof/>
            <w:webHidden/>
          </w:rPr>
          <w:tab/>
        </w:r>
        <w:r>
          <w:rPr>
            <w:noProof/>
            <w:webHidden/>
          </w:rPr>
          <w:fldChar w:fldCharType="begin"/>
        </w:r>
        <w:r>
          <w:rPr>
            <w:noProof/>
            <w:webHidden/>
          </w:rPr>
          <w:instrText xml:space="preserve"> PAGEREF _Toc123318747 \h </w:instrText>
        </w:r>
        <w:r>
          <w:rPr>
            <w:noProof/>
            <w:webHidden/>
          </w:rPr>
        </w:r>
        <w:r>
          <w:rPr>
            <w:noProof/>
            <w:webHidden/>
          </w:rPr>
          <w:fldChar w:fldCharType="separate"/>
        </w:r>
        <w:r w:rsidR="00D22299">
          <w:rPr>
            <w:noProof/>
            <w:webHidden/>
          </w:rPr>
          <w:t>64</w:t>
        </w:r>
        <w:r>
          <w:rPr>
            <w:noProof/>
            <w:webHidden/>
          </w:rPr>
          <w:fldChar w:fldCharType="end"/>
        </w:r>
      </w:hyperlink>
    </w:p>
    <w:p w14:paraId="2C3EC24B" w14:textId="449C48BE" w:rsidR="006B5F7E" w:rsidRDefault="006B5F7E">
      <w:pPr>
        <w:pStyle w:val="af9"/>
        <w:tabs>
          <w:tab w:val="right" w:leader="dot" w:pos="8494"/>
        </w:tabs>
        <w:ind w:left="480" w:hanging="480"/>
        <w:rPr>
          <w:rFonts w:asciiTheme="minorHAnsi" w:eastAsiaTheme="minorEastAsia" w:hAnsiTheme="minorHAnsi"/>
          <w:noProof/>
        </w:rPr>
      </w:pPr>
      <w:hyperlink w:anchor="_Toc123318748" w:history="1">
        <w:r w:rsidRPr="00447B8B">
          <w:rPr>
            <w:rStyle w:val="af1"/>
            <w:rFonts w:hint="eastAsia"/>
            <w:noProof/>
          </w:rPr>
          <w:t>圖</w:t>
        </w:r>
        <w:r w:rsidRPr="00447B8B">
          <w:rPr>
            <w:rStyle w:val="af1"/>
            <w:noProof/>
          </w:rPr>
          <w:t xml:space="preserve"> 4.6 </w:t>
        </w:r>
        <w:r w:rsidRPr="00447B8B">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_Toc123318748 \h </w:instrText>
        </w:r>
        <w:r>
          <w:rPr>
            <w:noProof/>
            <w:webHidden/>
          </w:rPr>
        </w:r>
        <w:r>
          <w:rPr>
            <w:noProof/>
            <w:webHidden/>
          </w:rPr>
          <w:fldChar w:fldCharType="separate"/>
        </w:r>
        <w:r w:rsidR="00D22299">
          <w:rPr>
            <w:noProof/>
            <w:webHidden/>
          </w:rPr>
          <w:t>64</w:t>
        </w:r>
        <w:r>
          <w:rPr>
            <w:noProof/>
            <w:webHidden/>
          </w:rPr>
          <w:fldChar w:fldCharType="end"/>
        </w:r>
      </w:hyperlink>
    </w:p>
    <w:p w14:paraId="7EB07522" w14:textId="11FA3051" w:rsidR="006B5F7E" w:rsidRDefault="006B5F7E">
      <w:pPr>
        <w:pStyle w:val="af9"/>
        <w:tabs>
          <w:tab w:val="right" w:leader="dot" w:pos="8494"/>
        </w:tabs>
        <w:ind w:left="480" w:hanging="480"/>
        <w:rPr>
          <w:rFonts w:asciiTheme="minorHAnsi" w:eastAsiaTheme="minorEastAsia" w:hAnsiTheme="minorHAnsi"/>
          <w:noProof/>
        </w:rPr>
      </w:pPr>
      <w:hyperlink w:anchor="_Toc123318749" w:history="1">
        <w:r w:rsidRPr="00447B8B">
          <w:rPr>
            <w:rStyle w:val="af1"/>
            <w:rFonts w:hint="eastAsia"/>
            <w:noProof/>
          </w:rPr>
          <w:t>圖</w:t>
        </w:r>
        <w:r w:rsidRPr="00447B8B">
          <w:rPr>
            <w:rStyle w:val="af1"/>
            <w:noProof/>
          </w:rPr>
          <w:t xml:space="preserve"> 4.7 </w:t>
        </w:r>
        <w:r w:rsidRPr="00447B8B">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_Toc123318749 \h </w:instrText>
        </w:r>
        <w:r>
          <w:rPr>
            <w:noProof/>
            <w:webHidden/>
          </w:rPr>
        </w:r>
        <w:r>
          <w:rPr>
            <w:noProof/>
            <w:webHidden/>
          </w:rPr>
          <w:fldChar w:fldCharType="separate"/>
        </w:r>
        <w:r w:rsidR="00D22299">
          <w:rPr>
            <w:noProof/>
            <w:webHidden/>
          </w:rPr>
          <w:t>65</w:t>
        </w:r>
        <w:r>
          <w:rPr>
            <w:noProof/>
            <w:webHidden/>
          </w:rPr>
          <w:fldChar w:fldCharType="end"/>
        </w:r>
      </w:hyperlink>
    </w:p>
    <w:p w14:paraId="528A9AE7" w14:textId="45578369" w:rsidR="006B5F7E" w:rsidRDefault="006B5F7E">
      <w:pPr>
        <w:pStyle w:val="af9"/>
        <w:tabs>
          <w:tab w:val="right" w:leader="dot" w:pos="8494"/>
        </w:tabs>
        <w:ind w:left="480" w:hanging="480"/>
        <w:rPr>
          <w:rFonts w:asciiTheme="minorHAnsi" w:eastAsiaTheme="minorEastAsia" w:hAnsiTheme="minorHAnsi"/>
          <w:noProof/>
        </w:rPr>
      </w:pPr>
      <w:hyperlink w:anchor="_Toc123318750" w:history="1">
        <w:r w:rsidRPr="00447B8B">
          <w:rPr>
            <w:rStyle w:val="af1"/>
            <w:rFonts w:hint="eastAsia"/>
            <w:noProof/>
          </w:rPr>
          <w:t>圖</w:t>
        </w:r>
        <w:r w:rsidRPr="00447B8B">
          <w:rPr>
            <w:rStyle w:val="af1"/>
            <w:noProof/>
          </w:rPr>
          <w:t xml:space="preserve"> 4.8 </w:t>
        </w:r>
        <w:r w:rsidRPr="00447B8B">
          <w:rPr>
            <w:rStyle w:val="af1"/>
            <w:rFonts w:hint="eastAsia"/>
            <w:noProof/>
          </w:rPr>
          <w:t>連續資料集二的資料分布。</w:t>
        </w:r>
        <w:r>
          <w:rPr>
            <w:noProof/>
            <w:webHidden/>
          </w:rPr>
          <w:tab/>
        </w:r>
        <w:r>
          <w:rPr>
            <w:noProof/>
            <w:webHidden/>
          </w:rPr>
          <w:fldChar w:fldCharType="begin"/>
        </w:r>
        <w:r>
          <w:rPr>
            <w:noProof/>
            <w:webHidden/>
          </w:rPr>
          <w:instrText xml:space="preserve"> PAGEREF _Toc123318750 \h </w:instrText>
        </w:r>
        <w:r>
          <w:rPr>
            <w:noProof/>
            <w:webHidden/>
          </w:rPr>
        </w:r>
        <w:r>
          <w:rPr>
            <w:noProof/>
            <w:webHidden/>
          </w:rPr>
          <w:fldChar w:fldCharType="separate"/>
        </w:r>
        <w:r w:rsidR="00D22299">
          <w:rPr>
            <w:noProof/>
            <w:webHidden/>
          </w:rPr>
          <w:t>65</w:t>
        </w:r>
        <w:r>
          <w:rPr>
            <w:noProof/>
            <w:webHidden/>
          </w:rPr>
          <w:fldChar w:fldCharType="end"/>
        </w:r>
      </w:hyperlink>
    </w:p>
    <w:p w14:paraId="2A656C02" w14:textId="7C19FCFC" w:rsidR="006B5F7E" w:rsidRDefault="006B5F7E">
      <w:pPr>
        <w:pStyle w:val="af9"/>
        <w:tabs>
          <w:tab w:val="right" w:leader="dot" w:pos="8494"/>
        </w:tabs>
        <w:ind w:left="480" w:hanging="480"/>
        <w:rPr>
          <w:rFonts w:asciiTheme="minorHAnsi" w:eastAsiaTheme="minorEastAsia" w:hAnsiTheme="minorHAnsi"/>
          <w:noProof/>
        </w:rPr>
      </w:pPr>
      <w:hyperlink w:anchor="_Toc123318751" w:history="1">
        <w:r w:rsidRPr="00447B8B">
          <w:rPr>
            <w:rStyle w:val="af1"/>
            <w:rFonts w:hint="eastAsia"/>
            <w:noProof/>
          </w:rPr>
          <w:t>圖</w:t>
        </w:r>
        <w:r w:rsidRPr="00447B8B">
          <w:rPr>
            <w:rStyle w:val="af1"/>
            <w:noProof/>
          </w:rPr>
          <w:t xml:space="preserve"> 4.9 </w:t>
        </w:r>
        <w:r w:rsidRPr="00447B8B">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_Toc123318751 \h </w:instrText>
        </w:r>
        <w:r>
          <w:rPr>
            <w:noProof/>
            <w:webHidden/>
          </w:rPr>
        </w:r>
        <w:r>
          <w:rPr>
            <w:noProof/>
            <w:webHidden/>
          </w:rPr>
          <w:fldChar w:fldCharType="separate"/>
        </w:r>
        <w:r w:rsidR="00D22299">
          <w:rPr>
            <w:noProof/>
            <w:webHidden/>
          </w:rPr>
          <w:t>65</w:t>
        </w:r>
        <w:r>
          <w:rPr>
            <w:noProof/>
            <w:webHidden/>
          </w:rPr>
          <w:fldChar w:fldCharType="end"/>
        </w:r>
      </w:hyperlink>
    </w:p>
    <w:p w14:paraId="0FED4546" w14:textId="27A37A39" w:rsidR="006B5F7E" w:rsidRDefault="006B5F7E">
      <w:pPr>
        <w:pStyle w:val="af9"/>
        <w:tabs>
          <w:tab w:val="right" w:leader="dot" w:pos="8494"/>
        </w:tabs>
        <w:ind w:left="480" w:hanging="480"/>
        <w:rPr>
          <w:rFonts w:asciiTheme="minorHAnsi" w:eastAsiaTheme="minorEastAsia" w:hAnsiTheme="minorHAnsi"/>
          <w:noProof/>
        </w:rPr>
      </w:pPr>
      <w:hyperlink w:anchor="_Toc123318752" w:history="1">
        <w:r w:rsidRPr="00447B8B">
          <w:rPr>
            <w:rStyle w:val="af1"/>
            <w:rFonts w:hint="eastAsia"/>
            <w:noProof/>
          </w:rPr>
          <w:t>圖</w:t>
        </w:r>
        <w:r w:rsidRPr="00447B8B">
          <w:rPr>
            <w:rStyle w:val="af1"/>
            <w:noProof/>
          </w:rPr>
          <w:t xml:space="preserve"> 4.10 </w:t>
        </w:r>
        <w:r w:rsidRPr="00447B8B">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_Toc123318752 \h </w:instrText>
        </w:r>
        <w:r>
          <w:rPr>
            <w:noProof/>
            <w:webHidden/>
          </w:rPr>
        </w:r>
        <w:r>
          <w:rPr>
            <w:noProof/>
            <w:webHidden/>
          </w:rPr>
          <w:fldChar w:fldCharType="separate"/>
        </w:r>
        <w:r w:rsidR="00D22299">
          <w:rPr>
            <w:noProof/>
            <w:webHidden/>
          </w:rPr>
          <w:t>66</w:t>
        </w:r>
        <w:r>
          <w:rPr>
            <w:noProof/>
            <w:webHidden/>
          </w:rPr>
          <w:fldChar w:fldCharType="end"/>
        </w:r>
      </w:hyperlink>
    </w:p>
    <w:p w14:paraId="1C8738EB" w14:textId="716EB598" w:rsidR="006B5F7E" w:rsidRDefault="006B5F7E">
      <w:pPr>
        <w:pStyle w:val="af9"/>
        <w:tabs>
          <w:tab w:val="right" w:leader="dot" w:pos="8494"/>
        </w:tabs>
        <w:ind w:left="480" w:hanging="480"/>
        <w:rPr>
          <w:rFonts w:asciiTheme="minorHAnsi" w:eastAsiaTheme="minorEastAsia" w:hAnsiTheme="minorHAnsi"/>
          <w:noProof/>
        </w:rPr>
      </w:pPr>
      <w:hyperlink w:anchor="_Toc123318753" w:history="1">
        <w:r w:rsidRPr="00447B8B">
          <w:rPr>
            <w:rStyle w:val="af1"/>
            <w:rFonts w:hint="eastAsia"/>
            <w:noProof/>
          </w:rPr>
          <w:t>圖</w:t>
        </w:r>
        <w:r w:rsidRPr="00447B8B">
          <w:rPr>
            <w:rStyle w:val="af1"/>
            <w:noProof/>
          </w:rPr>
          <w:t xml:space="preserve"> 4.11 </w:t>
        </w:r>
        <w:r w:rsidRPr="00447B8B">
          <w:rPr>
            <w:rStyle w:val="af1"/>
            <w:rFonts w:hint="eastAsia"/>
            <w:noProof/>
          </w:rPr>
          <w:t>連續資料集三的資料分布。</w:t>
        </w:r>
        <w:r>
          <w:rPr>
            <w:noProof/>
            <w:webHidden/>
          </w:rPr>
          <w:tab/>
        </w:r>
        <w:r>
          <w:rPr>
            <w:noProof/>
            <w:webHidden/>
          </w:rPr>
          <w:fldChar w:fldCharType="begin"/>
        </w:r>
        <w:r>
          <w:rPr>
            <w:noProof/>
            <w:webHidden/>
          </w:rPr>
          <w:instrText xml:space="preserve"> PAGEREF _Toc123318753 \h </w:instrText>
        </w:r>
        <w:r>
          <w:rPr>
            <w:noProof/>
            <w:webHidden/>
          </w:rPr>
        </w:r>
        <w:r>
          <w:rPr>
            <w:noProof/>
            <w:webHidden/>
          </w:rPr>
          <w:fldChar w:fldCharType="separate"/>
        </w:r>
        <w:r w:rsidR="00D22299">
          <w:rPr>
            <w:noProof/>
            <w:webHidden/>
          </w:rPr>
          <w:t>66</w:t>
        </w:r>
        <w:r>
          <w:rPr>
            <w:noProof/>
            <w:webHidden/>
          </w:rPr>
          <w:fldChar w:fldCharType="end"/>
        </w:r>
      </w:hyperlink>
    </w:p>
    <w:p w14:paraId="0A9F427A" w14:textId="1BD1D8D1" w:rsidR="006B5F7E" w:rsidRDefault="006B5F7E">
      <w:pPr>
        <w:pStyle w:val="af9"/>
        <w:tabs>
          <w:tab w:val="right" w:leader="dot" w:pos="8494"/>
        </w:tabs>
        <w:ind w:left="480" w:hanging="480"/>
        <w:rPr>
          <w:rFonts w:asciiTheme="minorHAnsi" w:eastAsiaTheme="minorEastAsia" w:hAnsiTheme="minorHAnsi"/>
          <w:noProof/>
        </w:rPr>
      </w:pPr>
      <w:hyperlink w:anchor="_Toc123318754" w:history="1">
        <w:r w:rsidRPr="00447B8B">
          <w:rPr>
            <w:rStyle w:val="af1"/>
            <w:rFonts w:hint="eastAsia"/>
            <w:noProof/>
          </w:rPr>
          <w:t>圖</w:t>
        </w:r>
        <w:r w:rsidRPr="00447B8B">
          <w:rPr>
            <w:rStyle w:val="af1"/>
            <w:noProof/>
          </w:rPr>
          <w:t xml:space="preserve"> 4.12 </w:t>
        </w:r>
        <w:r w:rsidRPr="00447B8B">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_Toc123318754 \h </w:instrText>
        </w:r>
        <w:r>
          <w:rPr>
            <w:noProof/>
            <w:webHidden/>
          </w:rPr>
        </w:r>
        <w:r>
          <w:rPr>
            <w:noProof/>
            <w:webHidden/>
          </w:rPr>
          <w:fldChar w:fldCharType="separate"/>
        </w:r>
        <w:r w:rsidR="00D22299">
          <w:rPr>
            <w:noProof/>
            <w:webHidden/>
          </w:rPr>
          <w:t>66</w:t>
        </w:r>
        <w:r>
          <w:rPr>
            <w:noProof/>
            <w:webHidden/>
          </w:rPr>
          <w:fldChar w:fldCharType="end"/>
        </w:r>
      </w:hyperlink>
    </w:p>
    <w:p w14:paraId="1AC5F127" w14:textId="703ABCC4" w:rsidR="006B5F7E" w:rsidRDefault="006B5F7E">
      <w:pPr>
        <w:pStyle w:val="af9"/>
        <w:tabs>
          <w:tab w:val="right" w:leader="dot" w:pos="8494"/>
        </w:tabs>
        <w:ind w:left="480" w:hanging="480"/>
        <w:rPr>
          <w:rFonts w:asciiTheme="minorHAnsi" w:eastAsiaTheme="minorEastAsia" w:hAnsiTheme="minorHAnsi"/>
          <w:noProof/>
        </w:rPr>
      </w:pPr>
      <w:hyperlink w:anchor="_Toc123318755" w:history="1">
        <w:r w:rsidRPr="00447B8B">
          <w:rPr>
            <w:rStyle w:val="af1"/>
            <w:rFonts w:hint="eastAsia"/>
            <w:noProof/>
          </w:rPr>
          <w:t>圖</w:t>
        </w:r>
        <w:r w:rsidRPr="00447B8B">
          <w:rPr>
            <w:rStyle w:val="af1"/>
            <w:noProof/>
          </w:rPr>
          <w:t xml:space="preserve"> 4.13 </w:t>
        </w:r>
        <w:r w:rsidRPr="00447B8B">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_Toc123318755 \h </w:instrText>
        </w:r>
        <w:r>
          <w:rPr>
            <w:noProof/>
            <w:webHidden/>
          </w:rPr>
        </w:r>
        <w:r>
          <w:rPr>
            <w:noProof/>
            <w:webHidden/>
          </w:rPr>
          <w:fldChar w:fldCharType="separate"/>
        </w:r>
        <w:r w:rsidR="00D22299">
          <w:rPr>
            <w:noProof/>
            <w:webHidden/>
          </w:rPr>
          <w:t>67</w:t>
        </w:r>
        <w:r>
          <w:rPr>
            <w:noProof/>
            <w:webHidden/>
          </w:rPr>
          <w:fldChar w:fldCharType="end"/>
        </w:r>
      </w:hyperlink>
    </w:p>
    <w:p w14:paraId="36C12CCD" w14:textId="02146B80" w:rsidR="006B5F7E" w:rsidRDefault="006B5F7E">
      <w:pPr>
        <w:pStyle w:val="af9"/>
        <w:tabs>
          <w:tab w:val="right" w:leader="dot" w:pos="8494"/>
        </w:tabs>
        <w:ind w:left="480" w:hanging="480"/>
        <w:rPr>
          <w:rFonts w:asciiTheme="minorHAnsi" w:eastAsiaTheme="minorEastAsia" w:hAnsiTheme="minorHAnsi"/>
          <w:noProof/>
        </w:rPr>
      </w:pPr>
      <w:hyperlink w:anchor="_Toc123318756" w:history="1">
        <w:r w:rsidRPr="00447B8B">
          <w:rPr>
            <w:rStyle w:val="af1"/>
            <w:rFonts w:hint="eastAsia"/>
            <w:noProof/>
          </w:rPr>
          <w:t>圖</w:t>
        </w:r>
        <w:r w:rsidRPr="00447B8B">
          <w:rPr>
            <w:rStyle w:val="af1"/>
            <w:noProof/>
          </w:rPr>
          <w:t xml:space="preserve"> 4.14 UCI</w:t>
        </w:r>
        <w:r w:rsidRPr="00447B8B">
          <w:rPr>
            <w:rStyle w:val="af1"/>
            <w:rFonts w:hint="eastAsia"/>
            <w:noProof/>
          </w:rPr>
          <w:t>網站上的二手車輛車況評估資料集。</w:t>
        </w:r>
        <w:r>
          <w:rPr>
            <w:noProof/>
            <w:webHidden/>
          </w:rPr>
          <w:tab/>
        </w:r>
        <w:r>
          <w:rPr>
            <w:noProof/>
            <w:webHidden/>
          </w:rPr>
          <w:fldChar w:fldCharType="begin"/>
        </w:r>
        <w:r>
          <w:rPr>
            <w:noProof/>
            <w:webHidden/>
          </w:rPr>
          <w:instrText xml:space="preserve"> PAGEREF _Toc123318756 \h </w:instrText>
        </w:r>
        <w:r>
          <w:rPr>
            <w:noProof/>
            <w:webHidden/>
          </w:rPr>
        </w:r>
        <w:r>
          <w:rPr>
            <w:noProof/>
            <w:webHidden/>
          </w:rPr>
          <w:fldChar w:fldCharType="separate"/>
        </w:r>
        <w:r w:rsidR="00D22299">
          <w:rPr>
            <w:noProof/>
            <w:webHidden/>
          </w:rPr>
          <w:t>69</w:t>
        </w:r>
        <w:r>
          <w:rPr>
            <w:noProof/>
            <w:webHidden/>
          </w:rPr>
          <w:fldChar w:fldCharType="end"/>
        </w:r>
      </w:hyperlink>
    </w:p>
    <w:p w14:paraId="2BE080D3" w14:textId="3C399CBA" w:rsidR="006B5F7E" w:rsidRDefault="006B5F7E">
      <w:pPr>
        <w:pStyle w:val="af9"/>
        <w:tabs>
          <w:tab w:val="right" w:leader="dot" w:pos="8494"/>
        </w:tabs>
        <w:ind w:left="480" w:hanging="480"/>
        <w:rPr>
          <w:rFonts w:asciiTheme="minorHAnsi" w:eastAsiaTheme="minorEastAsia" w:hAnsiTheme="minorHAnsi"/>
          <w:noProof/>
        </w:rPr>
      </w:pPr>
      <w:hyperlink w:anchor="_Toc123318757" w:history="1">
        <w:r w:rsidRPr="00447B8B">
          <w:rPr>
            <w:rStyle w:val="af1"/>
            <w:rFonts w:hint="eastAsia"/>
            <w:noProof/>
          </w:rPr>
          <w:t>圖</w:t>
        </w:r>
        <w:r w:rsidRPr="00447B8B">
          <w:rPr>
            <w:rStyle w:val="af1"/>
            <w:noProof/>
          </w:rPr>
          <w:t xml:space="preserve"> 4.15 UCI</w:t>
        </w:r>
        <w:r w:rsidRPr="00447B8B">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_Toc123318757 \h </w:instrText>
        </w:r>
        <w:r>
          <w:rPr>
            <w:noProof/>
            <w:webHidden/>
          </w:rPr>
        </w:r>
        <w:r>
          <w:rPr>
            <w:noProof/>
            <w:webHidden/>
          </w:rPr>
          <w:fldChar w:fldCharType="separate"/>
        </w:r>
        <w:r w:rsidR="00D22299">
          <w:rPr>
            <w:noProof/>
            <w:webHidden/>
          </w:rPr>
          <w:t>70</w:t>
        </w:r>
        <w:r>
          <w:rPr>
            <w:noProof/>
            <w:webHidden/>
          </w:rPr>
          <w:fldChar w:fldCharType="end"/>
        </w:r>
      </w:hyperlink>
    </w:p>
    <w:p w14:paraId="5EBAFC03" w14:textId="38B14B3C" w:rsidR="006B5F7E" w:rsidRDefault="006B5F7E">
      <w:pPr>
        <w:pStyle w:val="af9"/>
        <w:tabs>
          <w:tab w:val="right" w:leader="dot" w:pos="8494"/>
        </w:tabs>
        <w:ind w:left="480" w:hanging="480"/>
        <w:rPr>
          <w:rFonts w:asciiTheme="minorHAnsi" w:eastAsiaTheme="minorEastAsia" w:hAnsiTheme="minorHAnsi"/>
          <w:noProof/>
        </w:rPr>
      </w:pPr>
      <w:hyperlink w:anchor="_Toc123318758" w:history="1">
        <w:r w:rsidRPr="00447B8B">
          <w:rPr>
            <w:rStyle w:val="af1"/>
            <w:rFonts w:hint="eastAsia"/>
            <w:noProof/>
          </w:rPr>
          <w:t>圖</w:t>
        </w:r>
        <w:r w:rsidRPr="00447B8B">
          <w:rPr>
            <w:rStyle w:val="af1"/>
            <w:noProof/>
          </w:rPr>
          <w:t xml:space="preserve"> 4.16 UCI</w:t>
        </w:r>
        <w:r w:rsidRPr="00447B8B">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_Toc123318758 \h </w:instrText>
        </w:r>
        <w:r>
          <w:rPr>
            <w:noProof/>
            <w:webHidden/>
          </w:rPr>
        </w:r>
        <w:r>
          <w:rPr>
            <w:noProof/>
            <w:webHidden/>
          </w:rPr>
          <w:fldChar w:fldCharType="separate"/>
        </w:r>
        <w:r w:rsidR="00D22299">
          <w:rPr>
            <w:noProof/>
            <w:webHidden/>
          </w:rPr>
          <w:t>71</w:t>
        </w:r>
        <w:r>
          <w:rPr>
            <w:noProof/>
            <w:webHidden/>
          </w:rPr>
          <w:fldChar w:fldCharType="end"/>
        </w:r>
      </w:hyperlink>
    </w:p>
    <w:p w14:paraId="4662E55E" w14:textId="088C2B30" w:rsidR="006B5F7E" w:rsidRDefault="006B5F7E">
      <w:pPr>
        <w:pStyle w:val="af9"/>
        <w:tabs>
          <w:tab w:val="right" w:leader="dot" w:pos="8494"/>
        </w:tabs>
        <w:ind w:left="480" w:hanging="480"/>
        <w:rPr>
          <w:rFonts w:asciiTheme="minorHAnsi" w:eastAsiaTheme="minorEastAsia" w:hAnsiTheme="minorHAnsi"/>
          <w:noProof/>
        </w:rPr>
      </w:pPr>
      <w:hyperlink w:anchor="_Toc123318759" w:history="1">
        <w:r w:rsidRPr="00447B8B">
          <w:rPr>
            <w:rStyle w:val="af1"/>
            <w:rFonts w:hint="eastAsia"/>
            <w:noProof/>
          </w:rPr>
          <w:t>圖</w:t>
        </w:r>
        <w:r w:rsidRPr="00447B8B">
          <w:rPr>
            <w:rStyle w:val="af1"/>
            <w:noProof/>
          </w:rPr>
          <w:t xml:space="preserve"> 4.17 Kaggle</w:t>
        </w:r>
        <w:r w:rsidRPr="00447B8B">
          <w:rPr>
            <w:rStyle w:val="af1"/>
            <w:rFonts w:hint="eastAsia"/>
            <w:noProof/>
          </w:rPr>
          <w:t>網站上的類別特徵編碼挑戰資料集。</w:t>
        </w:r>
        <w:r>
          <w:rPr>
            <w:noProof/>
            <w:webHidden/>
          </w:rPr>
          <w:tab/>
        </w:r>
        <w:r>
          <w:rPr>
            <w:noProof/>
            <w:webHidden/>
          </w:rPr>
          <w:fldChar w:fldCharType="begin"/>
        </w:r>
        <w:r>
          <w:rPr>
            <w:noProof/>
            <w:webHidden/>
          </w:rPr>
          <w:instrText xml:space="preserve"> PAGEREF _Toc123318759 \h </w:instrText>
        </w:r>
        <w:r>
          <w:rPr>
            <w:noProof/>
            <w:webHidden/>
          </w:rPr>
        </w:r>
        <w:r>
          <w:rPr>
            <w:noProof/>
            <w:webHidden/>
          </w:rPr>
          <w:fldChar w:fldCharType="separate"/>
        </w:r>
        <w:r w:rsidR="00D22299">
          <w:rPr>
            <w:noProof/>
            <w:webHidden/>
          </w:rPr>
          <w:t>72</w:t>
        </w:r>
        <w:r>
          <w:rPr>
            <w:noProof/>
            <w:webHidden/>
          </w:rPr>
          <w:fldChar w:fldCharType="end"/>
        </w:r>
      </w:hyperlink>
    </w:p>
    <w:p w14:paraId="5B061EAA" w14:textId="2E9DDC32" w:rsidR="006B5F7E" w:rsidRDefault="006B5F7E">
      <w:pPr>
        <w:pStyle w:val="af9"/>
        <w:tabs>
          <w:tab w:val="right" w:leader="dot" w:pos="8494"/>
        </w:tabs>
        <w:ind w:left="480" w:hanging="480"/>
        <w:rPr>
          <w:rFonts w:asciiTheme="minorHAnsi" w:eastAsiaTheme="minorEastAsia" w:hAnsiTheme="minorHAnsi"/>
          <w:noProof/>
        </w:rPr>
      </w:pPr>
      <w:hyperlink w:anchor="_Toc123318760" w:history="1">
        <w:r w:rsidRPr="00447B8B">
          <w:rPr>
            <w:rStyle w:val="af1"/>
            <w:rFonts w:hint="eastAsia"/>
            <w:noProof/>
          </w:rPr>
          <w:t>圖</w:t>
        </w:r>
        <w:r w:rsidRPr="00447B8B">
          <w:rPr>
            <w:rStyle w:val="af1"/>
            <w:noProof/>
          </w:rPr>
          <w:t xml:space="preserve"> 4.18 Kaggle</w:t>
        </w:r>
        <w:r w:rsidRPr="00447B8B">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_Toc123318760 \h </w:instrText>
        </w:r>
        <w:r>
          <w:rPr>
            <w:noProof/>
            <w:webHidden/>
          </w:rPr>
        </w:r>
        <w:r>
          <w:rPr>
            <w:noProof/>
            <w:webHidden/>
          </w:rPr>
          <w:fldChar w:fldCharType="separate"/>
        </w:r>
        <w:r w:rsidR="00D22299">
          <w:rPr>
            <w:noProof/>
            <w:webHidden/>
          </w:rPr>
          <w:t>73</w:t>
        </w:r>
        <w:r>
          <w:rPr>
            <w:noProof/>
            <w:webHidden/>
          </w:rPr>
          <w:fldChar w:fldCharType="end"/>
        </w:r>
      </w:hyperlink>
    </w:p>
    <w:p w14:paraId="14D33F98" w14:textId="3CF90D67" w:rsidR="006B5F7E" w:rsidRDefault="006B5F7E">
      <w:pPr>
        <w:pStyle w:val="af9"/>
        <w:tabs>
          <w:tab w:val="right" w:leader="dot" w:pos="8494"/>
        </w:tabs>
        <w:ind w:left="480" w:hanging="480"/>
        <w:rPr>
          <w:rFonts w:asciiTheme="minorHAnsi" w:eastAsiaTheme="minorEastAsia" w:hAnsiTheme="minorHAnsi"/>
          <w:noProof/>
        </w:rPr>
      </w:pPr>
      <w:hyperlink w:anchor="_Toc123318761" w:history="1">
        <w:r w:rsidRPr="00447B8B">
          <w:rPr>
            <w:rStyle w:val="af1"/>
            <w:rFonts w:hint="eastAsia"/>
            <w:noProof/>
          </w:rPr>
          <w:t>圖</w:t>
        </w:r>
        <w:r w:rsidRPr="00447B8B">
          <w:rPr>
            <w:rStyle w:val="af1"/>
            <w:noProof/>
          </w:rPr>
          <w:t xml:space="preserve"> 4.19 Kaggle</w:t>
        </w:r>
        <w:r w:rsidRPr="00447B8B">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_Toc123318761 \h </w:instrText>
        </w:r>
        <w:r>
          <w:rPr>
            <w:noProof/>
            <w:webHidden/>
          </w:rPr>
        </w:r>
        <w:r>
          <w:rPr>
            <w:noProof/>
            <w:webHidden/>
          </w:rPr>
          <w:fldChar w:fldCharType="separate"/>
        </w:r>
        <w:r w:rsidR="00D22299">
          <w:rPr>
            <w:noProof/>
            <w:webHidden/>
          </w:rPr>
          <w:t>74</w:t>
        </w:r>
        <w:r>
          <w:rPr>
            <w:noProof/>
            <w:webHidden/>
          </w:rPr>
          <w:fldChar w:fldCharType="end"/>
        </w:r>
      </w:hyperlink>
    </w:p>
    <w:p w14:paraId="073B69E9" w14:textId="16A2834F" w:rsidR="006B5F7E" w:rsidRDefault="006B5F7E">
      <w:pPr>
        <w:pStyle w:val="af9"/>
        <w:tabs>
          <w:tab w:val="right" w:leader="dot" w:pos="8494"/>
        </w:tabs>
        <w:ind w:left="480" w:hanging="480"/>
        <w:rPr>
          <w:rFonts w:asciiTheme="minorHAnsi" w:eastAsiaTheme="minorEastAsia" w:hAnsiTheme="minorHAnsi"/>
          <w:noProof/>
        </w:rPr>
      </w:pPr>
      <w:hyperlink w:anchor="_Toc123318762" w:history="1">
        <w:r w:rsidRPr="00447B8B">
          <w:rPr>
            <w:rStyle w:val="af1"/>
            <w:rFonts w:hint="eastAsia"/>
            <w:noProof/>
          </w:rPr>
          <w:t>圖</w:t>
        </w:r>
        <w:r w:rsidRPr="00447B8B">
          <w:rPr>
            <w:rStyle w:val="af1"/>
            <w:noProof/>
          </w:rPr>
          <w:t xml:space="preserve"> 4.20 </w:t>
        </w:r>
        <w:r w:rsidRPr="00447B8B">
          <w:rPr>
            <w:rStyle w:val="af1"/>
            <w:rFonts w:hint="eastAsia"/>
            <w:noProof/>
          </w:rPr>
          <w:t>面對無法類別化的二元特徵資料時，所能使用的數值編碼方式。</w:t>
        </w:r>
        <w:r>
          <w:rPr>
            <w:noProof/>
            <w:webHidden/>
          </w:rPr>
          <w:tab/>
        </w:r>
        <w:r>
          <w:rPr>
            <w:noProof/>
            <w:webHidden/>
          </w:rPr>
          <w:fldChar w:fldCharType="begin"/>
        </w:r>
        <w:r>
          <w:rPr>
            <w:noProof/>
            <w:webHidden/>
          </w:rPr>
          <w:instrText xml:space="preserve"> PAGEREF _Toc123318762 \h </w:instrText>
        </w:r>
        <w:r>
          <w:rPr>
            <w:noProof/>
            <w:webHidden/>
          </w:rPr>
        </w:r>
        <w:r>
          <w:rPr>
            <w:noProof/>
            <w:webHidden/>
          </w:rPr>
          <w:fldChar w:fldCharType="separate"/>
        </w:r>
        <w:r w:rsidR="00D22299">
          <w:rPr>
            <w:noProof/>
            <w:webHidden/>
          </w:rPr>
          <w:t>75</w:t>
        </w:r>
        <w:r>
          <w:rPr>
            <w:noProof/>
            <w:webHidden/>
          </w:rPr>
          <w:fldChar w:fldCharType="end"/>
        </w:r>
      </w:hyperlink>
    </w:p>
    <w:p w14:paraId="0D5AD242" w14:textId="169B3812" w:rsidR="006B5F7E" w:rsidRDefault="006B5F7E">
      <w:pPr>
        <w:pStyle w:val="af9"/>
        <w:tabs>
          <w:tab w:val="right" w:leader="dot" w:pos="8494"/>
        </w:tabs>
        <w:ind w:left="480" w:hanging="480"/>
        <w:rPr>
          <w:rFonts w:asciiTheme="minorHAnsi" w:eastAsiaTheme="minorEastAsia" w:hAnsiTheme="minorHAnsi"/>
          <w:noProof/>
        </w:rPr>
      </w:pPr>
      <w:hyperlink w:anchor="_Toc123318763" w:history="1">
        <w:r w:rsidRPr="00447B8B">
          <w:rPr>
            <w:rStyle w:val="af1"/>
            <w:rFonts w:hint="eastAsia"/>
            <w:noProof/>
          </w:rPr>
          <w:t>圖</w:t>
        </w:r>
        <w:r w:rsidRPr="00447B8B">
          <w:rPr>
            <w:rStyle w:val="af1"/>
            <w:noProof/>
          </w:rPr>
          <w:t xml:space="preserve"> 4.21 </w:t>
        </w:r>
        <w:r w:rsidRPr="00447B8B">
          <w:rPr>
            <w:rStyle w:val="af1"/>
            <w:rFonts w:hint="eastAsia"/>
            <w:noProof/>
          </w:rPr>
          <w:t>依據二元特徵相關係數，經由階層聚類後樹狀圖，以</w:t>
        </w:r>
        <w:r w:rsidRPr="00447B8B">
          <w:rPr>
            <w:rStyle w:val="af1"/>
            <w:noProof/>
          </w:rPr>
          <w:t>Kaggle</w:t>
        </w:r>
        <w:r w:rsidRPr="00447B8B">
          <w:rPr>
            <w:rStyle w:val="af1"/>
            <w:rFonts w:hint="eastAsia"/>
            <w:noProof/>
          </w:rPr>
          <w:t>資料集為例。</w:t>
        </w:r>
        <w:r>
          <w:rPr>
            <w:noProof/>
            <w:webHidden/>
          </w:rPr>
          <w:tab/>
        </w:r>
        <w:r>
          <w:rPr>
            <w:noProof/>
            <w:webHidden/>
          </w:rPr>
          <w:fldChar w:fldCharType="begin"/>
        </w:r>
        <w:r>
          <w:rPr>
            <w:noProof/>
            <w:webHidden/>
          </w:rPr>
          <w:instrText xml:space="preserve"> PAGEREF _Toc123318763 \h </w:instrText>
        </w:r>
        <w:r>
          <w:rPr>
            <w:noProof/>
            <w:webHidden/>
          </w:rPr>
        </w:r>
        <w:r>
          <w:rPr>
            <w:noProof/>
            <w:webHidden/>
          </w:rPr>
          <w:fldChar w:fldCharType="separate"/>
        </w:r>
        <w:r w:rsidR="00D22299">
          <w:rPr>
            <w:noProof/>
            <w:webHidden/>
          </w:rPr>
          <w:t>76</w:t>
        </w:r>
        <w:r>
          <w:rPr>
            <w:noProof/>
            <w:webHidden/>
          </w:rPr>
          <w:fldChar w:fldCharType="end"/>
        </w:r>
      </w:hyperlink>
    </w:p>
    <w:p w14:paraId="7040F3CF" w14:textId="5C5ECA53" w:rsidR="006B5F7E" w:rsidRDefault="006B5F7E">
      <w:pPr>
        <w:pStyle w:val="af9"/>
        <w:tabs>
          <w:tab w:val="right" w:leader="dot" w:pos="8494"/>
        </w:tabs>
        <w:ind w:left="480" w:hanging="480"/>
        <w:rPr>
          <w:rFonts w:asciiTheme="minorHAnsi" w:eastAsiaTheme="minorEastAsia" w:hAnsiTheme="minorHAnsi"/>
          <w:noProof/>
        </w:rPr>
      </w:pPr>
      <w:hyperlink w:anchor="_Toc123318764" w:history="1">
        <w:r w:rsidRPr="00447B8B">
          <w:rPr>
            <w:rStyle w:val="af1"/>
            <w:rFonts w:hint="eastAsia"/>
            <w:noProof/>
          </w:rPr>
          <w:t>圖</w:t>
        </w:r>
        <w:r w:rsidRPr="00447B8B">
          <w:rPr>
            <w:rStyle w:val="af1"/>
            <w:noProof/>
          </w:rPr>
          <w:t xml:space="preserve"> 5.1 LightGBM</w:t>
        </w:r>
        <w:r w:rsidRPr="00447B8B">
          <w:rPr>
            <w:rStyle w:val="af1"/>
            <w:rFonts w:hint="eastAsia"/>
            <w:noProof/>
          </w:rPr>
          <w:t>分類模型訓練後的特徵重要度。</w:t>
        </w:r>
        <w:r w:rsidRPr="00447B8B">
          <w:rPr>
            <w:rStyle w:val="af1"/>
            <w:noProof/>
          </w:rPr>
          <w:t xml:space="preserve"> </w:t>
        </w:r>
        <w:r w:rsidRPr="00447B8B">
          <w:rPr>
            <w:rStyle w:val="af1"/>
            <w:rFonts w:hint="eastAsia"/>
            <w:noProof/>
          </w:rPr>
          <w:t>（左）原始二元資料（右）主成分分析群組。</w:t>
        </w:r>
        <w:r>
          <w:rPr>
            <w:noProof/>
            <w:webHidden/>
          </w:rPr>
          <w:tab/>
        </w:r>
        <w:r>
          <w:rPr>
            <w:noProof/>
            <w:webHidden/>
          </w:rPr>
          <w:fldChar w:fldCharType="begin"/>
        </w:r>
        <w:r>
          <w:rPr>
            <w:noProof/>
            <w:webHidden/>
          </w:rPr>
          <w:instrText xml:space="preserve"> PAGEREF _Toc123318764 \h </w:instrText>
        </w:r>
        <w:r>
          <w:rPr>
            <w:noProof/>
            <w:webHidden/>
          </w:rPr>
        </w:r>
        <w:r>
          <w:rPr>
            <w:noProof/>
            <w:webHidden/>
          </w:rPr>
          <w:fldChar w:fldCharType="separate"/>
        </w:r>
        <w:r w:rsidR="00D22299">
          <w:rPr>
            <w:noProof/>
            <w:webHidden/>
          </w:rPr>
          <w:t>78</w:t>
        </w:r>
        <w:r>
          <w:rPr>
            <w:noProof/>
            <w:webHidden/>
          </w:rPr>
          <w:fldChar w:fldCharType="end"/>
        </w:r>
      </w:hyperlink>
    </w:p>
    <w:p w14:paraId="06D63122" w14:textId="70280E81" w:rsidR="006B5F7E" w:rsidRDefault="006B5F7E">
      <w:pPr>
        <w:pStyle w:val="af9"/>
        <w:tabs>
          <w:tab w:val="right" w:leader="dot" w:pos="8494"/>
        </w:tabs>
        <w:ind w:left="480" w:hanging="480"/>
        <w:rPr>
          <w:rFonts w:asciiTheme="minorHAnsi" w:eastAsiaTheme="minorEastAsia" w:hAnsiTheme="minorHAnsi"/>
          <w:noProof/>
        </w:rPr>
      </w:pPr>
      <w:hyperlink w:anchor="_Toc123318765" w:history="1">
        <w:r w:rsidRPr="00447B8B">
          <w:rPr>
            <w:rStyle w:val="af1"/>
            <w:rFonts w:hint="eastAsia"/>
            <w:noProof/>
          </w:rPr>
          <w:t>圖</w:t>
        </w:r>
        <w:r w:rsidRPr="00447B8B">
          <w:rPr>
            <w:rStyle w:val="af1"/>
            <w:noProof/>
          </w:rPr>
          <w:t xml:space="preserve"> 5.2 Kaggle</w:t>
        </w:r>
        <w:r w:rsidRPr="00447B8B">
          <w:rPr>
            <w:rStyle w:val="af1"/>
            <w:rFonts w:hint="eastAsia"/>
            <w:noProof/>
          </w:rPr>
          <w:t>資料集中，依據不同的特徵個數群組二元特徵下的分類成績。</w:t>
        </w:r>
        <w:r w:rsidRPr="00447B8B">
          <w:rPr>
            <w:rStyle w:val="af1"/>
            <w:noProof/>
          </w:rPr>
          <w:t xml:space="preserve"> </w:t>
        </w:r>
        <w:r w:rsidRPr="00447B8B">
          <w:rPr>
            <w:rStyle w:val="af1"/>
            <w:rFonts w:hint="eastAsia"/>
            <w:noProof/>
          </w:rPr>
          <w:t>（左）主成分分析群組（右）相關係數群組。</w:t>
        </w:r>
        <w:r>
          <w:rPr>
            <w:noProof/>
            <w:webHidden/>
          </w:rPr>
          <w:tab/>
        </w:r>
        <w:r>
          <w:rPr>
            <w:noProof/>
            <w:webHidden/>
          </w:rPr>
          <w:fldChar w:fldCharType="begin"/>
        </w:r>
        <w:r>
          <w:rPr>
            <w:noProof/>
            <w:webHidden/>
          </w:rPr>
          <w:instrText xml:space="preserve"> PAGEREF _Toc123318765 \h </w:instrText>
        </w:r>
        <w:r>
          <w:rPr>
            <w:noProof/>
            <w:webHidden/>
          </w:rPr>
        </w:r>
        <w:r>
          <w:rPr>
            <w:noProof/>
            <w:webHidden/>
          </w:rPr>
          <w:fldChar w:fldCharType="separate"/>
        </w:r>
        <w:r w:rsidR="00D22299">
          <w:rPr>
            <w:noProof/>
            <w:webHidden/>
          </w:rPr>
          <w:t>80</w:t>
        </w:r>
        <w:r>
          <w:rPr>
            <w:noProof/>
            <w:webHidden/>
          </w:rPr>
          <w:fldChar w:fldCharType="end"/>
        </w:r>
      </w:hyperlink>
    </w:p>
    <w:p w14:paraId="62278C3D" w14:textId="56BF36B7" w:rsidR="006B5F7E" w:rsidRDefault="006B5F7E">
      <w:pPr>
        <w:pStyle w:val="af9"/>
        <w:tabs>
          <w:tab w:val="right" w:leader="dot" w:pos="8494"/>
        </w:tabs>
        <w:ind w:left="480" w:hanging="480"/>
        <w:rPr>
          <w:rFonts w:asciiTheme="minorHAnsi" w:eastAsiaTheme="minorEastAsia" w:hAnsiTheme="minorHAnsi"/>
          <w:noProof/>
        </w:rPr>
      </w:pPr>
      <w:hyperlink w:anchor="_Toc123318766" w:history="1">
        <w:r w:rsidRPr="00447B8B">
          <w:rPr>
            <w:rStyle w:val="af1"/>
            <w:rFonts w:hint="eastAsia"/>
            <w:noProof/>
          </w:rPr>
          <w:t>圖</w:t>
        </w:r>
        <w:r w:rsidRPr="00447B8B">
          <w:rPr>
            <w:rStyle w:val="af1"/>
            <w:noProof/>
          </w:rPr>
          <w:t xml:space="preserve"> 5.3 </w:t>
        </w:r>
        <w:r w:rsidRPr="00447B8B">
          <w:rPr>
            <w:rStyle w:val="af1"/>
            <w:rFonts w:hint="eastAsia"/>
            <w:noProof/>
          </w:rPr>
          <w:t>二元資料特徵相關係數圖，其中</w:t>
        </w:r>
        <w:r w:rsidRPr="00447B8B">
          <w:rPr>
            <w:rStyle w:val="af1"/>
            <w:noProof/>
          </w:rPr>
          <w:t>GB</w:t>
        </w:r>
        <w:r w:rsidRPr="00447B8B">
          <w:rPr>
            <w:rStyle w:val="af1"/>
            <w:rFonts w:hint="eastAsia"/>
            <w:noProof/>
          </w:rPr>
          <w:t>表示目標欄位。</w:t>
        </w:r>
        <w:r>
          <w:rPr>
            <w:noProof/>
            <w:webHidden/>
          </w:rPr>
          <w:tab/>
        </w:r>
        <w:r>
          <w:rPr>
            <w:noProof/>
            <w:webHidden/>
          </w:rPr>
          <w:fldChar w:fldCharType="begin"/>
        </w:r>
        <w:r>
          <w:rPr>
            <w:noProof/>
            <w:webHidden/>
          </w:rPr>
          <w:instrText xml:space="preserve"> PAGEREF _Toc123318766 \h </w:instrText>
        </w:r>
        <w:r>
          <w:rPr>
            <w:noProof/>
            <w:webHidden/>
          </w:rPr>
        </w:r>
        <w:r>
          <w:rPr>
            <w:noProof/>
            <w:webHidden/>
          </w:rPr>
          <w:fldChar w:fldCharType="separate"/>
        </w:r>
        <w:r w:rsidR="00D22299">
          <w:rPr>
            <w:noProof/>
            <w:webHidden/>
          </w:rPr>
          <w:t>81</w:t>
        </w:r>
        <w:r>
          <w:rPr>
            <w:noProof/>
            <w:webHidden/>
          </w:rPr>
          <w:fldChar w:fldCharType="end"/>
        </w:r>
      </w:hyperlink>
    </w:p>
    <w:p w14:paraId="223BE46B" w14:textId="04320E8F" w:rsidR="006B5F7E" w:rsidRDefault="006B5F7E">
      <w:pPr>
        <w:pStyle w:val="af9"/>
        <w:tabs>
          <w:tab w:val="right" w:leader="dot" w:pos="8494"/>
        </w:tabs>
        <w:ind w:left="480" w:hanging="480"/>
        <w:rPr>
          <w:rFonts w:asciiTheme="minorHAnsi" w:eastAsiaTheme="minorEastAsia" w:hAnsiTheme="minorHAnsi"/>
          <w:noProof/>
        </w:rPr>
      </w:pPr>
      <w:hyperlink w:anchor="_Toc123318767" w:history="1">
        <w:r w:rsidRPr="00447B8B">
          <w:rPr>
            <w:rStyle w:val="af1"/>
            <w:rFonts w:hint="eastAsia"/>
            <w:noProof/>
          </w:rPr>
          <w:t>圖</w:t>
        </w:r>
        <w:r w:rsidRPr="00447B8B">
          <w:rPr>
            <w:rStyle w:val="af1"/>
            <w:noProof/>
          </w:rPr>
          <w:t xml:space="preserve"> 5.4 </w:t>
        </w:r>
        <w:r w:rsidRPr="00447B8B">
          <w:rPr>
            <w:rStyle w:val="af1"/>
            <w:rFonts w:hint="eastAsia"/>
            <w:noProof/>
          </w:rPr>
          <w:t>不同群組方式產生之特徵相關係數圖，其中</w:t>
        </w:r>
        <w:r w:rsidRPr="00447B8B">
          <w:rPr>
            <w:rStyle w:val="af1"/>
            <w:noProof/>
          </w:rPr>
          <w:t>GB</w:t>
        </w:r>
        <w:r w:rsidRPr="00447B8B">
          <w:rPr>
            <w:rStyle w:val="af1"/>
            <w:rFonts w:hint="eastAsia"/>
            <w:noProof/>
          </w:rPr>
          <w:t>表示目標欄位。</w:t>
        </w:r>
        <w:r w:rsidRPr="00447B8B">
          <w:rPr>
            <w:rStyle w:val="af1"/>
            <w:noProof/>
          </w:rPr>
          <w:t xml:space="preserve"> </w:t>
        </w:r>
        <w:r w:rsidRPr="00447B8B">
          <w:rPr>
            <w:rStyle w:val="af1"/>
            <w:rFonts w:hint="eastAsia"/>
            <w:noProof/>
          </w:rPr>
          <w:t>（左）相關係數群組（右）二元特徵群組資訊。</w:t>
        </w:r>
        <w:r>
          <w:rPr>
            <w:noProof/>
            <w:webHidden/>
          </w:rPr>
          <w:tab/>
        </w:r>
        <w:r>
          <w:rPr>
            <w:noProof/>
            <w:webHidden/>
          </w:rPr>
          <w:fldChar w:fldCharType="begin"/>
        </w:r>
        <w:r>
          <w:rPr>
            <w:noProof/>
            <w:webHidden/>
          </w:rPr>
          <w:instrText xml:space="preserve"> PAGEREF _Toc123318767 \h </w:instrText>
        </w:r>
        <w:r>
          <w:rPr>
            <w:noProof/>
            <w:webHidden/>
          </w:rPr>
        </w:r>
        <w:r>
          <w:rPr>
            <w:noProof/>
            <w:webHidden/>
          </w:rPr>
          <w:fldChar w:fldCharType="separate"/>
        </w:r>
        <w:r w:rsidR="00D22299">
          <w:rPr>
            <w:noProof/>
            <w:webHidden/>
          </w:rPr>
          <w:t>81</w:t>
        </w:r>
        <w:r>
          <w:rPr>
            <w:noProof/>
            <w:webHidden/>
          </w:rPr>
          <w:fldChar w:fldCharType="end"/>
        </w:r>
      </w:hyperlink>
    </w:p>
    <w:p w14:paraId="07F77EBD" w14:textId="51158248" w:rsidR="00486926" w:rsidRDefault="00BC4B38" w:rsidP="00B01298">
      <w:r>
        <w:fldChar w:fldCharType="end"/>
      </w:r>
      <w:r w:rsidR="00486926">
        <w:br w:type="page"/>
      </w:r>
    </w:p>
    <w:p w14:paraId="3CC5DC52" w14:textId="2D17975F" w:rsidR="00486926" w:rsidRDefault="00486926" w:rsidP="006836C9">
      <w:pPr>
        <w:pStyle w:val="1"/>
        <w:numPr>
          <w:ilvl w:val="0"/>
          <w:numId w:val="0"/>
        </w:numPr>
      </w:pPr>
      <w:bookmarkStart w:id="9" w:name="_Toc122553124"/>
      <w:bookmarkStart w:id="10" w:name="_Toc123318636"/>
      <w:r>
        <w:rPr>
          <w:rFonts w:hint="eastAsia"/>
        </w:rPr>
        <w:lastRenderedPageBreak/>
        <w:t>表目錄</w:t>
      </w:r>
      <w:bookmarkEnd w:id="9"/>
      <w:bookmarkEnd w:id="10"/>
    </w:p>
    <w:p w14:paraId="68D4505E" w14:textId="3A67FE1E" w:rsidR="006B5F7E"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3318768" w:history="1">
        <w:r w:rsidR="006B5F7E" w:rsidRPr="00A40A8C">
          <w:rPr>
            <w:rStyle w:val="af1"/>
            <w:rFonts w:hint="eastAsia"/>
            <w:noProof/>
          </w:rPr>
          <w:t>表</w:t>
        </w:r>
        <w:r w:rsidR="006B5F7E" w:rsidRPr="00A40A8C">
          <w:rPr>
            <w:rStyle w:val="af1"/>
            <w:noProof/>
          </w:rPr>
          <w:t xml:space="preserve"> 1.1 </w:t>
        </w:r>
        <w:r w:rsidR="006B5F7E" w:rsidRPr="00A40A8C">
          <w:rPr>
            <w:rStyle w:val="af1"/>
            <w:rFonts w:hint="eastAsia"/>
            <w:noProof/>
          </w:rPr>
          <w:t>獨熱編碼後產生的二元特徵，以居住城市為例。</w:t>
        </w:r>
        <w:r w:rsidR="006B5F7E">
          <w:rPr>
            <w:noProof/>
            <w:webHidden/>
          </w:rPr>
          <w:tab/>
        </w:r>
        <w:r w:rsidR="006B5F7E">
          <w:rPr>
            <w:noProof/>
            <w:webHidden/>
          </w:rPr>
          <w:fldChar w:fldCharType="begin"/>
        </w:r>
        <w:r w:rsidR="006B5F7E">
          <w:rPr>
            <w:noProof/>
            <w:webHidden/>
          </w:rPr>
          <w:instrText xml:space="preserve"> PAGEREF _Toc123318768 \h </w:instrText>
        </w:r>
        <w:r w:rsidR="006B5F7E">
          <w:rPr>
            <w:noProof/>
            <w:webHidden/>
          </w:rPr>
        </w:r>
        <w:r w:rsidR="006B5F7E">
          <w:rPr>
            <w:noProof/>
            <w:webHidden/>
          </w:rPr>
          <w:fldChar w:fldCharType="separate"/>
        </w:r>
        <w:r w:rsidR="00D22299">
          <w:rPr>
            <w:noProof/>
            <w:webHidden/>
          </w:rPr>
          <w:t>1</w:t>
        </w:r>
        <w:r w:rsidR="006B5F7E">
          <w:rPr>
            <w:noProof/>
            <w:webHidden/>
          </w:rPr>
          <w:fldChar w:fldCharType="end"/>
        </w:r>
      </w:hyperlink>
    </w:p>
    <w:p w14:paraId="341C0456" w14:textId="28B1A6E0" w:rsidR="006B5F7E" w:rsidRDefault="006B5F7E">
      <w:pPr>
        <w:pStyle w:val="af9"/>
        <w:tabs>
          <w:tab w:val="right" w:leader="dot" w:pos="8494"/>
        </w:tabs>
        <w:ind w:left="480" w:hanging="480"/>
        <w:rPr>
          <w:rFonts w:asciiTheme="minorHAnsi" w:eastAsiaTheme="minorEastAsia" w:hAnsiTheme="minorHAnsi"/>
          <w:noProof/>
        </w:rPr>
      </w:pPr>
      <w:hyperlink w:anchor="_Toc123318769" w:history="1">
        <w:r w:rsidRPr="00A40A8C">
          <w:rPr>
            <w:rStyle w:val="af1"/>
            <w:rFonts w:hint="eastAsia"/>
            <w:noProof/>
          </w:rPr>
          <w:t>表</w:t>
        </w:r>
        <w:r w:rsidRPr="00A40A8C">
          <w:rPr>
            <w:rStyle w:val="af1"/>
            <w:noProof/>
          </w:rPr>
          <w:t xml:space="preserve"> 1.2 </w:t>
        </w:r>
        <w:r w:rsidRPr="00A40A8C">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_Toc123318769 \h </w:instrText>
        </w:r>
        <w:r>
          <w:rPr>
            <w:noProof/>
            <w:webHidden/>
          </w:rPr>
        </w:r>
        <w:r>
          <w:rPr>
            <w:noProof/>
            <w:webHidden/>
          </w:rPr>
          <w:fldChar w:fldCharType="separate"/>
        </w:r>
        <w:r w:rsidR="00D22299">
          <w:rPr>
            <w:noProof/>
            <w:webHidden/>
          </w:rPr>
          <w:t>2</w:t>
        </w:r>
        <w:r>
          <w:rPr>
            <w:noProof/>
            <w:webHidden/>
          </w:rPr>
          <w:fldChar w:fldCharType="end"/>
        </w:r>
      </w:hyperlink>
    </w:p>
    <w:p w14:paraId="31DF2E16" w14:textId="50FD65C2" w:rsidR="006B5F7E" w:rsidRDefault="006B5F7E">
      <w:pPr>
        <w:pStyle w:val="af9"/>
        <w:tabs>
          <w:tab w:val="right" w:leader="dot" w:pos="8494"/>
        </w:tabs>
        <w:ind w:left="480" w:hanging="480"/>
        <w:rPr>
          <w:rFonts w:asciiTheme="minorHAnsi" w:eastAsiaTheme="minorEastAsia" w:hAnsiTheme="minorHAnsi"/>
          <w:noProof/>
        </w:rPr>
      </w:pPr>
      <w:hyperlink w:anchor="_Toc123318770" w:history="1">
        <w:r w:rsidRPr="00A40A8C">
          <w:rPr>
            <w:rStyle w:val="af1"/>
            <w:rFonts w:hint="eastAsia"/>
            <w:noProof/>
          </w:rPr>
          <w:t>表</w:t>
        </w:r>
        <w:r w:rsidRPr="00A40A8C">
          <w:rPr>
            <w:rStyle w:val="af1"/>
            <w:noProof/>
          </w:rPr>
          <w:t xml:space="preserve"> 2.1 </w:t>
        </w:r>
        <w:r w:rsidRPr="00A40A8C">
          <w:rPr>
            <w:rStyle w:val="af1"/>
            <w:rFonts w:hint="eastAsia"/>
            <w:noProof/>
          </w:rPr>
          <w:t>不同變數類別的定義與描述</w:t>
        </w:r>
        <w:r w:rsidRPr="00A40A8C">
          <w:rPr>
            <w:rStyle w:val="af1"/>
            <w:noProof/>
          </w:rPr>
          <w:t xml:space="preserve"> (Stevens, 1946)</w:t>
        </w:r>
        <w:r w:rsidRPr="00A40A8C">
          <w:rPr>
            <w:rStyle w:val="af1"/>
            <w:rFonts w:hint="eastAsia"/>
            <w:noProof/>
          </w:rPr>
          <w:t>。</w:t>
        </w:r>
        <w:r>
          <w:rPr>
            <w:noProof/>
            <w:webHidden/>
          </w:rPr>
          <w:tab/>
        </w:r>
        <w:r>
          <w:rPr>
            <w:noProof/>
            <w:webHidden/>
          </w:rPr>
          <w:fldChar w:fldCharType="begin"/>
        </w:r>
        <w:r>
          <w:rPr>
            <w:noProof/>
            <w:webHidden/>
          </w:rPr>
          <w:instrText xml:space="preserve"> PAGEREF _Toc123318770 \h </w:instrText>
        </w:r>
        <w:r>
          <w:rPr>
            <w:noProof/>
            <w:webHidden/>
          </w:rPr>
        </w:r>
        <w:r>
          <w:rPr>
            <w:noProof/>
            <w:webHidden/>
          </w:rPr>
          <w:fldChar w:fldCharType="separate"/>
        </w:r>
        <w:r w:rsidR="00D22299">
          <w:rPr>
            <w:noProof/>
            <w:webHidden/>
          </w:rPr>
          <w:t>8</w:t>
        </w:r>
        <w:r>
          <w:rPr>
            <w:noProof/>
            <w:webHidden/>
          </w:rPr>
          <w:fldChar w:fldCharType="end"/>
        </w:r>
      </w:hyperlink>
    </w:p>
    <w:p w14:paraId="59F7C979" w14:textId="3AAF9DC4" w:rsidR="006B5F7E" w:rsidRDefault="006B5F7E">
      <w:pPr>
        <w:pStyle w:val="af9"/>
        <w:tabs>
          <w:tab w:val="right" w:leader="dot" w:pos="8494"/>
        </w:tabs>
        <w:ind w:left="480" w:hanging="480"/>
        <w:rPr>
          <w:rFonts w:asciiTheme="minorHAnsi" w:eastAsiaTheme="minorEastAsia" w:hAnsiTheme="minorHAnsi"/>
          <w:noProof/>
        </w:rPr>
      </w:pPr>
      <w:hyperlink w:anchor="_Toc123318771" w:history="1">
        <w:r w:rsidRPr="00A40A8C">
          <w:rPr>
            <w:rStyle w:val="af1"/>
            <w:rFonts w:hint="eastAsia"/>
            <w:noProof/>
          </w:rPr>
          <w:t>表</w:t>
        </w:r>
        <w:r w:rsidRPr="00A40A8C">
          <w:rPr>
            <w:rStyle w:val="af1"/>
            <w:noProof/>
          </w:rPr>
          <w:t xml:space="preserve"> 2.2 </w:t>
        </w:r>
        <w:r w:rsidRPr="00A40A8C">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_Toc123318771 \h </w:instrText>
        </w:r>
        <w:r>
          <w:rPr>
            <w:noProof/>
            <w:webHidden/>
          </w:rPr>
        </w:r>
        <w:r>
          <w:rPr>
            <w:noProof/>
            <w:webHidden/>
          </w:rPr>
          <w:fldChar w:fldCharType="separate"/>
        </w:r>
        <w:r w:rsidR="00D22299">
          <w:rPr>
            <w:noProof/>
            <w:webHidden/>
          </w:rPr>
          <w:t>9</w:t>
        </w:r>
        <w:r>
          <w:rPr>
            <w:noProof/>
            <w:webHidden/>
          </w:rPr>
          <w:fldChar w:fldCharType="end"/>
        </w:r>
      </w:hyperlink>
    </w:p>
    <w:p w14:paraId="11F90BBD" w14:textId="1C69E8E0" w:rsidR="006B5F7E" w:rsidRDefault="006B5F7E">
      <w:pPr>
        <w:pStyle w:val="af9"/>
        <w:tabs>
          <w:tab w:val="right" w:leader="dot" w:pos="8494"/>
        </w:tabs>
        <w:ind w:left="480" w:hanging="480"/>
        <w:rPr>
          <w:rFonts w:asciiTheme="minorHAnsi" w:eastAsiaTheme="minorEastAsia" w:hAnsiTheme="minorHAnsi"/>
          <w:noProof/>
        </w:rPr>
      </w:pPr>
      <w:hyperlink w:anchor="_Toc123318772" w:history="1">
        <w:r w:rsidRPr="00A40A8C">
          <w:rPr>
            <w:rStyle w:val="af1"/>
            <w:rFonts w:hint="eastAsia"/>
            <w:noProof/>
          </w:rPr>
          <w:t>表</w:t>
        </w:r>
        <w:r w:rsidRPr="00A40A8C">
          <w:rPr>
            <w:rStyle w:val="af1"/>
            <w:noProof/>
          </w:rPr>
          <w:t xml:space="preserve"> 2.3 </w:t>
        </w:r>
        <w:r w:rsidRPr="00A40A8C">
          <w:rPr>
            <w:rStyle w:val="af1"/>
            <w:rFonts w:hint="eastAsia"/>
            <w:noProof/>
          </w:rPr>
          <w:t>不同編碼方式所對應的模型準確度</w:t>
        </w:r>
        <w:r w:rsidRPr="00A40A8C">
          <w:rPr>
            <w:rStyle w:val="af1"/>
            <w:noProof/>
          </w:rPr>
          <w:t xml:space="preserve"> (Potdar et al., 2017)</w:t>
        </w:r>
        <w:r w:rsidRPr="00A40A8C">
          <w:rPr>
            <w:rStyle w:val="af1"/>
            <w:rFonts w:hint="eastAsia"/>
            <w:noProof/>
          </w:rPr>
          <w:t>。</w:t>
        </w:r>
        <w:r>
          <w:rPr>
            <w:noProof/>
            <w:webHidden/>
          </w:rPr>
          <w:tab/>
        </w:r>
        <w:r>
          <w:rPr>
            <w:noProof/>
            <w:webHidden/>
          </w:rPr>
          <w:fldChar w:fldCharType="begin"/>
        </w:r>
        <w:r>
          <w:rPr>
            <w:noProof/>
            <w:webHidden/>
          </w:rPr>
          <w:instrText xml:space="preserve"> PAGEREF _Toc123318772 \h </w:instrText>
        </w:r>
        <w:r>
          <w:rPr>
            <w:noProof/>
            <w:webHidden/>
          </w:rPr>
        </w:r>
        <w:r>
          <w:rPr>
            <w:noProof/>
            <w:webHidden/>
          </w:rPr>
          <w:fldChar w:fldCharType="separate"/>
        </w:r>
        <w:r w:rsidR="00D22299">
          <w:rPr>
            <w:noProof/>
            <w:webHidden/>
          </w:rPr>
          <w:t>9</w:t>
        </w:r>
        <w:r>
          <w:rPr>
            <w:noProof/>
            <w:webHidden/>
          </w:rPr>
          <w:fldChar w:fldCharType="end"/>
        </w:r>
      </w:hyperlink>
    </w:p>
    <w:p w14:paraId="1A4410E7" w14:textId="74772B57" w:rsidR="006B5F7E" w:rsidRDefault="006B5F7E">
      <w:pPr>
        <w:pStyle w:val="af9"/>
        <w:tabs>
          <w:tab w:val="right" w:leader="dot" w:pos="8494"/>
        </w:tabs>
        <w:ind w:left="480" w:hanging="480"/>
        <w:rPr>
          <w:rFonts w:asciiTheme="minorHAnsi" w:eastAsiaTheme="minorEastAsia" w:hAnsiTheme="minorHAnsi"/>
          <w:noProof/>
        </w:rPr>
      </w:pPr>
      <w:hyperlink w:anchor="_Toc123318773" w:history="1">
        <w:r w:rsidRPr="00A40A8C">
          <w:rPr>
            <w:rStyle w:val="af1"/>
            <w:rFonts w:hint="eastAsia"/>
            <w:noProof/>
          </w:rPr>
          <w:t>表</w:t>
        </w:r>
        <w:r w:rsidRPr="00A40A8C">
          <w:rPr>
            <w:rStyle w:val="af1"/>
            <w:noProof/>
          </w:rPr>
          <w:t xml:space="preserve"> 2.4 </w:t>
        </w:r>
        <w:r w:rsidRPr="00A40A8C">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_Toc123318773 \h </w:instrText>
        </w:r>
        <w:r>
          <w:rPr>
            <w:noProof/>
            <w:webHidden/>
          </w:rPr>
        </w:r>
        <w:r>
          <w:rPr>
            <w:noProof/>
            <w:webHidden/>
          </w:rPr>
          <w:fldChar w:fldCharType="separate"/>
        </w:r>
        <w:r w:rsidR="00D22299">
          <w:rPr>
            <w:noProof/>
            <w:webHidden/>
          </w:rPr>
          <w:t>13</w:t>
        </w:r>
        <w:r>
          <w:rPr>
            <w:noProof/>
            <w:webHidden/>
          </w:rPr>
          <w:fldChar w:fldCharType="end"/>
        </w:r>
      </w:hyperlink>
    </w:p>
    <w:p w14:paraId="40492D15" w14:textId="5349934E" w:rsidR="006B5F7E" w:rsidRDefault="006B5F7E">
      <w:pPr>
        <w:pStyle w:val="af9"/>
        <w:tabs>
          <w:tab w:val="right" w:leader="dot" w:pos="8494"/>
        </w:tabs>
        <w:ind w:left="480" w:hanging="480"/>
        <w:rPr>
          <w:rFonts w:asciiTheme="minorHAnsi" w:eastAsiaTheme="minorEastAsia" w:hAnsiTheme="minorHAnsi"/>
          <w:noProof/>
        </w:rPr>
      </w:pPr>
      <w:hyperlink w:anchor="_Toc123318774" w:history="1">
        <w:r w:rsidRPr="00A40A8C">
          <w:rPr>
            <w:rStyle w:val="af1"/>
            <w:rFonts w:hint="eastAsia"/>
            <w:noProof/>
          </w:rPr>
          <w:t>表</w:t>
        </w:r>
        <w:r w:rsidRPr="00A40A8C">
          <w:rPr>
            <w:rStyle w:val="af1"/>
            <w:noProof/>
          </w:rPr>
          <w:t xml:space="preserve"> 2.5 </w:t>
        </w:r>
        <w:r w:rsidRPr="00A40A8C">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_Toc123318774 \h </w:instrText>
        </w:r>
        <w:r>
          <w:rPr>
            <w:noProof/>
            <w:webHidden/>
          </w:rPr>
        </w:r>
        <w:r>
          <w:rPr>
            <w:noProof/>
            <w:webHidden/>
          </w:rPr>
          <w:fldChar w:fldCharType="separate"/>
        </w:r>
        <w:r w:rsidR="00D22299">
          <w:rPr>
            <w:noProof/>
            <w:webHidden/>
          </w:rPr>
          <w:t>14</w:t>
        </w:r>
        <w:r>
          <w:rPr>
            <w:noProof/>
            <w:webHidden/>
          </w:rPr>
          <w:fldChar w:fldCharType="end"/>
        </w:r>
      </w:hyperlink>
    </w:p>
    <w:p w14:paraId="52535D30" w14:textId="7DA7DBC8" w:rsidR="006B5F7E" w:rsidRDefault="006B5F7E">
      <w:pPr>
        <w:pStyle w:val="af9"/>
        <w:tabs>
          <w:tab w:val="right" w:leader="dot" w:pos="8494"/>
        </w:tabs>
        <w:ind w:left="480" w:hanging="480"/>
        <w:rPr>
          <w:rFonts w:asciiTheme="minorHAnsi" w:eastAsiaTheme="minorEastAsia" w:hAnsiTheme="minorHAnsi"/>
          <w:noProof/>
        </w:rPr>
      </w:pPr>
      <w:hyperlink w:anchor="_Toc123318775" w:history="1">
        <w:r w:rsidRPr="00A40A8C">
          <w:rPr>
            <w:rStyle w:val="af1"/>
            <w:rFonts w:hint="eastAsia"/>
            <w:noProof/>
          </w:rPr>
          <w:t>表</w:t>
        </w:r>
        <w:r w:rsidRPr="00A40A8C">
          <w:rPr>
            <w:rStyle w:val="af1"/>
            <w:noProof/>
          </w:rPr>
          <w:t xml:space="preserve"> 3.1 </w:t>
        </w:r>
        <w:r w:rsidRPr="00A40A8C">
          <w:rPr>
            <w:rStyle w:val="af1"/>
            <w:rFonts w:hint="eastAsia"/>
            <w:noProof/>
          </w:rPr>
          <w:t>變數與符號定義。</w:t>
        </w:r>
        <w:r>
          <w:rPr>
            <w:noProof/>
            <w:webHidden/>
          </w:rPr>
          <w:tab/>
        </w:r>
        <w:r>
          <w:rPr>
            <w:noProof/>
            <w:webHidden/>
          </w:rPr>
          <w:fldChar w:fldCharType="begin"/>
        </w:r>
        <w:r>
          <w:rPr>
            <w:noProof/>
            <w:webHidden/>
          </w:rPr>
          <w:instrText xml:space="preserve"> PAGEREF _Toc123318775 \h </w:instrText>
        </w:r>
        <w:r>
          <w:rPr>
            <w:noProof/>
            <w:webHidden/>
          </w:rPr>
        </w:r>
        <w:r>
          <w:rPr>
            <w:noProof/>
            <w:webHidden/>
          </w:rPr>
          <w:fldChar w:fldCharType="separate"/>
        </w:r>
        <w:r w:rsidR="00D22299">
          <w:rPr>
            <w:noProof/>
            <w:webHidden/>
          </w:rPr>
          <w:t>41</w:t>
        </w:r>
        <w:r>
          <w:rPr>
            <w:noProof/>
            <w:webHidden/>
          </w:rPr>
          <w:fldChar w:fldCharType="end"/>
        </w:r>
      </w:hyperlink>
    </w:p>
    <w:p w14:paraId="632ADD1E" w14:textId="51849DBD" w:rsidR="006B5F7E" w:rsidRDefault="006B5F7E">
      <w:pPr>
        <w:pStyle w:val="af9"/>
        <w:tabs>
          <w:tab w:val="right" w:leader="dot" w:pos="8494"/>
        </w:tabs>
        <w:ind w:left="480" w:hanging="480"/>
        <w:rPr>
          <w:rFonts w:asciiTheme="minorHAnsi" w:eastAsiaTheme="minorEastAsia" w:hAnsiTheme="minorHAnsi"/>
          <w:noProof/>
        </w:rPr>
      </w:pPr>
      <w:hyperlink w:anchor="_Toc123318776" w:history="1">
        <w:r w:rsidRPr="00A40A8C">
          <w:rPr>
            <w:rStyle w:val="af1"/>
            <w:rFonts w:hint="eastAsia"/>
            <w:noProof/>
          </w:rPr>
          <w:t>表</w:t>
        </w:r>
        <w:r w:rsidRPr="00A40A8C">
          <w:rPr>
            <w:rStyle w:val="af1"/>
            <w:noProof/>
          </w:rPr>
          <w:t xml:space="preserve"> 3.2 </w:t>
        </w:r>
        <w:r w:rsidRPr="00A40A8C">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_Toc123318776 \h </w:instrText>
        </w:r>
        <w:r>
          <w:rPr>
            <w:noProof/>
            <w:webHidden/>
          </w:rPr>
        </w:r>
        <w:r>
          <w:rPr>
            <w:noProof/>
            <w:webHidden/>
          </w:rPr>
          <w:fldChar w:fldCharType="separate"/>
        </w:r>
        <w:r w:rsidR="00D22299">
          <w:rPr>
            <w:noProof/>
            <w:webHidden/>
          </w:rPr>
          <w:t>43</w:t>
        </w:r>
        <w:r>
          <w:rPr>
            <w:noProof/>
            <w:webHidden/>
          </w:rPr>
          <w:fldChar w:fldCharType="end"/>
        </w:r>
      </w:hyperlink>
    </w:p>
    <w:p w14:paraId="7E71AA33" w14:textId="23F84667" w:rsidR="006B5F7E" w:rsidRDefault="006B5F7E">
      <w:pPr>
        <w:pStyle w:val="af9"/>
        <w:tabs>
          <w:tab w:val="right" w:leader="dot" w:pos="8494"/>
        </w:tabs>
        <w:ind w:left="480" w:hanging="480"/>
        <w:rPr>
          <w:rFonts w:asciiTheme="minorHAnsi" w:eastAsiaTheme="minorEastAsia" w:hAnsiTheme="minorHAnsi"/>
          <w:noProof/>
        </w:rPr>
      </w:pPr>
      <w:hyperlink w:anchor="_Toc123318777" w:history="1">
        <w:r w:rsidRPr="00A40A8C">
          <w:rPr>
            <w:rStyle w:val="af1"/>
            <w:rFonts w:hint="eastAsia"/>
            <w:noProof/>
          </w:rPr>
          <w:t>表</w:t>
        </w:r>
        <w:r w:rsidRPr="00A40A8C">
          <w:rPr>
            <w:rStyle w:val="af1"/>
            <w:noProof/>
          </w:rPr>
          <w:t xml:space="preserve"> 3.3 </w:t>
        </w:r>
        <w:r w:rsidRPr="00A40A8C">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_Toc123318777 \h </w:instrText>
        </w:r>
        <w:r>
          <w:rPr>
            <w:noProof/>
            <w:webHidden/>
          </w:rPr>
        </w:r>
        <w:r>
          <w:rPr>
            <w:noProof/>
            <w:webHidden/>
          </w:rPr>
          <w:fldChar w:fldCharType="separate"/>
        </w:r>
        <w:r w:rsidR="00D22299">
          <w:rPr>
            <w:noProof/>
            <w:webHidden/>
          </w:rPr>
          <w:t>43</w:t>
        </w:r>
        <w:r>
          <w:rPr>
            <w:noProof/>
            <w:webHidden/>
          </w:rPr>
          <w:fldChar w:fldCharType="end"/>
        </w:r>
      </w:hyperlink>
    </w:p>
    <w:p w14:paraId="699B72B7" w14:textId="69632112" w:rsidR="006B5F7E" w:rsidRDefault="006B5F7E">
      <w:pPr>
        <w:pStyle w:val="af9"/>
        <w:tabs>
          <w:tab w:val="right" w:leader="dot" w:pos="8494"/>
        </w:tabs>
        <w:ind w:left="480" w:hanging="480"/>
        <w:rPr>
          <w:rFonts w:asciiTheme="minorHAnsi" w:eastAsiaTheme="minorEastAsia" w:hAnsiTheme="minorHAnsi"/>
          <w:noProof/>
        </w:rPr>
      </w:pPr>
      <w:hyperlink w:anchor="_Toc123318778" w:history="1">
        <w:r w:rsidRPr="00A40A8C">
          <w:rPr>
            <w:rStyle w:val="af1"/>
            <w:rFonts w:hint="eastAsia"/>
            <w:noProof/>
          </w:rPr>
          <w:t>表</w:t>
        </w:r>
        <w:r w:rsidRPr="00A40A8C">
          <w:rPr>
            <w:rStyle w:val="af1"/>
            <w:noProof/>
          </w:rPr>
          <w:t xml:space="preserve"> 3.4 </w:t>
        </w:r>
        <w:r w:rsidRPr="00A40A8C">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_Toc123318778 \h </w:instrText>
        </w:r>
        <w:r>
          <w:rPr>
            <w:noProof/>
            <w:webHidden/>
          </w:rPr>
        </w:r>
        <w:r>
          <w:rPr>
            <w:noProof/>
            <w:webHidden/>
          </w:rPr>
          <w:fldChar w:fldCharType="separate"/>
        </w:r>
        <w:r w:rsidR="00D22299">
          <w:rPr>
            <w:noProof/>
            <w:webHidden/>
          </w:rPr>
          <w:t>44</w:t>
        </w:r>
        <w:r>
          <w:rPr>
            <w:noProof/>
            <w:webHidden/>
          </w:rPr>
          <w:fldChar w:fldCharType="end"/>
        </w:r>
      </w:hyperlink>
    </w:p>
    <w:p w14:paraId="0B8CD0FE" w14:textId="4F5B9623" w:rsidR="006B5F7E" w:rsidRDefault="006B5F7E">
      <w:pPr>
        <w:pStyle w:val="af9"/>
        <w:tabs>
          <w:tab w:val="right" w:leader="dot" w:pos="8494"/>
        </w:tabs>
        <w:ind w:left="480" w:hanging="480"/>
        <w:rPr>
          <w:rFonts w:asciiTheme="minorHAnsi" w:eastAsiaTheme="minorEastAsia" w:hAnsiTheme="minorHAnsi"/>
          <w:noProof/>
        </w:rPr>
      </w:pPr>
      <w:hyperlink w:anchor="_Toc123318779" w:history="1">
        <w:r w:rsidRPr="00A40A8C">
          <w:rPr>
            <w:rStyle w:val="af1"/>
            <w:rFonts w:hint="eastAsia"/>
            <w:noProof/>
          </w:rPr>
          <w:t>表</w:t>
        </w:r>
        <w:r w:rsidRPr="00A40A8C">
          <w:rPr>
            <w:rStyle w:val="af1"/>
            <w:noProof/>
          </w:rPr>
          <w:t xml:space="preserve"> 3.5 </w:t>
        </w:r>
        <w:r w:rsidRPr="00A40A8C">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_Toc123318779 \h </w:instrText>
        </w:r>
        <w:r>
          <w:rPr>
            <w:noProof/>
            <w:webHidden/>
          </w:rPr>
        </w:r>
        <w:r>
          <w:rPr>
            <w:noProof/>
            <w:webHidden/>
          </w:rPr>
          <w:fldChar w:fldCharType="separate"/>
        </w:r>
        <w:r w:rsidR="00D22299">
          <w:rPr>
            <w:noProof/>
            <w:webHidden/>
          </w:rPr>
          <w:t>44</w:t>
        </w:r>
        <w:r>
          <w:rPr>
            <w:noProof/>
            <w:webHidden/>
          </w:rPr>
          <w:fldChar w:fldCharType="end"/>
        </w:r>
      </w:hyperlink>
    </w:p>
    <w:p w14:paraId="343A5313" w14:textId="7897E3FC" w:rsidR="006B5F7E" w:rsidRDefault="006B5F7E">
      <w:pPr>
        <w:pStyle w:val="af9"/>
        <w:tabs>
          <w:tab w:val="right" w:leader="dot" w:pos="8494"/>
        </w:tabs>
        <w:ind w:left="480" w:hanging="480"/>
        <w:rPr>
          <w:rFonts w:asciiTheme="minorHAnsi" w:eastAsiaTheme="minorEastAsia" w:hAnsiTheme="minorHAnsi"/>
          <w:noProof/>
        </w:rPr>
      </w:pPr>
      <w:hyperlink w:anchor="_Toc123318780" w:history="1">
        <w:r w:rsidRPr="00A40A8C">
          <w:rPr>
            <w:rStyle w:val="af1"/>
            <w:rFonts w:hint="eastAsia"/>
            <w:noProof/>
          </w:rPr>
          <w:t>表</w:t>
        </w:r>
        <w:r w:rsidRPr="00A40A8C">
          <w:rPr>
            <w:rStyle w:val="af1"/>
            <w:noProof/>
          </w:rPr>
          <w:t xml:space="preserve"> 3.6 </w:t>
        </w:r>
        <w:r w:rsidRPr="00A40A8C">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_Toc123318780 \h </w:instrText>
        </w:r>
        <w:r>
          <w:rPr>
            <w:noProof/>
            <w:webHidden/>
          </w:rPr>
        </w:r>
        <w:r>
          <w:rPr>
            <w:noProof/>
            <w:webHidden/>
          </w:rPr>
          <w:fldChar w:fldCharType="separate"/>
        </w:r>
        <w:r w:rsidR="00D22299">
          <w:rPr>
            <w:noProof/>
            <w:webHidden/>
          </w:rPr>
          <w:t>46</w:t>
        </w:r>
        <w:r>
          <w:rPr>
            <w:noProof/>
            <w:webHidden/>
          </w:rPr>
          <w:fldChar w:fldCharType="end"/>
        </w:r>
      </w:hyperlink>
    </w:p>
    <w:p w14:paraId="3C91DF96" w14:textId="344ACABD" w:rsidR="006B5F7E" w:rsidRDefault="006B5F7E">
      <w:pPr>
        <w:pStyle w:val="af9"/>
        <w:tabs>
          <w:tab w:val="right" w:leader="dot" w:pos="8494"/>
        </w:tabs>
        <w:ind w:left="480" w:hanging="480"/>
        <w:rPr>
          <w:rFonts w:asciiTheme="minorHAnsi" w:eastAsiaTheme="minorEastAsia" w:hAnsiTheme="minorHAnsi"/>
          <w:noProof/>
        </w:rPr>
      </w:pPr>
      <w:hyperlink w:anchor="_Toc123318781" w:history="1">
        <w:r w:rsidRPr="00A40A8C">
          <w:rPr>
            <w:rStyle w:val="af1"/>
            <w:rFonts w:hint="eastAsia"/>
            <w:noProof/>
          </w:rPr>
          <w:t>表</w:t>
        </w:r>
        <w:r w:rsidRPr="00A40A8C">
          <w:rPr>
            <w:rStyle w:val="af1"/>
            <w:noProof/>
          </w:rPr>
          <w:t xml:space="preserve"> 3.7</w:t>
        </w:r>
        <w:r w:rsidRPr="00A40A8C">
          <w:rPr>
            <w:rStyle w:val="af1"/>
            <w:rFonts w:hint="eastAsia"/>
            <w:noProof/>
          </w:rPr>
          <w:t>排序前各群組中的二元特徵，由</w:t>
        </w:r>
        <m:oMath>
          <m:r>
            <w:rPr>
              <w:rStyle w:val="af1"/>
              <w:rFonts w:ascii="Cambria Math" w:hAnsi="Cambria Math"/>
              <w:noProof/>
            </w:rPr>
            <m:t>Cij</m:t>
          </m:r>
        </m:oMath>
        <w:r w:rsidRPr="00A40A8C">
          <w:rPr>
            <w:rStyle w:val="af1"/>
            <w:rFonts w:hint="eastAsia"/>
            <w:noProof/>
          </w:rPr>
          <w:t>表示。</w:t>
        </w:r>
        <w:r>
          <w:rPr>
            <w:noProof/>
            <w:webHidden/>
          </w:rPr>
          <w:tab/>
        </w:r>
        <w:r>
          <w:rPr>
            <w:noProof/>
            <w:webHidden/>
          </w:rPr>
          <w:fldChar w:fldCharType="begin"/>
        </w:r>
        <w:r>
          <w:rPr>
            <w:noProof/>
            <w:webHidden/>
          </w:rPr>
          <w:instrText xml:space="preserve"> PAGEREF _Toc123318781 \h </w:instrText>
        </w:r>
        <w:r>
          <w:rPr>
            <w:noProof/>
            <w:webHidden/>
          </w:rPr>
        </w:r>
        <w:r>
          <w:rPr>
            <w:noProof/>
            <w:webHidden/>
          </w:rPr>
          <w:fldChar w:fldCharType="separate"/>
        </w:r>
        <w:r w:rsidR="00D22299">
          <w:rPr>
            <w:noProof/>
            <w:webHidden/>
          </w:rPr>
          <w:t>52</w:t>
        </w:r>
        <w:r>
          <w:rPr>
            <w:noProof/>
            <w:webHidden/>
          </w:rPr>
          <w:fldChar w:fldCharType="end"/>
        </w:r>
      </w:hyperlink>
    </w:p>
    <w:p w14:paraId="433B559C" w14:textId="0D8F432E" w:rsidR="006B5F7E" w:rsidRDefault="006B5F7E">
      <w:pPr>
        <w:pStyle w:val="af9"/>
        <w:tabs>
          <w:tab w:val="right" w:leader="dot" w:pos="8494"/>
        </w:tabs>
        <w:ind w:left="480" w:hanging="480"/>
        <w:rPr>
          <w:rFonts w:asciiTheme="minorHAnsi" w:eastAsiaTheme="minorEastAsia" w:hAnsiTheme="minorHAnsi"/>
          <w:noProof/>
        </w:rPr>
      </w:pPr>
      <w:hyperlink w:anchor="_Toc123318782" w:history="1">
        <w:r w:rsidRPr="00A40A8C">
          <w:rPr>
            <w:rStyle w:val="af1"/>
            <w:rFonts w:hint="eastAsia"/>
            <w:noProof/>
          </w:rPr>
          <w:t>表</w:t>
        </w:r>
        <w:r w:rsidRPr="00A40A8C">
          <w:rPr>
            <w:rStyle w:val="af1"/>
            <w:noProof/>
          </w:rPr>
          <w:t xml:space="preserve"> 3.8 </w:t>
        </w:r>
        <w:r w:rsidRPr="00A40A8C">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_Toc123318782 \h </w:instrText>
        </w:r>
        <w:r>
          <w:rPr>
            <w:noProof/>
            <w:webHidden/>
          </w:rPr>
        </w:r>
        <w:r>
          <w:rPr>
            <w:noProof/>
            <w:webHidden/>
          </w:rPr>
          <w:fldChar w:fldCharType="separate"/>
        </w:r>
        <w:r w:rsidR="00D22299">
          <w:rPr>
            <w:noProof/>
            <w:webHidden/>
          </w:rPr>
          <w:t>52</w:t>
        </w:r>
        <w:r>
          <w:rPr>
            <w:noProof/>
            <w:webHidden/>
          </w:rPr>
          <w:fldChar w:fldCharType="end"/>
        </w:r>
      </w:hyperlink>
    </w:p>
    <w:p w14:paraId="56500C86" w14:textId="42D6FD8A" w:rsidR="006B5F7E" w:rsidRDefault="006B5F7E">
      <w:pPr>
        <w:pStyle w:val="af9"/>
        <w:tabs>
          <w:tab w:val="right" w:leader="dot" w:pos="8494"/>
        </w:tabs>
        <w:ind w:left="480" w:hanging="480"/>
        <w:rPr>
          <w:rFonts w:asciiTheme="minorHAnsi" w:eastAsiaTheme="minorEastAsia" w:hAnsiTheme="minorHAnsi"/>
          <w:noProof/>
        </w:rPr>
      </w:pPr>
      <w:hyperlink w:anchor="_Toc123318783" w:history="1">
        <w:r w:rsidRPr="00A40A8C">
          <w:rPr>
            <w:rStyle w:val="af1"/>
            <w:rFonts w:hint="eastAsia"/>
            <w:noProof/>
          </w:rPr>
          <w:t>表</w:t>
        </w:r>
        <w:r w:rsidRPr="00A40A8C">
          <w:rPr>
            <w:rStyle w:val="af1"/>
            <w:noProof/>
          </w:rPr>
          <w:t xml:space="preserve"> 3.9 </w:t>
        </w:r>
        <w:r w:rsidRPr="00A40A8C">
          <w:rPr>
            <w:rStyle w:val="af1"/>
            <w:rFonts w:hint="eastAsia"/>
            <w:noProof/>
          </w:rPr>
          <w:t>常用的</w:t>
        </w:r>
        <w:r w:rsidRPr="00A40A8C">
          <w:rPr>
            <w:rStyle w:val="af1"/>
            <w:noProof/>
          </w:rPr>
          <w:t>BCD</w:t>
        </w:r>
        <w:r w:rsidRPr="00A40A8C">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_Toc123318783 \h </w:instrText>
        </w:r>
        <w:r>
          <w:rPr>
            <w:noProof/>
            <w:webHidden/>
          </w:rPr>
        </w:r>
        <w:r>
          <w:rPr>
            <w:noProof/>
            <w:webHidden/>
          </w:rPr>
          <w:fldChar w:fldCharType="separate"/>
        </w:r>
        <w:r w:rsidR="00D22299">
          <w:rPr>
            <w:noProof/>
            <w:webHidden/>
          </w:rPr>
          <w:t>53</w:t>
        </w:r>
        <w:r>
          <w:rPr>
            <w:noProof/>
            <w:webHidden/>
          </w:rPr>
          <w:fldChar w:fldCharType="end"/>
        </w:r>
      </w:hyperlink>
    </w:p>
    <w:p w14:paraId="57FD5C20" w14:textId="6492EE10" w:rsidR="006B5F7E" w:rsidRDefault="006B5F7E">
      <w:pPr>
        <w:pStyle w:val="af9"/>
        <w:tabs>
          <w:tab w:val="right" w:leader="dot" w:pos="8494"/>
        </w:tabs>
        <w:ind w:left="480" w:hanging="480"/>
        <w:rPr>
          <w:rFonts w:asciiTheme="minorHAnsi" w:eastAsiaTheme="minorEastAsia" w:hAnsiTheme="minorHAnsi"/>
          <w:noProof/>
        </w:rPr>
      </w:pPr>
      <w:hyperlink w:anchor="_Toc123318784" w:history="1">
        <w:r w:rsidRPr="00A40A8C">
          <w:rPr>
            <w:rStyle w:val="af1"/>
            <w:rFonts w:hint="eastAsia"/>
            <w:noProof/>
          </w:rPr>
          <w:t>表</w:t>
        </w:r>
        <w:r w:rsidRPr="00A40A8C">
          <w:rPr>
            <w:rStyle w:val="af1"/>
            <w:noProof/>
          </w:rPr>
          <w:t xml:space="preserve"> 3.10 </w:t>
        </w:r>
        <w:r w:rsidRPr="00A40A8C">
          <w:rPr>
            <w:rStyle w:val="af1"/>
            <w:rFonts w:hint="eastAsia"/>
            <w:noProof/>
          </w:rPr>
          <w:t>各個樣本轉換後的新數值。</w:t>
        </w:r>
        <w:r>
          <w:rPr>
            <w:noProof/>
            <w:webHidden/>
          </w:rPr>
          <w:tab/>
        </w:r>
        <w:r>
          <w:rPr>
            <w:noProof/>
            <w:webHidden/>
          </w:rPr>
          <w:fldChar w:fldCharType="begin"/>
        </w:r>
        <w:r>
          <w:rPr>
            <w:noProof/>
            <w:webHidden/>
          </w:rPr>
          <w:instrText xml:space="preserve"> PAGEREF _Toc123318784 \h </w:instrText>
        </w:r>
        <w:r>
          <w:rPr>
            <w:noProof/>
            <w:webHidden/>
          </w:rPr>
        </w:r>
        <w:r>
          <w:rPr>
            <w:noProof/>
            <w:webHidden/>
          </w:rPr>
          <w:fldChar w:fldCharType="separate"/>
        </w:r>
        <w:r w:rsidR="00D22299">
          <w:rPr>
            <w:noProof/>
            <w:webHidden/>
          </w:rPr>
          <w:t>54</w:t>
        </w:r>
        <w:r>
          <w:rPr>
            <w:noProof/>
            <w:webHidden/>
          </w:rPr>
          <w:fldChar w:fldCharType="end"/>
        </w:r>
      </w:hyperlink>
    </w:p>
    <w:p w14:paraId="2DC42399" w14:textId="37364CAB" w:rsidR="006B5F7E" w:rsidRDefault="006B5F7E">
      <w:pPr>
        <w:pStyle w:val="af9"/>
        <w:tabs>
          <w:tab w:val="right" w:leader="dot" w:pos="8494"/>
        </w:tabs>
        <w:ind w:left="480" w:hanging="480"/>
        <w:rPr>
          <w:rFonts w:asciiTheme="minorHAnsi" w:eastAsiaTheme="minorEastAsia" w:hAnsiTheme="minorHAnsi"/>
          <w:noProof/>
        </w:rPr>
      </w:pPr>
      <w:hyperlink w:anchor="_Toc123318785" w:history="1">
        <w:r w:rsidRPr="00A40A8C">
          <w:rPr>
            <w:rStyle w:val="af1"/>
            <w:rFonts w:hint="eastAsia"/>
            <w:noProof/>
          </w:rPr>
          <w:t>表</w:t>
        </w:r>
        <w:r w:rsidRPr="00A40A8C">
          <w:rPr>
            <w:rStyle w:val="af1"/>
            <w:noProof/>
          </w:rPr>
          <w:t xml:space="preserve"> 4.1 </w:t>
        </w:r>
        <w:r w:rsidRPr="00A40A8C">
          <w:rPr>
            <w:rStyle w:val="af1"/>
            <w:rFonts w:hint="eastAsia"/>
            <w:noProof/>
          </w:rPr>
          <w:t>二元化後的特徵資料。</w:t>
        </w:r>
        <w:r>
          <w:rPr>
            <w:noProof/>
            <w:webHidden/>
          </w:rPr>
          <w:tab/>
        </w:r>
        <w:r>
          <w:rPr>
            <w:noProof/>
            <w:webHidden/>
          </w:rPr>
          <w:fldChar w:fldCharType="begin"/>
        </w:r>
        <w:r>
          <w:rPr>
            <w:noProof/>
            <w:webHidden/>
          </w:rPr>
          <w:instrText xml:space="preserve"> PAGEREF _Toc123318785 \h </w:instrText>
        </w:r>
        <w:r>
          <w:rPr>
            <w:noProof/>
            <w:webHidden/>
          </w:rPr>
        </w:r>
        <w:r>
          <w:rPr>
            <w:noProof/>
            <w:webHidden/>
          </w:rPr>
          <w:fldChar w:fldCharType="separate"/>
        </w:r>
        <w:r w:rsidR="00D22299">
          <w:rPr>
            <w:noProof/>
            <w:webHidden/>
          </w:rPr>
          <w:t>63</w:t>
        </w:r>
        <w:r>
          <w:rPr>
            <w:noProof/>
            <w:webHidden/>
          </w:rPr>
          <w:fldChar w:fldCharType="end"/>
        </w:r>
      </w:hyperlink>
    </w:p>
    <w:p w14:paraId="5896749B" w14:textId="4EC5F3BB" w:rsidR="006B5F7E" w:rsidRDefault="006B5F7E">
      <w:pPr>
        <w:pStyle w:val="af9"/>
        <w:tabs>
          <w:tab w:val="right" w:leader="dot" w:pos="8494"/>
        </w:tabs>
        <w:ind w:left="480" w:hanging="480"/>
        <w:rPr>
          <w:rFonts w:asciiTheme="minorHAnsi" w:eastAsiaTheme="minorEastAsia" w:hAnsiTheme="minorHAnsi"/>
          <w:noProof/>
        </w:rPr>
      </w:pPr>
      <w:hyperlink w:anchor="_Toc123318786" w:history="1">
        <w:r w:rsidRPr="00A40A8C">
          <w:rPr>
            <w:rStyle w:val="af1"/>
            <w:rFonts w:hint="eastAsia"/>
            <w:noProof/>
          </w:rPr>
          <w:t>表</w:t>
        </w:r>
        <w:r w:rsidRPr="00A40A8C">
          <w:rPr>
            <w:rStyle w:val="af1"/>
            <w:noProof/>
          </w:rPr>
          <w:t xml:space="preserve"> 4.2 </w:t>
        </w:r>
        <w:r w:rsidRPr="00A40A8C">
          <w:rPr>
            <w:rStyle w:val="af1"/>
            <w:rFonts w:hint="eastAsia"/>
            <w:noProof/>
          </w:rPr>
          <w:t>類別化後的特徵資料。</w:t>
        </w:r>
        <w:r>
          <w:rPr>
            <w:noProof/>
            <w:webHidden/>
          </w:rPr>
          <w:tab/>
        </w:r>
        <w:r>
          <w:rPr>
            <w:noProof/>
            <w:webHidden/>
          </w:rPr>
          <w:fldChar w:fldCharType="begin"/>
        </w:r>
        <w:r>
          <w:rPr>
            <w:noProof/>
            <w:webHidden/>
          </w:rPr>
          <w:instrText xml:space="preserve"> PAGEREF _Toc123318786 \h </w:instrText>
        </w:r>
        <w:r>
          <w:rPr>
            <w:noProof/>
            <w:webHidden/>
          </w:rPr>
        </w:r>
        <w:r>
          <w:rPr>
            <w:noProof/>
            <w:webHidden/>
          </w:rPr>
          <w:fldChar w:fldCharType="separate"/>
        </w:r>
        <w:r w:rsidR="00D22299">
          <w:rPr>
            <w:noProof/>
            <w:webHidden/>
          </w:rPr>
          <w:t>63</w:t>
        </w:r>
        <w:r>
          <w:rPr>
            <w:noProof/>
            <w:webHidden/>
          </w:rPr>
          <w:fldChar w:fldCharType="end"/>
        </w:r>
      </w:hyperlink>
    </w:p>
    <w:p w14:paraId="1F0437DA" w14:textId="58996171" w:rsidR="006B5F7E" w:rsidRDefault="006B5F7E">
      <w:pPr>
        <w:pStyle w:val="af9"/>
        <w:tabs>
          <w:tab w:val="right" w:leader="dot" w:pos="8494"/>
        </w:tabs>
        <w:ind w:left="480" w:hanging="480"/>
        <w:rPr>
          <w:rFonts w:asciiTheme="minorHAnsi" w:eastAsiaTheme="minorEastAsia" w:hAnsiTheme="minorHAnsi"/>
          <w:noProof/>
        </w:rPr>
      </w:pPr>
      <w:hyperlink w:anchor="_Toc123318787" w:history="1">
        <w:r w:rsidRPr="00A40A8C">
          <w:rPr>
            <w:rStyle w:val="af1"/>
            <w:rFonts w:hint="eastAsia"/>
            <w:noProof/>
          </w:rPr>
          <w:t>表</w:t>
        </w:r>
        <w:r w:rsidRPr="00A40A8C">
          <w:rPr>
            <w:rStyle w:val="af1"/>
            <w:noProof/>
          </w:rPr>
          <w:t xml:space="preserve"> 4.3 </w:t>
        </w:r>
        <w:r w:rsidRPr="00A40A8C">
          <w:rPr>
            <w:rStyle w:val="af1"/>
            <w:rFonts w:hint="eastAsia"/>
            <w:noProof/>
          </w:rPr>
          <w:t>二手車輛車況評估資料集中各特徵中的類別。</w:t>
        </w:r>
        <w:r>
          <w:rPr>
            <w:noProof/>
            <w:webHidden/>
          </w:rPr>
          <w:tab/>
        </w:r>
        <w:r>
          <w:rPr>
            <w:noProof/>
            <w:webHidden/>
          </w:rPr>
          <w:fldChar w:fldCharType="begin"/>
        </w:r>
        <w:r>
          <w:rPr>
            <w:noProof/>
            <w:webHidden/>
          </w:rPr>
          <w:instrText xml:space="preserve"> PAGEREF _Toc123318787 \h </w:instrText>
        </w:r>
        <w:r>
          <w:rPr>
            <w:noProof/>
            <w:webHidden/>
          </w:rPr>
        </w:r>
        <w:r>
          <w:rPr>
            <w:noProof/>
            <w:webHidden/>
          </w:rPr>
          <w:fldChar w:fldCharType="separate"/>
        </w:r>
        <w:r w:rsidR="00D22299">
          <w:rPr>
            <w:noProof/>
            <w:webHidden/>
          </w:rPr>
          <w:t>69</w:t>
        </w:r>
        <w:r>
          <w:rPr>
            <w:noProof/>
            <w:webHidden/>
          </w:rPr>
          <w:fldChar w:fldCharType="end"/>
        </w:r>
      </w:hyperlink>
    </w:p>
    <w:p w14:paraId="7FDF5BFE" w14:textId="0C8CCF93" w:rsidR="006B5F7E" w:rsidRDefault="006B5F7E">
      <w:pPr>
        <w:pStyle w:val="af9"/>
        <w:tabs>
          <w:tab w:val="right" w:leader="dot" w:pos="8494"/>
        </w:tabs>
        <w:ind w:left="480" w:hanging="480"/>
        <w:rPr>
          <w:rFonts w:asciiTheme="minorHAnsi" w:eastAsiaTheme="minorEastAsia" w:hAnsiTheme="minorHAnsi"/>
          <w:noProof/>
        </w:rPr>
      </w:pPr>
      <w:hyperlink w:anchor="_Toc123318788" w:history="1">
        <w:r w:rsidRPr="00A40A8C">
          <w:rPr>
            <w:rStyle w:val="af1"/>
            <w:rFonts w:hint="eastAsia"/>
            <w:noProof/>
          </w:rPr>
          <w:t>表</w:t>
        </w:r>
        <w:r w:rsidRPr="00A40A8C">
          <w:rPr>
            <w:rStyle w:val="af1"/>
            <w:noProof/>
          </w:rPr>
          <w:t xml:space="preserve"> 4.4 </w:t>
        </w:r>
        <w:r w:rsidRPr="00A40A8C">
          <w:rPr>
            <w:rStyle w:val="af1"/>
            <w:rFonts w:hint="eastAsia"/>
            <w:noProof/>
          </w:rPr>
          <w:t>類別特徵編碼挑戰資料集中各類別特徵中的類別。</w:t>
        </w:r>
        <w:r>
          <w:rPr>
            <w:noProof/>
            <w:webHidden/>
          </w:rPr>
          <w:tab/>
        </w:r>
        <w:r>
          <w:rPr>
            <w:noProof/>
            <w:webHidden/>
          </w:rPr>
          <w:fldChar w:fldCharType="begin"/>
        </w:r>
        <w:r>
          <w:rPr>
            <w:noProof/>
            <w:webHidden/>
          </w:rPr>
          <w:instrText xml:space="preserve"> PAGEREF _Toc123318788 \h </w:instrText>
        </w:r>
        <w:r>
          <w:rPr>
            <w:noProof/>
            <w:webHidden/>
          </w:rPr>
        </w:r>
        <w:r>
          <w:rPr>
            <w:noProof/>
            <w:webHidden/>
          </w:rPr>
          <w:fldChar w:fldCharType="separate"/>
        </w:r>
        <w:r w:rsidR="00D22299">
          <w:rPr>
            <w:noProof/>
            <w:webHidden/>
          </w:rPr>
          <w:t>72</w:t>
        </w:r>
        <w:r>
          <w:rPr>
            <w:noProof/>
            <w:webHidden/>
          </w:rPr>
          <w:fldChar w:fldCharType="end"/>
        </w:r>
      </w:hyperlink>
    </w:p>
    <w:p w14:paraId="36D90926" w14:textId="5D1A75CF" w:rsidR="006B5F7E" w:rsidRDefault="006B5F7E">
      <w:pPr>
        <w:pStyle w:val="af9"/>
        <w:tabs>
          <w:tab w:val="right" w:leader="dot" w:pos="8494"/>
        </w:tabs>
        <w:ind w:left="480" w:hanging="480"/>
        <w:rPr>
          <w:rFonts w:asciiTheme="minorHAnsi" w:eastAsiaTheme="minorEastAsia" w:hAnsiTheme="minorHAnsi"/>
          <w:noProof/>
        </w:rPr>
      </w:pPr>
      <w:hyperlink w:anchor="_Toc123318789" w:history="1">
        <w:r w:rsidRPr="00A40A8C">
          <w:rPr>
            <w:rStyle w:val="af1"/>
            <w:rFonts w:hint="eastAsia"/>
            <w:noProof/>
          </w:rPr>
          <w:t>表</w:t>
        </w:r>
        <w:r w:rsidRPr="00A40A8C">
          <w:rPr>
            <w:rStyle w:val="af1"/>
            <w:noProof/>
          </w:rPr>
          <w:t xml:space="preserve"> 4.5 </w:t>
        </w:r>
        <w:r w:rsidRPr="00A40A8C">
          <w:rPr>
            <w:rStyle w:val="af1"/>
            <w:rFonts w:hint="eastAsia"/>
            <w:noProof/>
          </w:rPr>
          <w:t>類別特徵編碼挑戰資料集中各數值特徵中的類別。</w:t>
        </w:r>
        <w:r>
          <w:rPr>
            <w:noProof/>
            <w:webHidden/>
          </w:rPr>
          <w:tab/>
        </w:r>
        <w:r>
          <w:rPr>
            <w:noProof/>
            <w:webHidden/>
          </w:rPr>
          <w:fldChar w:fldCharType="begin"/>
        </w:r>
        <w:r>
          <w:rPr>
            <w:noProof/>
            <w:webHidden/>
          </w:rPr>
          <w:instrText xml:space="preserve"> PAGEREF _Toc123318789 \h </w:instrText>
        </w:r>
        <w:r>
          <w:rPr>
            <w:noProof/>
            <w:webHidden/>
          </w:rPr>
        </w:r>
        <w:r>
          <w:rPr>
            <w:noProof/>
            <w:webHidden/>
          </w:rPr>
          <w:fldChar w:fldCharType="separate"/>
        </w:r>
        <w:r w:rsidR="00D22299">
          <w:rPr>
            <w:noProof/>
            <w:webHidden/>
          </w:rPr>
          <w:t>72</w:t>
        </w:r>
        <w:r>
          <w:rPr>
            <w:noProof/>
            <w:webHidden/>
          </w:rPr>
          <w:fldChar w:fldCharType="end"/>
        </w:r>
      </w:hyperlink>
    </w:p>
    <w:p w14:paraId="1D5E03BD" w14:textId="033A2619"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6BB7F770" w:rsidR="00474CF0" w:rsidRDefault="00474CF0" w:rsidP="00474CF0">
      <w:pPr>
        <w:pStyle w:val="1"/>
        <w:numPr>
          <w:ilvl w:val="0"/>
          <w:numId w:val="10"/>
        </w:numPr>
      </w:pPr>
      <w:bookmarkStart w:id="11" w:name="_Toc122553125"/>
      <w:bookmarkStart w:id="12" w:name="_Toc123318637"/>
      <w:r>
        <w:rPr>
          <w:rFonts w:hint="eastAsia"/>
        </w:rPr>
        <w:lastRenderedPageBreak/>
        <w:t>第一章</w:t>
      </w:r>
      <w:r>
        <w:rPr>
          <w:rFonts w:hint="eastAsia"/>
        </w:rPr>
        <w:t xml:space="preserve"> </w:t>
      </w:r>
      <w:r>
        <w:rPr>
          <w:rFonts w:hint="eastAsia"/>
        </w:rPr>
        <w:t>緒論</w:t>
      </w:r>
      <w:bookmarkEnd w:id="11"/>
      <w:bookmarkEnd w:id="12"/>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09D4C7A9" w:rsidR="00474CF0" w:rsidRDefault="00474CF0" w:rsidP="00474CF0">
      <w:pPr>
        <w:pStyle w:val="2"/>
      </w:pPr>
      <w:bookmarkStart w:id="13" w:name="_Toc122553126"/>
      <w:bookmarkStart w:id="14" w:name="_Toc123318638"/>
      <w:r>
        <w:rPr>
          <w:rFonts w:hint="eastAsia"/>
        </w:rPr>
        <w:t>研究背景</w:t>
      </w:r>
      <w:bookmarkEnd w:id="13"/>
      <w:bookmarkEnd w:id="14"/>
    </w:p>
    <w:p w14:paraId="060CABCB" w14:textId="79866DF2"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內的各個種類不存在順序關係、種類繁多且出現頻率相近時，通常使用獨熱編碼</w:t>
      </w:r>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D22299">
        <w:rPr>
          <w:rFonts w:hint="eastAsia"/>
        </w:rPr>
        <w:t>表</w:t>
      </w:r>
      <w:r w:rsidR="00D22299">
        <w:rPr>
          <w:rFonts w:hint="eastAsia"/>
        </w:rPr>
        <w:t xml:space="preserve"> </w:t>
      </w:r>
      <w:r w:rsidR="00D22299">
        <w:rPr>
          <w:noProof/>
        </w:rPr>
        <w:t>1</w:t>
      </w:r>
      <w:r w:rsidR="00D22299">
        <w:t>.</w:t>
      </w:r>
      <w:r w:rsidR="00D22299">
        <w:rPr>
          <w:noProof/>
        </w:rPr>
        <w:t>1</w:t>
      </w:r>
      <w:r w:rsidR="0003120B">
        <w:fldChar w:fldCharType="end"/>
      </w:r>
      <w:r>
        <w:rPr>
          <w:rFonts w:hint="eastAsia"/>
        </w:rPr>
        <w:t>所示。</w:t>
      </w:r>
    </w:p>
    <w:p w14:paraId="452A43CA" w14:textId="62451728" w:rsidR="0003120B" w:rsidRDefault="0003120B" w:rsidP="0003120B">
      <w:pPr>
        <w:pStyle w:val="af5"/>
        <w:keepNext/>
      </w:pPr>
      <w:bookmarkStart w:id="15" w:name="_Ref120714956"/>
      <w:bookmarkStart w:id="16" w:name="_Toc123318768"/>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1</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1</w:t>
      </w:r>
      <w:r w:rsidR="00793819">
        <w:fldChar w:fldCharType="end"/>
      </w:r>
      <w:bookmarkEnd w:id="15"/>
      <w:r>
        <w:rPr>
          <w:rFonts w:hint="eastAsia"/>
        </w:rPr>
        <w:t xml:space="preserve"> </w:t>
      </w:r>
      <w:r w:rsidRPr="0003120B">
        <w:rPr>
          <w:rFonts w:hint="eastAsia"/>
        </w:rPr>
        <w:t>獨熱編碼後產生的二元特徵，以居住城市為例。</w:t>
      </w:r>
      <w:bookmarkEnd w:id="16"/>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獨熱編碼後也將產生越多的虛擬特徵，使得模型訓練時也將消耗更多的記憶體與運算時間、最終導致模型難以有效的收斂和進行訓練。</w:t>
      </w:r>
      <w:r w:rsidR="00A410D6">
        <w:rPr>
          <w:rFonts w:hint="eastAsia"/>
        </w:rPr>
        <w:t>為減緩獨熱編碼造成的維度膨脹問題，許多不同的編碼方式也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06FCACAC"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D22299">
        <w:rPr>
          <w:rFonts w:hint="eastAsia"/>
        </w:rPr>
        <w:t>表</w:t>
      </w:r>
      <w:r w:rsidR="00D22299">
        <w:rPr>
          <w:rFonts w:hint="eastAsia"/>
        </w:rPr>
        <w:t xml:space="preserve"> </w:t>
      </w:r>
      <w:r w:rsidR="00D22299">
        <w:rPr>
          <w:noProof/>
        </w:rPr>
        <w:t>1</w:t>
      </w:r>
      <w:r w:rsidR="00D22299">
        <w:t>.</w:t>
      </w:r>
      <w:r w:rsidR="00D22299">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而且再加上由於不同製程在所使用機台、工序上的要求也大不相同，也使此類二元特徵資料並不一定</w:t>
      </w:r>
      <w:r w:rsidR="00AE5B09">
        <w:rPr>
          <w:rFonts w:hint="eastAsia"/>
        </w:rPr>
        <w:t>滿足獨熱編碼的假設與特性；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D22299">
        <w:rPr>
          <w:rFonts w:hint="eastAsia"/>
        </w:rPr>
        <w:t>表</w:t>
      </w:r>
      <w:r w:rsidR="00D22299">
        <w:rPr>
          <w:rFonts w:hint="eastAsia"/>
        </w:rPr>
        <w:t xml:space="preserve"> </w:t>
      </w:r>
      <w:r w:rsidR="00D22299">
        <w:rPr>
          <w:noProof/>
        </w:rPr>
        <w:t>1</w:t>
      </w:r>
      <w:r w:rsidR="00D22299">
        <w:t>.</w:t>
      </w:r>
      <w:r w:rsidR="00D22299">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46BF9914" w:rsidR="00541A78" w:rsidRDefault="00541A78" w:rsidP="00541A78">
      <w:pPr>
        <w:pStyle w:val="af5"/>
        <w:keepNext/>
      </w:pPr>
      <w:bookmarkStart w:id="17" w:name="_Ref120714769"/>
      <w:bookmarkStart w:id="18" w:name="_Toc123318769"/>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1</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2</w:t>
      </w:r>
      <w:r w:rsidR="00793819">
        <w:fldChar w:fldCharType="end"/>
      </w:r>
      <w:bookmarkEnd w:id="17"/>
      <w:r>
        <w:rPr>
          <w:rFonts w:hint="eastAsia"/>
        </w:rPr>
        <w:t xml:space="preserve"> </w:t>
      </w:r>
      <w:r w:rsidRPr="00541A78">
        <w:rPr>
          <w:rFonts w:hint="eastAsia"/>
        </w:rPr>
        <w:t>常見於製造業中的在製品製程紀錄。</w:t>
      </w:r>
      <w:bookmarkEnd w:id="18"/>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000042C4" w:rsidR="00474CF0" w:rsidRDefault="00474CF0" w:rsidP="00474CF0">
      <w:pPr>
        <w:pStyle w:val="2"/>
      </w:pPr>
      <w:bookmarkStart w:id="19" w:name="_Toc122553127"/>
      <w:bookmarkStart w:id="20" w:name="_Toc123318639"/>
      <w:r>
        <w:rPr>
          <w:rFonts w:hint="eastAsia"/>
        </w:rPr>
        <w:lastRenderedPageBreak/>
        <w:t>研究動機與目的</w:t>
      </w:r>
      <w:bookmarkEnd w:id="19"/>
      <w:bookmarkEnd w:id="20"/>
    </w:p>
    <w:p w14:paraId="468477EA" w14:textId="64E91DC5" w:rsidR="00474CF0" w:rsidRDefault="00474CF0" w:rsidP="00474CF0">
      <w:r>
        <w:rPr>
          <w:rFonts w:hint="eastAsia"/>
        </w:rPr>
        <w:t>本研究試圖透過非監督式</w:t>
      </w:r>
      <w:r w:rsidR="00FA6035">
        <w:rPr>
          <w:rFonts w:hint="eastAsia"/>
        </w:rPr>
        <w:t>與監督式</w:t>
      </w:r>
      <w:r>
        <w:rPr>
          <w:rFonts w:hint="eastAsia"/>
        </w:rPr>
        <w:t>的方法，對眾多相互關聯的二元特徵進行群組、排序與編碼後，以求大幅度縮減資料維度、壓縮資料資訊、縮減模型讀取時間、並在一定程度上維持或提升機器學習模型對於資料的分類結果。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31CFFF70" w:rsidR="00474CF0" w:rsidRDefault="00EC56BD" w:rsidP="00474CF0">
      <w:pPr>
        <w:pStyle w:val="a3"/>
        <w:numPr>
          <w:ilvl w:val="0"/>
          <w:numId w:val="4"/>
        </w:numPr>
        <w:ind w:leftChars="0"/>
      </w:pPr>
      <w:r>
        <w:rPr>
          <w:rFonts w:hint="eastAsia"/>
        </w:rPr>
        <w:t>縮減資料特徵個數</w:t>
      </w:r>
      <w:r w:rsidR="00474CF0">
        <w:rPr>
          <w:rFonts w:hint="eastAsia"/>
        </w:rPr>
        <w:t>：</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編碼，將能大幅度的縮減特徵總數；在縮減資料</w:t>
      </w:r>
      <w:r w:rsidR="00FB0A84">
        <w:rPr>
          <w:rFonts w:hint="eastAsia"/>
        </w:rPr>
        <w:t>總維度</w:t>
      </w:r>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r>
        <w:rPr>
          <w:rFonts w:hint="eastAsia"/>
        </w:rPr>
        <w:t>獨熱編碼過後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r>
        <w:rPr>
          <w:rFonts w:hint="eastAsia"/>
        </w:rPr>
        <w:t>符合獨熱編碼特性</w:t>
      </w:r>
      <w:r w:rsidR="00474CF0">
        <w:rPr>
          <w:rFonts w:hint="eastAsia"/>
        </w:rPr>
        <w:t>的二元特徵與彼此</w:t>
      </w:r>
      <w:r w:rsidR="00551669">
        <w:rPr>
          <w:rFonts w:hint="eastAsia"/>
        </w:rPr>
        <w:t>間具</w:t>
      </w:r>
      <w:r w:rsidR="00474CF0">
        <w:rPr>
          <w:rFonts w:hint="eastAsia"/>
        </w:rPr>
        <w:t>有著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使模型無法計算梯度，導致模型的訓練緩慢、劣化預測成效等負面影響。編碼後的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67B0EF96" w:rsidR="00474CF0" w:rsidRDefault="00474CF0" w:rsidP="00474CF0">
      <w:pPr>
        <w:pStyle w:val="2"/>
      </w:pPr>
      <w:bookmarkStart w:id="21" w:name="_Toc122553128"/>
      <w:bookmarkStart w:id="22" w:name="_Toc123318640"/>
      <w:r>
        <w:rPr>
          <w:rFonts w:hint="eastAsia"/>
        </w:rPr>
        <w:lastRenderedPageBreak/>
        <w:t>研究架構</w:t>
      </w:r>
      <w:bookmarkEnd w:id="21"/>
      <w:bookmarkEnd w:id="22"/>
    </w:p>
    <w:p w14:paraId="738D2D1B" w14:textId="12966B2B"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D22299">
        <w:rPr>
          <w:rFonts w:hint="eastAsia"/>
        </w:rPr>
        <w:t>圖</w:t>
      </w:r>
      <w:r w:rsidR="00D22299">
        <w:rPr>
          <w:rFonts w:hint="eastAsia"/>
        </w:rPr>
        <w:t xml:space="preserve"> </w:t>
      </w:r>
      <w:r w:rsidR="00D22299">
        <w:rPr>
          <w:noProof/>
        </w:rPr>
        <w:t>1</w:t>
      </w:r>
      <w:r w:rsidR="00D22299">
        <w:t>.</w:t>
      </w:r>
      <w:r w:rsidR="00D22299">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5F4C11B3" w:rsidR="00474CF0" w:rsidRDefault="0003120B" w:rsidP="0003120B">
      <w:pPr>
        <w:pStyle w:val="af5"/>
      </w:pPr>
      <w:bookmarkStart w:id="23" w:name="_Ref121225132"/>
      <w:bookmarkStart w:id="24" w:name="_Toc12331869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1</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w:t>
      </w:r>
      <w:r w:rsidR="00F85191">
        <w:fldChar w:fldCharType="end"/>
      </w:r>
      <w:bookmarkEnd w:id="23"/>
      <w:r>
        <w:rPr>
          <w:rFonts w:hint="eastAsia"/>
        </w:rPr>
        <w:t xml:space="preserve"> </w:t>
      </w:r>
      <w:r w:rsidR="009A4747">
        <w:rPr>
          <w:rFonts w:hint="eastAsia"/>
        </w:rPr>
        <w:t>論文</w:t>
      </w:r>
      <w:r w:rsidRPr="0003120B">
        <w:rPr>
          <w:rFonts w:hint="eastAsia"/>
        </w:rPr>
        <w:t>架構。</w:t>
      </w:r>
      <w:bookmarkEnd w:id="24"/>
    </w:p>
    <w:p w14:paraId="4DA362D8" w14:textId="588A549C" w:rsidR="0003120B" w:rsidRDefault="0003120B">
      <w:pPr>
        <w:spacing w:line="240" w:lineRule="auto"/>
        <w:ind w:firstLine="0"/>
        <w:jc w:val="left"/>
      </w:pPr>
      <w:r>
        <w:br w:type="page"/>
      </w:r>
    </w:p>
    <w:p w14:paraId="57A45784" w14:textId="7B5ACAB5" w:rsidR="00486926" w:rsidRDefault="00A428D6" w:rsidP="00AF07DF">
      <w:pPr>
        <w:pStyle w:val="1"/>
      </w:pPr>
      <w:bookmarkStart w:id="25" w:name="_Toc122553129"/>
      <w:bookmarkStart w:id="26" w:name="_Toc123318641"/>
      <w:r>
        <w:rPr>
          <w:rFonts w:hint="eastAsia"/>
        </w:rPr>
        <w:lastRenderedPageBreak/>
        <w:t>第二章</w:t>
      </w:r>
      <w:r>
        <w:rPr>
          <w:rFonts w:hint="eastAsia"/>
        </w:rPr>
        <w:t xml:space="preserve"> </w:t>
      </w:r>
      <w:r w:rsidR="00486926">
        <w:rPr>
          <w:rFonts w:hint="eastAsia"/>
        </w:rPr>
        <w:t>文獻探討</w:t>
      </w:r>
      <w:bookmarkEnd w:id="25"/>
      <w:bookmarkEnd w:id="26"/>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61634C3A" w:rsidR="00F42401" w:rsidRDefault="00F42401" w:rsidP="00F42401">
      <w:pPr>
        <w:pStyle w:val="2"/>
      </w:pPr>
      <w:bookmarkStart w:id="27" w:name="_Toc122553130"/>
      <w:bookmarkStart w:id="28" w:name="_Toc123318642"/>
      <w:r>
        <w:rPr>
          <w:rFonts w:hint="eastAsia"/>
        </w:rPr>
        <w:t>變數編碼</w:t>
      </w:r>
      <w:bookmarkEnd w:id="27"/>
      <w:bookmarkEnd w:id="28"/>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7370D1F7" w:rsidR="00F02076" w:rsidRPr="0003120B" w:rsidRDefault="0003120B" w:rsidP="0003120B">
      <w:pPr>
        <w:pStyle w:val="af5"/>
      </w:pPr>
      <w:bookmarkStart w:id="29" w:name="_Ref120715269"/>
      <w:bookmarkStart w:id="30" w:name="_Toc12331869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w:t>
      </w:r>
      <w:r w:rsidR="00F85191">
        <w:fldChar w:fldCharType="end"/>
      </w:r>
      <w:bookmarkEnd w:id="29"/>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30"/>
    </w:p>
    <w:p w14:paraId="6C396B8A" w14:textId="70F2E6AD"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）與噪點（</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於收集資料時，時常需將來源不同的資料作合併，作為同一資料集供模型學習；為此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、與降維之後的資料分布情形等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3CC1E46E" w:rsidR="00F02076" w:rsidRDefault="0003120B" w:rsidP="0003120B">
      <w:pPr>
        <w:pStyle w:val="af5"/>
      </w:pPr>
      <w:bookmarkStart w:id="31" w:name="_Toc12331869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w:t>
      </w:r>
      <w:r w:rsidR="00F85191">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31"/>
    </w:p>
    <w:p w14:paraId="2D1EA826" w14:textId="4608F9C1"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r>
        <w:rPr>
          <w:rFonts w:hint="eastAsia"/>
        </w:rPr>
        <w:t>類別</w:t>
      </w:r>
      <w:r w:rsidR="00D24EFC">
        <w:rPr>
          <w:rFonts w:hint="eastAsia"/>
        </w:rPr>
        <w:t>間的關</w:t>
      </w:r>
      <w:r>
        <w:rPr>
          <w:rFonts w:hint="eastAsia"/>
        </w:rPr>
        <w:t>聯關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D22299">
        <w:rPr>
          <w:rFonts w:hint="eastAsia"/>
        </w:rPr>
        <w:t>表</w:t>
      </w:r>
      <w:r w:rsidR="00D22299">
        <w:rPr>
          <w:rFonts w:hint="eastAsia"/>
        </w:rPr>
        <w:t xml:space="preserve"> </w:t>
      </w:r>
      <w:r w:rsidR="00D22299">
        <w:rPr>
          <w:noProof/>
        </w:rPr>
        <w:t>2</w:t>
      </w:r>
      <w:r w:rsidR="00D22299">
        <w:t>.</w:t>
      </w:r>
      <w:r w:rsidR="00D22299">
        <w:rPr>
          <w:noProof/>
        </w:rPr>
        <w:t>1</w:t>
      </w:r>
      <w:r w:rsidR="0003120B">
        <w:fldChar w:fldCharType="end"/>
      </w:r>
      <w:r w:rsidR="00977792">
        <w:rPr>
          <w:rFonts w:hint="eastAsia"/>
        </w:rPr>
        <w:t>所示</w:t>
      </w:r>
      <w:r w:rsidR="00E21043">
        <w:rPr>
          <w:rFonts w:hint="eastAsia"/>
        </w:rPr>
        <w:t>。</w:t>
      </w:r>
    </w:p>
    <w:p w14:paraId="41118846" w14:textId="0CE252FA" w:rsidR="0003120B" w:rsidRDefault="0003120B" w:rsidP="0003120B">
      <w:pPr>
        <w:pStyle w:val="af5"/>
        <w:keepNext/>
      </w:pPr>
      <w:bookmarkStart w:id="32" w:name="_Ref120715355"/>
      <w:bookmarkStart w:id="33" w:name="_Toc123318770"/>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1</w:t>
      </w:r>
      <w:r w:rsidR="00793819">
        <w:fldChar w:fldCharType="end"/>
      </w:r>
      <w:bookmarkEnd w:id="32"/>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33"/>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(invariantive)</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處理，依照關聯性給予連續的正整數值取代原先類別；面對類別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法有獨熱編碼</w:t>
      </w:r>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34" w:name="_Ref120103614"/>
      <w:r>
        <w:br w:type="page"/>
      </w:r>
      <w:bookmarkEnd w:id="34"/>
    </w:p>
    <w:p w14:paraId="77EA23D3" w14:textId="3B512781" w:rsidR="0003120B" w:rsidRDefault="0003120B" w:rsidP="0003120B">
      <w:pPr>
        <w:pStyle w:val="af5"/>
        <w:keepNext/>
      </w:pPr>
      <w:bookmarkStart w:id="35" w:name="_Toc123318771"/>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2</w:t>
      </w:r>
      <w:r w:rsidR="00793819">
        <w:fldChar w:fldCharType="end"/>
      </w:r>
      <w:r>
        <w:rPr>
          <w:rFonts w:hint="eastAsia"/>
        </w:rPr>
        <w:t xml:space="preserve"> </w:t>
      </w:r>
      <w:r w:rsidRPr="0003120B">
        <w:rPr>
          <w:rFonts w:hint="eastAsia"/>
        </w:rPr>
        <w:t>變數類別接受運算子與範例。</w:t>
      </w:r>
      <w:bookmarkEnd w:id="35"/>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78DC6EF5"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55138E">
        <w:t xml:space="preserve"> </w:t>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D22299">
        <w:rPr>
          <w:rFonts w:hint="eastAsia"/>
        </w:rPr>
        <w:t>表</w:t>
      </w:r>
      <w:r w:rsidR="00D22299">
        <w:rPr>
          <w:rFonts w:hint="eastAsia"/>
        </w:rPr>
        <w:t xml:space="preserve"> </w:t>
      </w:r>
      <w:r w:rsidR="00D22299">
        <w:rPr>
          <w:noProof/>
        </w:rPr>
        <w:t>2</w:t>
      </w:r>
      <w:r w:rsidR="00D22299">
        <w:t>.</w:t>
      </w:r>
      <w:r w:rsidR="00D22299">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7C08E1C0" w:rsidR="008640C7" w:rsidRDefault="008640C7" w:rsidP="008640C7">
      <w:pPr>
        <w:pStyle w:val="af5"/>
        <w:keepNext/>
      </w:pPr>
      <w:bookmarkStart w:id="36" w:name="_Ref120715643"/>
      <w:bookmarkStart w:id="37" w:name="_Toc123318772"/>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3</w:t>
      </w:r>
      <w:r w:rsidR="00793819">
        <w:fldChar w:fldCharType="end"/>
      </w:r>
      <w:bookmarkEnd w:id="36"/>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(Potdar et al., 2017)</w:t>
      </w:r>
      <w:r w:rsidRPr="008640C7">
        <w:fldChar w:fldCharType="end"/>
      </w:r>
      <w:r w:rsidRPr="008640C7">
        <w:rPr>
          <w:rFonts w:hint="eastAsia"/>
        </w:rPr>
        <w:t>。</w:t>
      </w:r>
      <w:bookmarkEnd w:id="3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4C44E945" w:rsidR="008B7C9F" w:rsidRDefault="008B7C9F" w:rsidP="008B7C9F">
      <w:pPr>
        <w:pStyle w:val="3"/>
      </w:pPr>
      <w:bookmarkStart w:id="38" w:name="_Toc122553131"/>
      <w:bookmarkStart w:id="39" w:name="_Toc123318643"/>
      <w:r>
        <w:rPr>
          <w:rFonts w:hint="eastAsia"/>
        </w:rPr>
        <w:t>順序編碼</w:t>
      </w:r>
      <w:bookmarkEnd w:id="38"/>
      <w:bookmarkEnd w:id="39"/>
    </w:p>
    <w:p w14:paraId="29695E36" w14:textId="00388EAD"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6E0E57">
        <w:rPr>
          <w:rFonts w:hint="eastAsia"/>
        </w:rPr>
        <w:t>最早由</w:t>
      </w:r>
      <w:r w:rsidR="00DF2906">
        <w:fldChar w:fldCharType="begin"/>
      </w:r>
      <w:r w:rsidR="00DF2906">
        <w:instrText xml:space="preserve"> ADDIN EN.CITE &lt;EndNote&gt;&lt;Cite AuthorYear="1"&gt;&lt;Author&gt;Walter&lt;/Author&gt;&lt;Year&gt;1987&lt;/Year&gt;&lt;RecNum&gt;31&lt;/RecNum&gt;&lt;DisplayText&gt;Walter et al. (1987)&lt;/DisplayText&gt;&lt;record&gt;&lt;rec-number&gt;31&lt;/rec-number&gt;&lt;foreign-keys&gt;&lt;key app="EN" db-id="05ap5e5p6dtraoe5ae0x25au9rtpv00p9dev" timestamp="1672059666"&gt;31&lt;/key&gt;&lt;/foreign-keys&gt;&lt;ref-type name="Journal Article"&gt;17&lt;/ref-type&gt;&lt;contributors&gt;&lt;authors&gt;&lt;author&gt;Walter, Stephen D&lt;/author&gt;&lt;author&gt;Feinstein, Alvan R&lt;/author&gt;&lt;author&gt;Wells, Carolyn K&lt;/author&gt;&lt;/authors&gt;&lt;/contributors&gt;&lt;titles&gt;&lt;title&gt;Coding ordinal independent variables in multiple regression analyses&lt;/title&gt;&lt;secondary-title&gt;American Journal of Epidemiology&lt;/secondary-title&gt;&lt;/titles&gt;&lt;periodical&gt;&lt;full-title&gt;American Journal of Epidemiology&lt;/full-title&gt;&lt;/periodical&gt;&lt;pages&gt;319-323&lt;/pages&gt;&lt;volume&gt;125&lt;/volume&gt;&lt;number&gt;2&lt;/number&gt;&lt;dates&gt;&lt;year&gt;1987&lt;/year&gt;&lt;/dates&gt;&lt;isbn&gt;1476-6256&lt;/isbn&gt;&lt;urls&gt;&lt;/urls&gt;&lt;/record&gt;&lt;/Cite&gt;&lt;/EndNote&gt;</w:instrText>
      </w:r>
      <w:r w:rsidR="00DF2906">
        <w:fldChar w:fldCharType="separate"/>
      </w:r>
      <w:r w:rsidR="00DF2906">
        <w:rPr>
          <w:noProof/>
        </w:rPr>
        <w:t>Walter et al. (1987)</w:t>
      </w:r>
      <w:r w:rsidR="00DF2906">
        <w:fldChar w:fldCharType="end"/>
      </w:r>
      <w:r w:rsidR="006E0E57">
        <w:rPr>
          <w:rFonts w:hint="eastAsia"/>
        </w:rPr>
        <w:t xml:space="preserve"> </w:t>
      </w:r>
      <w:r w:rsidR="006E0E57">
        <w:rPr>
          <w:rFonts w:hint="eastAsia"/>
        </w:rPr>
        <w:t>設計了順序編碼架構，主要</w:t>
      </w:r>
      <w:r w:rsidR="00D43343">
        <w:rPr>
          <w:rFonts w:hint="eastAsia"/>
        </w:rPr>
        <w:t>概念便是</w:t>
      </w:r>
      <w:r>
        <w:rPr>
          <w:rFonts w:hint="eastAsia"/>
        </w:rPr>
        <w:t>根據特定物理意義、或是類別含意，以</w:t>
      </w:r>
      <w:r w:rsidR="00865C96">
        <w:rPr>
          <w:rFonts w:hint="eastAsia"/>
        </w:rPr>
        <w:t>類別數量</w:t>
      </w:r>
      <w:r w:rsidR="008D7198">
        <w:rPr>
          <w:rFonts w:hint="eastAsia"/>
        </w:rPr>
        <w:t>個整數來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D22299">
        <w:rPr>
          <w:rFonts w:hint="eastAsia"/>
        </w:rPr>
        <w:t>表</w:t>
      </w:r>
      <w:r w:rsidR="00D22299">
        <w:rPr>
          <w:rFonts w:hint="eastAsia"/>
        </w:rPr>
        <w:t xml:space="preserve"> </w:t>
      </w:r>
      <w:r w:rsidR="00D22299">
        <w:rPr>
          <w:noProof/>
        </w:rPr>
        <w:t>2</w:t>
      </w:r>
      <w:r w:rsidR="00D22299">
        <w:t>.</w:t>
      </w:r>
      <w:r w:rsidR="00D22299">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lastRenderedPageBreak/>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r w:rsidRPr="003A52B1">
        <w:rPr>
          <w:rFonts w:hint="eastAsia"/>
        </w:rPr>
        <w:t>個類別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r w:rsidR="00150837" w:rsidRPr="003A52B1">
        <w:rPr>
          <w:rFonts w:hint="eastAsia"/>
        </w:rPr>
        <w:t>個</w:t>
      </w:r>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323EAD8C" w:rsidR="00A533B5" w:rsidRDefault="00EE1681" w:rsidP="00A533B5">
      <w:pPr>
        <w:pStyle w:val="af7"/>
        <w:keepNext/>
      </w:pPr>
      <w:r>
        <w:rPr>
          <w:iCs/>
        </w:rPr>
        <w:tab/>
      </w:r>
      <w:bookmarkStart w:id="40" w:name="_Ref119865104"/>
      <w:bookmarkStart w:id="41" w:name="_Ref116999485"/>
      <w:bookmarkStart w:id="42"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w:t>
      </w:r>
      <w:r w:rsidR="00B17852">
        <w:rPr>
          <w:noProof/>
        </w:rPr>
        <w:fldChar w:fldCharType="end"/>
      </w:r>
      <w:bookmarkEnd w:id="40"/>
      <w:r w:rsidR="00A533B5">
        <w:rPr>
          <w:rFonts w:hint="eastAsia"/>
        </w:rPr>
        <w:t xml:space="preserve"> )</w:t>
      </w:r>
    </w:p>
    <w:p w14:paraId="250DC002" w14:textId="04BA2103" w:rsidR="000D1CF1" w:rsidRDefault="000D1CF1" w:rsidP="000D1CF1">
      <w:pPr>
        <w:pStyle w:val="af7"/>
        <w:keepNext/>
      </w:pPr>
      <w:bookmarkStart w:id="43" w:name="_Hlk119864588"/>
      <w:r>
        <w:tab/>
      </w:r>
      <m:oMath>
        <m:r>
          <w:rPr>
            <w:rFonts w:ascii="Cambria Math" w:hAnsi="Cambria Math"/>
          </w:rPr>
          <m:t>m = l</m:t>
        </m:r>
      </m:oMath>
      <w:bookmarkEnd w:id="43"/>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2</w:t>
      </w:r>
      <w:r w:rsidR="00B17852">
        <w:rPr>
          <w:noProof/>
        </w:rPr>
        <w:fldChar w:fldCharType="end"/>
      </w:r>
      <w:r>
        <w:t xml:space="preserve"> )</w:t>
      </w:r>
    </w:p>
    <w:bookmarkEnd w:id="41"/>
    <w:bookmarkEnd w:id="42"/>
    <w:p w14:paraId="2097C3D2" w14:textId="634A384F"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3</w:t>
      </w:r>
      <w:r w:rsidR="00B17852">
        <w:rPr>
          <w:noProof/>
        </w:rPr>
        <w:fldChar w:fldCharType="end"/>
      </w:r>
      <w:r w:rsidR="00A533B5">
        <w:rPr>
          <w:rFonts w:hint="eastAsia"/>
        </w:rPr>
        <w:t xml:space="preserve"> )</w:t>
      </w:r>
    </w:p>
    <w:p w14:paraId="4B00BE23" w14:textId="490C8571"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4</w:t>
      </w:r>
      <w:r w:rsidR="00B17852">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若類別與類別間的差距不一致</w:t>
      </w:r>
      <w:r w:rsidR="004E3FFD">
        <w:rPr>
          <w:rFonts w:hint="eastAsia"/>
        </w:rPr>
        <w:t>、甚至或差甚遠</w:t>
      </w:r>
      <w:r w:rsidR="00BC172D">
        <w:rPr>
          <w:rFonts w:hint="eastAsia"/>
        </w:rPr>
        <w:t>時，順序編碼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53B9815F" w:rsidR="00CE77F5" w:rsidRDefault="00FF69FC" w:rsidP="00FD5D0D">
      <w:pPr>
        <w:pStyle w:val="3"/>
      </w:pPr>
      <w:bookmarkStart w:id="44" w:name="_Toc122553132"/>
      <w:bookmarkStart w:id="45" w:name="_Toc123318644"/>
      <w:r>
        <w:rPr>
          <w:rFonts w:hint="eastAsia"/>
        </w:rPr>
        <w:t>獨熱編碼</w:t>
      </w:r>
      <w:bookmarkEnd w:id="44"/>
      <w:bookmarkEnd w:id="45"/>
    </w:p>
    <w:p w14:paraId="5087A7B9" w14:textId="4456B036" w:rsidR="001E2682" w:rsidRDefault="00657BB0" w:rsidP="00D04BA9">
      <w:r>
        <w:rPr>
          <w:rFonts w:hint="eastAsia"/>
        </w:rPr>
        <w:t>獨</w:t>
      </w:r>
      <w:r w:rsidR="001E2682">
        <w:rPr>
          <w:rFonts w:hint="eastAsia"/>
        </w:rPr>
        <w:t>熱（</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樣本之中，互相關連的</w:t>
      </w:r>
      <w:r>
        <w:rPr>
          <w:rFonts w:hint="eastAsia"/>
        </w:rPr>
        <w:t>獨</w:t>
      </w:r>
      <w:r w:rsidR="001E2682">
        <w:rPr>
          <w:rFonts w:hint="eastAsia"/>
        </w:rPr>
        <w:t>熱欄位群組中只允許存在一個</w:t>
      </w:r>
      <w:r w:rsidR="001E2682">
        <w:rPr>
          <w:rFonts w:hint="eastAsia"/>
        </w:rPr>
        <w:t>1</w:t>
      </w:r>
      <w:r w:rsidR="001E2682">
        <w:rPr>
          <w:rFonts w:hint="eastAsia"/>
        </w:rPr>
        <w:t>，其餘</w:t>
      </w:r>
      <w:r w:rsidR="007C06B9">
        <w:rPr>
          <w:rFonts w:hint="eastAsia"/>
        </w:rPr>
        <w:t>相關欄位必須為零</w:t>
      </w:r>
      <w:r w:rsidR="00D04BA9">
        <w:rPr>
          <w:rFonts w:hint="eastAsia"/>
        </w:rPr>
        <w:t>，經過獨熱編碼（</w:t>
      </w:r>
      <w:r w:rsidR="00D04BA9">
        <w:rPr>
          <w:rFonts w:hint="eastAsia"/>
        </w:rPr>
        <w:t>On</w:t>
      </w:r>
      <w:r w:rsidR="00D04BA9">
        <w:t>e-hot Encoding</w:t>
      </w:r>
      <w:r w:rsidR="00D04BA9">
        <w:rPr>
          <w:rFonts w:hint="eastAsia"/>
        </w:rPr>
        <w:t>）後的資料請見</w:t>
      </w:r>
      <w:r w:rsidR="00D04BA9">
        <w:fldChar w:fldCharType="begin"/>
      </w:r>
      <w:r w:rsidR="00D04BA9">
        <w:instrText xml:space="preserve"> </w:instrText>
      </w:r>
      <w:r w:rsidR="00D04BA9">
        <w:rPr>
          <w:rFonts w:hint="eastAsia"/>
        </w:rPr>
        <w:instrText>REF _Ref120715697 \h</w:instrText>
      </w:r>
      <w:r w:rsidR="00D04BA9">
        <w:instrText xml:space="preserve"> </w:instrText>
      </w:r>
      <w:r w:rsidR="00D04BA9">
        <w:fldChar w:fldCharType="separate"/>
      </w:r>
      <w:r w:rsidR="00D22299">
        <w:rPr>
          <w:rFonts w:hint="eastAsia"/>
        </w:rPr>
        <w:t>表</w:t>
      </w:r>
      <w:r w:rsidR="00D22299">
        <w:rPr>
          <w:rFonts w:hint="eastAsia"/>
        </w:rPr>
        <w:t xml:space="preserve"> </w:t>
      </w:r>
      <w:r w:rsidR="00D22299">
        <w:rPr>
          <w:noProof/>
        </w:rPr>
        <w:t>2</w:t>
      </w:r>
      <w:r w:rsidR="00D22299">
        <w:t>.</w:t>
      </w:r>
      <w:r w:rsidR="00D22299">
        <w:rPr>
          <w:noProof/>
        </w:rPr>
        <w:t>4</w:t>
      </w:r>
      <w:r w:rsidR="00D04BA9">
        <w:fldChar w:fldCharType="end"/>
      </w:r>
      <w:r w:rsidR="00D04BA9">
        <w:rPr>
          <w:rFonts w:hint="eastAsia"/>
        </w:rPr>
        <w:t>。</w:t>
      </w:r>
      <w:r w:rsidR="00834953">
        <w:rPr>
          <w:rFonts w:hint="eastAsia"/>
        </w:rPr>
        <w:t>而在統計、經濟學中，這些相關的</w:t>
      </w:r>
      <w:r>
        <w:rPr>
          <w:rFonts w:hint="eastAsia"/>
        </w:rPr>
        <w:t>獨</w:t>
      </w:r>
      <w:r w:rsidR="00834953">
        <w:rPr>
          <w:rFonts w:hint="eastAsia"/>
        </w:rPr>
        <w:t>熱欄位則被稱呼為虛擬變數</w:t>
      </w:r>
      <w:r w:rsidR="00D04BA9">
        <w:rPr>
          <w:rFonts w:hint="eastAsia"/>
        </w:rPr>
        <w:t>（</w:t>
      </w:r>
      <w:r w:rsidR="00D04BA9">
        <w:rPr>
          <w:rFonts w:hint="eastAsia"/>
        </w:rPr>
        <w:t xml:space="preserve">Dummy </w:t>
      </w:r>
      <w:r w:rsidR="00D04BA9">
        <w:t>v</w:t>
      </w:r>
      <w:r w:rsidR="00D04BA9">
        <w:rPr>
          <w:rFonts w:hint="eastAsia"/>
        </w:rPr>
        <w:t>ariable</w:t>
      </w:r>
      <w:r w:rsidR="00D04BA9">
        <w:rPr>
          <w:rFonts w:hint="eastAsia"/>
        </w:rPr>
        <w:t>），</w:t>
      </w:r>
      <w:r w:rsidR="00D04BA9">
        <w:fldChar w:fldCharType="begin"/>
      </w:r>
      <w:r w:rsidR="00D04BA9">
        <w:instrText xml:space="preserve"> ADDIN EN.CITE &lt;EndNote&gt;&lt;Cite AuthorYear="1"&gt;&lt;Author&gt;Garavaglia&lt;/Author&gt;&lt;Year&gt;1998&lt;/Year&gt;&lt;RecNum&gt;30&lt;/RecNum&gt;&lt;DisplayText&gt;Garavaglia and Sharma (1998)&lt;/DisplayText&gt;&lt;record&gt;&lt;rec-number&gt;30&lt;/rec-number&gt;&lt;foreign-keys&gt;&lt;key app="EN" db-id="05ap5e5p6dtraoe5ae0x25au9rtpv00p9dev" timestamp="1672059231"&gt;30&lt;/key&gt;&lt;/foreign-keys&gt;&lt;ref-type name="Conference Proceedings"&gt;10&lt;/ref-type&gt;&lt;contributors&gt;&lt;authors&gt;&lt;author&gt;Garavaglia, Susan&lt;/author&gt;&lt;author&gt;Sharma, Asha&lt;/author&gt;&lt;/authors&gt;&lt;/contributors&gt;&lt;titles&gt;&lt;title&gt;A smart guide to dummy variables: Four applications and a macro&lt;/title&gt;&lt;secondary-title&gt;Proceedings of the northeast SAS users group conference&lt;/secondary-title&gt;&lt;/titles&gt;&lt;volume&gt;43&lt;/volume&gt;&lt;dates&gt;&lt;year&gt;1998&lt;/year&gt;&lt;/dates&gt;&lt;urls&gt;&lt;/urls&gt;&lt;/record&gt;&lt;/Cite&gt;&lt;/EndNote&gt;</w:instrText>
      </w:r>
      <w:r w:rsidR="00D04BA9">
        <w:fldChar w:fldCharType="separate"/>
      </w:r>
      <w:r w:rsidR="00D04BA9">
        <w:rPr>
          <w:noProof/>
        </w:rPr>
        <w:t>Garavaglia and Sharma (1998)</w:t>
      </w:r>
      <w:r w:rsidR="00D04BA9">
        <w:fldChar w:fldCharType="end"/>
      </w:r>
      <w:r w:rsidR="00D04BA9">
        <w:rPr>
          <w:rFonts w:hint="eastAsia"/>
        </w:rPr>
        <w:t xml:space="preserve"> </w:t>
      </w:r>
      <w:r w:rsidR="00D04BA9">
        <w:rPr>
          <w:rFonts w:hint="eastAsia"/>
        </w:rPr>
        <w:t>最早描述</w:t>
      </w:r>
      <w:r w:rsidR="004F1BCC">
        <w:rPr>
          <w:rFonts w:hint="eastAsia"/>
        </w:rPr>
        <w:t>獨</w:t>
      </w:r>
      <w:r w:rsidR="00D04BA9">
        <w:rPr>
          <w:rFonts w:hint="eastAsia"/>
        </w:rPr>
        <w:t>熱編碼時，也將其稱為虛擬編碼（</w:t>
      </w:r>
      <w:r w:rsidR="00D04BA9">
        <w:rPr>
          <w:rFonts w:hint="eastAsia"/>
        </w:rPr>
        <w:t xml:space="preserve">Dummy </w:t>
      </w:r>
      <w:r w:rsidR="00D04BA9">
        <w:t>Encoding</w:t>
      </w:r>
      <w:r w:rsidR="00D04BA9">
        <w:rPr>
          <w:rFonts w:hint="eastAsia"/>
        </w:rPr>
        <w:t>），如今在機器學習領域中，已改稱為</w:t>
      </w:r>
      <w:r w:rsidR="004F1BCC">
        <w:rPr>
          <w:rFonts w:hint="eastAsia"/>
        </w:rPr>
        <w:t>獨熱編碼、一位有效編碼</w:t>
      </w:r>
      <w:r w:rsidR="0004719D">
        <w:rPr>
          <w:rFonts w:hint="eastAsia"/>
        </w:rPr>
        <w:t>。</w:t>
      </w:r>
    </w:p>
    <w:p w14:paraId="6726BE28" w14:textId="4393DBB7" w:rsidR="00D8798A" w:rsidRDefault="00CE77F5" w:rsidP="00D8798A">
      <w:r>
        <w:rPr>
          <w:rFonts w:hint="eastAsia"/>
        </w:rPr>
        <w:t>當面對的資料特徵並非數值、且種類之間沒有物理與特性上的順序時，便</w:t>
      </w:r>
      <w:r w:rsidR="00FD7235">
        <w:rPr>
          <w:rFonts w:hint="eastAsia"/>
        </w:rPr>
        <w:t>可使用</w:t>
      </w:r>
      <w:r w:rsidR="00657BB0">
        <w:rPr>
          <w:rFonts w:hint="eastAsia"/>
        </w:rPr>
        <w:t>獨</w:t>
      </w:r>
      <w:r>
        <w:rPr>
          <w:rFonts w:hint="eastAsia"/>
        </w:rPr>
        <w:t>熱編碼進行變數的轉換，來避免模型誤解種類之間存在特定的關聯關係。</w:t>
      </w:r>
      <w:r w:rsidR="00657BB0">
        <w:rPr>
          <w:rFonts w:hint="eastAsia"/>
        </w:rPr>
        <w:t>獨</w:t>
      </w:r>
      <w:r>
        <w:rPr>
          <w:rFonts w:hint="eastAsia"/>
        </w:rPr>
        <w:t>熱編碼為透過</w:t>
      </w:r>
      <w:r w:rsidR="001E2682">
        <w:rPr>
          <w:rFonts w:hint="eastAsia"/>
        </w:rPr>
        <w:t>虛擬</w:t>
      </w:r>
      <w:r w:rsidR="00834953">
        <w:rPr>
          <w:rFonts w:hint="eastAsia"/>
        </w:rPr>
        <w:t>變數</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r w:rsidRPr="003A52B1">
        <w:rPr>
          <w:rFonts w:hint="eastAsia"/>
        </w:rPr>
        <w:t>個類別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；經由</w:t>
      </w:r>
      <w:r w:rsidR="007D554D">
        <w:rPr>
          <w:rFonts w:hint="eastAsia"/>
        </w:rPr>
        <w:t>獨熱編碼</w:t>
      </w:r>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r w:rsidR="001F4D30" w:rsidRPr="003A52B1">
        <w:rPr>
          <w:rFonts w:hint="eastAsia"/>
        </w:rPr>
        <w:t>個</w:t>
      </w:r>
      <w:r w:rsidR="001F4D30">
        <w:rPr>
          <w:rFonts w:hint="eastAsia"/>
        </w:rPr>
        <w:t>數值特徵</w:t>
      </w:r>
      <w:r w:rsidR="007D554D" w:rsidRPr="003A52B1">
        <w:rPr>
          <w:rFonts w:hint="eastAsia"/>
        </w:rPr>
        <w:t>，</w:t>
      </w:r>
      <w:r w:rsidR="007D554D">
        <w:rPr>
          <w:rFonts w:hint="eastAsia"/>
        </w:rPr>
        <w:t>由</w:t>
      </w:r>
      <w:r w:rsidR="000A657B">
        <w:rPr>
          <w:rFonts w:hint="eastAsia"/>
        </w:rPr>
        <w:t>複數個</w:t>
      </w:r>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總和等於一。</w:t>
      </w:r>
    </w:p>
    <w:p w14:paraId="3A61E380" w14:textId="5A362E69"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5</w:t>
      </w:r>
      <w:r w:rsidR="00B17852">
        <w:rPr>
          <w:noProof/>
        </w:rPr>
        <w:fldChar w:fldCharType="end"/>
      </w:r>
      <w:r w:rsidR="00A533B5">
        <w:rPr>
          <w:rFonts w:hint="eastAsia"/>
        </w:rPr>
        <w:t xml:space="preserve"> )</w:t>
      </w:r>
    </w:p>
    <w:p w14:paraId="7FE2EA33" w14:textId="4837F19D"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6</w:t>
      </w:r>
      <w:r w:rsidR="00B17852">
        <w:rPr>
          <w:noProof/>
        </w:rPr>
        <w:fldChar w:fldCharType="end"/>
      </w:r>
      <w:r>
        <w:t xml:space="preserve"> )</w:t>
      </w:r>
    </w:p>
    <w:p w14:paraId="767726BD" w14:textId="48144493"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7</w:t>
      </w:r>
      <w:r w:rsidR="00B17852">
        <w:rPr>
          <w:noProof/>
        </w:rPr>
        <w:fldChar w:fldCharType="end"/>
      </w:r>
      <w:r w:rsidR="00A533B5">
        <w:rPr>
          <w:rFonts w:hint="eastAsia"/>
        </w:rPr>
        <w:t xml:space="preserve"> )</w:t>
      </w:r>
    </w:p>
    <w:p w14:paraId="45D5ABE7" w14:textId="77A5EB00"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8</w:t>
      </w:r>
      <w:r w:rsidR="00B17852">
        <w:rPr>
          <w:noProof/>
        </w:rPr>
        <w:fldChar w:fldCharType="end"/>
      </w:r>
      <w:r>
        <w:t xml:space="preserve"> </w:t>
      </w:r>
      <w:r>
        <w:rPr>
          <w:rFonts w:hint="eastAsia"/>
        </w:rPr>
        <w:t>)</w:t>
      </w:r>
    </w:p>
    <w:p w14:paraId="52F18D1F" w14:textId="119046D1" w:rsidR="005E1152" w:rsidRDefault="00657BB0" w:rsidP="00D8798A">
      <w:r>
        <w:rPr>
          <w:rFonts w:hint="eastAsia"/>
        </w:rPr>
        <w:t>獨</w:t>
      </w:r>
      <w:r w:rsidR="00501A37">
        <w:rPr>
          <w:rFonts w:hint="eastAsia"/>
        </w:rPr>
        <w:t>熱編碼</w:t>
      </w:r>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個縣市，則</w:t>
      </w:r>
      <w:r>
        <w:rPr>
          <w:rFonts w:hint="eastAsia"/>
        </w:rPr>
        <w:t>獨</w:t>
      </w:r>
      <w:r w:rsidR="00030278">
        <w:rPr>
          <w:rFonts w:hint="eastAsia"/>
        </w:rPr>
        <w:t>熱編碼過後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r w:rsidR="00E33C22">
        <w:rPr>
          <w:rFonts w:hint="eastAsia"/>
        </w:rPr>
        <w:t>代表</w:t>
      </w:r>
      <w:r>
        <w:rPr>
          <w:rFonts w:hint="eastAsia"/>
        </w:rPr>
        <w:t>獨</w:t>
      </w:r>
      <w:r w:rsidR="005E1152">
        <w:rPr>
          <w:rFonts w:hint="eastAsia"/>
        </w:rPr>
        <w:t>熱欄位的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間存在於完全的互斥關係，只要掌握樣本</w:t>
      </w:r>
      <w:r>
        <w:rPr>
          <w:rFonts w:hint="eastAsia"/>
        </w:rPr>
        <w:t>獨熱</w:t>
      </w:r>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特徵數值，使</w:t>
      </w:r>
      <w:r>
        <w:rPr>
          <w:rFonts w:hint="eastAsia"/>
        </w:rPr>
        <w:t>獨熱</w:t>
      </w:r>
      <w:r w:rsidR="0047695B">
        <w:rPr>
          <w:rFonts w:hint="eastAsia"/>
        </w:rPr>
        <w:t>編碼</w:t>
      </w:r>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問題存在，但</w:t>
      </w:r>
      <w:r w:rsidR="0072680A">
        <w:rPr>
          <w:rFonts w:hint="eastAsia"/>
        </w:rPr>
        <w:t>獨熱編碼</w:t>
      </w:r>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在針對獨熱編碼</w:t>
      </w:r>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0E2E4ACF" w:rsidR="00CF3B98" w:rsidRDefault="00FF69FC" w:rsidP="00FD5D0D">
      <w:pPr>
        <w:pStyle w:val="3"/>
      </w:pPr>
      <w:bookmarkStart w:id="46" w:name="_Ref117098064"/>
      <w:bookmarkStart w:id="47" w:name="_Ref117098275"/>
      <w:bookmarkStart w:id="48" w:name="_Toc122553133"/>
      <w:bookmarkStart w:id="49" w:name="_Toc123318645"/>
      <w:r>
        <w:rPr>
          <w:rFonts w:hint="eastAsia"/>
        </w:rPr>
        <w:t>二進制編碼</w:t>
      </w:r>
      <w:bookmarkEnd w:id="46"/>
      <w:bookmarkEnd w:id="47"/>
      <w:bookmarkEnd w:id="48"/>
      <w:bookmarkEnd w:id="49"/>
    </w:p>
    <w:p w14:paraId="386F130C" w14:textId="46158720" w:rsidR="00942989" w:rsidRDefault="00C71294" w:rsidP="005F0D44">
      <w:r>
        <w:rPr>
          <w:rFonts w:hint="eastAsia"/>
        </w:rPr>
        <w:t>二進制編碼由</w:t>
      </w:r>
      <w:r>
        <w:fldChar w:fldCharType="begin"/>
      </w:r>
      <w:r>
        <w:instrText xml:space="preserve"> ADDIN EN.CITE &lt;EndNote&gt;&lt;Cite AuthorYear="1"&gt;&lt;Author&gt;Chou&lt;/Author&gt;&lt;Year&gt;1995&lt;/Year&gt;&lt;RecNum&gt;29&lt;/RecNum&gt;&lt;DisplayText&gt;Chou et al. (1995)&lt;/DisplayText&gt;&lt;record&gt;&lt;rec-number&gt;29&lt;/rec-number&gt;&lt;foreign-keys&gt;&lt;key app="EN" db-id="05ap5e5p6dtraoe5ae0x25au9rtpv00p9dev" timestamp="1672055384"&gt;29&lt;/key&gt;&lt;/foreign-keys&gt;&lt;ref-type name="Conference Proceedings"&gt;10&lt;/ref-type&gt;&lt;contributors&gt;&lt;authors&gt;&lt;author&gt;Chou, Pai&lt;/author&gt;&lt;author&gt;Ortega, Ross B&lt;/author&gt;&lt;author&gt;Borriello, Gaetano&lt;/author&gt;&lt;/authors&gt;&lt;/contributors&gt;&lt;titles&gt;&lt;title&gt;Interface co-synthesis techniques for embedded systems&lt;/title&gt;&lt;secondary-title&gt;Proceedings of IEEE International Conference on Computer Aided Design (ICCAD)&lt;/secondary-title&gt;&lt;/titles&gt;&lt;pages&gt;280-287&lt;/pages&gt;&lt;dates&gt;&lt;year&gt;1995&lt;/year&gt;&lt;/dates&gt;&lt;publisher&gt;IEEE&lt;/publisher&gt;&lt;isbn&gt;0818672137&lt;/isbn&gt;&lt;urls&gt;&lt;/urls&gt;&lt;/record&gt;&lt;/Cite&gt;&lt;/EndNote&gt;</w:instrText>
      </w:r>
      <w:r>
        <w:fldChar w:fldCharType="separate"/>
      </w:r>
      <w:r>
        <w:rPr>
          <w:noProof/>
        </w:rPr>
        <w:t>Chou et al. (1995)</w:t>
      </w:r>
      <w:r>
        <w:fldChar w:fldCharType="end"/>
      </w:r>
      <w:r>
        <w:rPr>
          <w:rFonts w:hint="eastAsia"/>
        </w:rPr>
        <w:t xml:space="preserve"> </w:t>
      </w:r>
      <w:r>
        <w:rPr>
          <w:rFonts w:hint="eastAsia"/>
        </w:rPr>
        <w:t>提出，最</w:t>
      </w:r>
      <w:r w:rsidR="00537C4B">
        <w:rPr>
          <w:rFonts w:hint="eastAsia"/>
        </w:rPr>
        <w:t>初</w:t>
      </w:r>
      <w:r w:rsidR="00A07313">
        <w:rPr>
          <w:rFonts w:hint="eastAsia"/>
        </w:rPr>
        <w:t>欲為</w:t>
      </w:r>
      <w:r w:rsidR="00537C4B">
        <w:rPr>
          <w:rFonts w:hint="eastAsia"/>
        </w:rPr>
        <w:t>獨熱編碼</w:t>
      </w:r>
      <w:r w:rsidR="00A07313">
        <w:rPr>
          <w:rFonts w:hint="eastAsia"/>
        </w:rPr>
        <w:t>後產生過多虛擬特徵的情況改善。</w:t>
      </w:r>
      <w:r w:rsidR="00DF10A3">
        <w:rPr>
          <w:rFonts w:hint="eastAsia"/>
        </w:rPr>
        <w:t>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r w:rsidR="00DF2848">
        <w:rPr>
          <w:rFonts w:hint="eastAsia"/>
        </w:rPr>
        <w:t>個</w:t>
      </w:r>
      <w:r w:rsidR="007834AA">
        <w:rPr>
          <w:rFonts w:hint="eastAsia"/>
        </w:rPr>
        <w:t>種類的情形下，</w:t>
      </w:r>
      <w:r w:rsidR="00657BB0">
        <w:rPr>
          <w:rFonts w:hint="eastAsia"/>
        </w:rPr>
        <w:t>獨熱</w:t>
      </w:r>
      <w:r w:rsidR="007834AA">
        <w:rPr>
          <w:rFonts w:hint="eastAsia"/>
        </w:rPr>
        <w:t>編碼需要</w:t>
      </w:r>
      <m:oMath>
        <m:r>
          <w:rPr>
            <w:rFonts w:ascii="Cambria Math" w:hAnsi="Cambria Math" w:hint="eastAsia"/>
          </w:rPr>
          <m:t>n</m:t>
        </m:r>
      </m:oMath>
      <w:r w:rsidR="007834AA">
        <w:rPr>
          <w:rFonts w:hint="eastAsia"/>
        </w:rPr>
        <w:t>個</w:t>
      </w:r>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834AA">
        <w:rPr>
          <w:rFonts w:hint="eastAsia"/>
        </w:rPr>
        <w:t>個</w:t>
      </w:r>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D22299">
        <w:rPr>
          <w:rFonts w:hint="eastAsia"/>
        </w:rPr>
        <w:t>表</w:t>
      </w:r>
      <w:r w:rsidR="00D22299">
        <w:rPr>
          <w:rFonts w:hint="eastAsia"/>
        </w:rPr>
        <w:t xml:space="preserve"> </w:t>
      </w:r>
      <w:r w:rsidR="00D22299">
        <w:rPr>
          <w:noProof/>
        </w:rPr>
        <w:t>2</w:t>
      </w:r>
      <w:r w:rsidR="00D22299">
        <w:t>.</w:t>
      </w:r>
      <w:r w:rsidR="00D22299">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r w:rsidR="00DF2848">
        <w:rPr>
          <w:rFonts w:hint="eastAsia"/>
        </w:rPr>
        <w:t>如獨熱編碼一樣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r w:rsidRPr="003A52B1">
        <w:rPr>
          <w:rFonts w:hint="eastAsia"/>
        </w:rPr>
        <w:t>個類別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m:t>
        </m:r>
        <m:r>
          <w:rPr>
            <w:rStyle w:val="afb"/>
          </w:rPr>
          <w:lastRenderedPageBreak/>
          <m:t>k≤l</m:t>
        </m:r>
      </m:oMath>
      <w:r w:rsidRPr="003A52B1">
        <w:rPr>
          <w:rFonts w:hint="eastAsia"/>
        </w:rPr>
        <w:t>；經由</w:t>
      </w:r>
      <w:r>
        <w:rPr>
          <w:rFonts w:hint="eastAsia"/>
        </w:rPr>
        <w:t>獨熱編碼</w:t>
      </w:r>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r w:rsidRPr="003A52B1">
        <w:rPr>
          <w:rFonts w:hint="eastAsia"/>
        </w:rPr>
        <w:t>個</w:t>
      </w:r>
      <w:r>
        <w:rPr>
          <w:rFonts w:hint="eastAsia"/>
        </w:rPr>
        <w:t>數值特徵</w:t>
      </w:r>
      <w:r w:rsidRPr="003A52B1">
        <w:rPr>
          <w:rFonts w:hint="eastAsia"/>
        </w:rPr>
        <w:t>，</w:t>
      </w:r>
      <w:r>
        <w:rPr>
          <w:rFonts w:hint="eastAsia"/>
        </w:rPr>
        <w:t>由複數個向量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3AFF864A"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9</w:t>
      </w:r>
      <w:r w:rsidR="00B17852">
        <w:rPr>
          <w:noProof/>
        </w:rPr>
        <w:fldChar w:fldCharType="end"/>
      </w:r>
      <w:r w:rsidR="00A533B5">
        <w:rPr>
          <w:rFonts w:hint="eastAsia"/>
        </w:rPr>
        <w:t xml:space="preserve"> )</w:t>
      </w:r>
    </w:p>
    <w:p w14:paraId="1875DD8A" w14:textId="0522686F"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10</w:t>
      </w:r>
      <w:r w:rsidR="00B17852">
        <w:rPr>
          <w:noProof/>
        </w:rPr>
        <w:fldChar w:fldCharType="end"/>
      </w:r>
      <w:r>
        <w:t xml:space="preserve"> )</w:t>
      </w:r>
    </w:p>
    <w:p w14:paraId="18089D8F" w14:textId="26DE1D28"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11</w:t>
      </w:r>
      <w:r w:rsidR="00B17852">
        <w:rPr>
          <w:noProof/>
        </w:rPr>
        <w:fldChar w:fldCharType="end"/>
      </w:r>
      <w:r w:rsidR="00A533B5">
        <w:rPr>
          <w:rFonts w:hint="eastAsia"/>
        </w:rPr>
        <w:t xml:space="preserve"> )</w:t>
      </w:r>
    </w:p>
    <w:p w14:paraId="1D91270E" w14:textId="5CC807ED"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12</w:t>
      </w:r>
      <w:r w:rsidR="00B17852">
        <w:rPr>
          <w:noProof/>
        </w:rPr>
        <w:fldChar w:fldCharType="end"/>
      </w:r>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63D054A5" w:rsidR="00F02076" w:rsidRDefault="008640C7" w:rsidP="008640C7">
      <w:pPr>
        <w:pStyle w:val="af5"/>
      </w:pPr>
      <w:bookmarkStart w:id="50" w:name="_Ref120715644"/>
      <w:bookmarkStart w:id="51" w:name="_Toc12331870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3</w:t>
      </w:r>
      <w:r w:rsidR="00F85191">
        <w:fldChar w:fldCharType="end"/>
      </w:r>
      <w:bookmarkEnd w:id="50"/>
      <w:r>
        <w:rPr>
          <w:rFonts w:hint="eastAsia"/>
        </w:rPr>
        <w:t xml:space="preserve"> </w:t>
      </w:r>
      <w:r w:rsidRPr="008640C7">
        <w:rPr>
          <w:rFonts w:hint="eastAsia"/>
        </w:rPr>
        <w:t>獨熱、二進位編碼後的特徵數量比較。</w:t>
      </w:r>
      <w:bookmarkEnd w:id="51"/>
    </w:p>
    <w:p w14:paraId="7A9EB8D8" w14:textId="112C07F7" w:rsidR="00325418" w:rsidRDefault="00F71E60" w:rsidP="00F71E60">
      <w:pPr>
        <w:pStyle w:val="3"/>
      </w:pPr>
      <w:bookmarkStart w:id="52" w:name="_Toc122553134"/>
      <w:bookmarkStart w:id="53" w:name="_Toc123318646"/>
      <w:r>
        <w:rPr>
          <w:rFonts w:hint="eastAsia"/>
        </w:rPr>
        <w:t>頻率編碼</w:t>
      </w:r>
      <w:bookmarkEnd w:id="52"/>
      <w:bookmarkEnd w:id="53"/>
    </w:p>
    <w:p w14:paraId="54C1C491" w14:textId="61E977F6"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w:t>
      </w:r>
      <w:r w:rsidR="00E000F8">
        <w:fldChar w:fldCharType="begin"/>
      </w:r>
      <w:r w:rsidR="00E000F8">
        <w:instrText xml:space="preserve"> ADDIN EN.CITE &lt;EndNote&gt;&lt;Cite AuthorYear="1"&gt;&lt;Author&gt;Uyar&lt;/Author&gt;&lt;Year&gt;2009&lt;/Year&gt;&lt;RecNum&gt;28&lt;/RecNum&gt;&lt;DisplayText&gt;Uyar et al. (2009)&lt;/DisplayText&gt;&lt;record&gt;&lt;rec-number&gt;28&lt;/rec-number&gt;&lt;foreign-keys&gt;&lt;key app="EN" db-id="05ap5e5p6dtraoe5ae0x25au9rtpv00p9dev" timestamp="1672047126"&gt;28&lt;/key&gt;&lt;/foreign-keys&gt;&lt;ref-type name="Conference Proceedings"&gt;10&lt;/ref-type&gt;&lt;contributors&gt;&lt;authors&gt;&lt;author&gt;Uyar, Asli&lt;/author&gt;&lt;author&gt;Bener, Ayse&lt;/author&gt;&lt;author&gt;Ciray, H Nadir&lt;/author&gt;&lt;author&gt;Bahceci, Mustafa&lt;/author&gt;&lt;/authors&gt;&lt;/contributors&gt;&lt;titles&gt;&lt;title&gt;A frequency based encoding technique for transformation of categorical variables in mixed IVF dataset&lt;/title&gt;&lt;secondary-title&gt;2009 Annual International Conference of the IEEE Engineering in Medicine and Biology Society&lt;/secondary-title&gt;&lt;/titles&gt;&lt;pages&gt;6214-6217&lt;/pages&gt;&lt;dates&gt;&lt;year&gt;2009&lt;/year&gt;&lt;/dates&gt;&lt;publisher&gt;IEEE&lt;/publisher&gt;&lt;isbn&gt;1424432960&lt;/isbn&gt;&lt;urls&gt;&lt;/urls&gt;&lt;/record&gt;&lt;/Cite&gt;&lt;/EndNote&gt;</w:instrText>
      </w:r>
      <w:r w:rsidR="00E000F8">
        <w:fldChar w:fldCharType="separate"/>
      </w:r>
      <w:r w:rsidR="00E000F8">
        <w:rPr>
          <w:noProof/>
        </w:rPr>
        <w:t>Uyar et al. (2009)</w:t>
      </w:r>
      <w:r w:rsidR="00E000F8">
        <w:fldChar w:fldCharType="end"/>
      </w:r>
      <w:r w:rsidR="00E711E8">
        <w:rPr>
          <w:rFonts w:hint="eastAsia"/>
        </w:rPr>
        <w:t xml:space="preserve"> </w:t>
      </w:r>
      <w:r w:rsidR="00E711E8">
        <w:rPr>
          <w:rFonts w:hint="eastAsia"/>
        </w:rPr>
        <w:t>便嘗試透過類別的出現頻率取代原先的類別變數並和二進位編碼進行分類成果的相關比較</w:t>
      </w:r>
      <w:r w:rsidR="008A7228">
        <w:rPr>
          <w:rFonts w:hint="eastAsia"/>
        </w:rPr>
        <w:t>，探討</w:t>
      </w:r>
      <w:r w:rsidR="008A7228" w:rsidRPr="008A7228">
        <w:rPr>
          <w:rFonts w:hint="eastAsia"/>
        </w:rPr>
        <w:t>體外人工受精</w:t>
      </w:r>
      <w:r w:rsidR="008A7228">
        <w:rPr>
          <w:rFonts w:hint="eastAsia"/>
        </w:rPr>
        <w:t>（</w:t>
      </w:r>
      <w:r w:rsidR="008A7228" w:rsidRPr="008A7228">
        <w:t>In vitro fertilization</w:t>
      </w:r>
      <w:r w:rsidR="008A7228">
        <w:rPr>
          <w:rFonts w:hint="eastAsia"/>
        </w:rPr>
        <w:t>）資料集之中的胚胎成功受精率</w:t>
      </w:r>
      <w:r w:rsidR="00E711E8">
        <w:rPr>
          <w:rFonts w:hint="eastAsia"/>
        </w:rPr>
        <w:t>。</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r w:rsidRPr="003A52B1">
        <w:rPr>
          <w:rFonts w:hint="eastAsia"/>
        </w:rPr>
        <w:t>個類別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r w:rsidRPr="003A52B1">
        <w:rPr>
          <w:rFonts w:hint="eastAsia"/>
        </w:rPr>
        <w:t>個</w:t>
      </w:r>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50C01083" w14:textId="677C813C" w:rsidR="00A533B5" w:rsidRDefault="00E32848"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13</w:t>
      </w:r>
      <w:r w:rsidR="00B17852">
        <w:rPr>
          <w:noProof/>
        </w:rPr>
        <w:fldChar w:fldCharType="end"/>
      </w:r>
      <w:r w:rsidR="00A533B5">
        <w:rPr>
          <w:rFonts w:hint="eastAsia"/>
        </w:rPr>
        <w:t xml:space="preserve"> )</w:t>
      </w:r>
    </w:p>
    <w:p w14:paraId="3FD1D9F2" w14:textId="7D8CC32D" w:rsidR="00707C56" w:rsidRDefault="00707C56" w:rsidP="00707C56">
      <w:pPr>
        <w:pStyle w:val="af7"/>
        <w:keepNext/>
      </w:pPr>
      <w:r>
        <w:tab/>
      </w:r>
      <m:oMath>
        <m:r>
          <w:rPr>
            <w:rFonts w:ascii="Cambria Math" w:hAnsi="Cambria Math"/>
          </w:rPr>
          <m:t>m = l</m:t>
        </m:r>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14</w:t>
      </w:r>
      <w:r w:rsidR="00B17852">
        <w:rPr>
          <w:noProof/>
        </w:rPr>
        <w:fldChar w:fldCharType="end"/>
      </w:r>
      <w:r>
        <w:rPr>
          <w:rFonts w:hint="eastAsia"/>
        </w:rPr>
        <w:t xml:space="preserve"> )</w:t>
      </w:r>
    </w:p>
    <w:p w14:paraId="21613718" w14:textId="6819F228"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15</w:t>
      </w:r>
      <w:r w:rsidR="00B17852">
        <w:rPr>
          <w:noProof/>
        </w:rPr>
        <w:fldChar w:fldCharType="end"/>
      </w:r>
      <w:r w:rsidR="00A533B5">
        <w:rPr>
          <w:rFonts w:hint="eastAsia"/>
        </w:rPr>
        <w:t xml:space="preserve"> )</w:t>
      </w:r>
    </w:p>
    <w:p w14:paraId="604E86F6" w14:textId="4D4D6480"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16</w:t>
      </w:r>
      <w:r w:rsidR="00B17852">
        <w:rPr>
          <w:noProof/>
        </w:rPr>
        <w:fldChar w:fldCharType="end"/>
      </w:r>
      <w:r>
        <w:t xml:space="preserve"> )</w:t>
      </w:r>
    </w:p>
    <w:p w14:paraId="1410AD12" w14:textId="03E63D49"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D22299">
        <w:rPr>
          <w:rFonts w:hint="eastAsia"/>
        </w:rPr>
        <w:t>表</w:t>
      </w:r>
      <w:r w:rsidR="00D22299">
        <w:rPr>
          <w:rFonts w:hint="eastAsia"/>
        </w:rPr>
        <w:t xml:space="preserve"> </w:t>
      </w:r>
      <w:r w:rsidR="00D22299">
        <w:rPr>
          <w:noProof/>
        </w:rPr>
        <w:t>2</w:t>
      </w:r>
      <w:r w:rsidR="00D22299">
        <w:t>.</w:t>
      </w:r>
      <w:r w:rsidR="00D22299">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2EE0C50C" w:rsidR="008640C7" w:rsidRDefault="008640C7" w:rsidP="008640C7">
      <w:pPr>
        <w:pStyle w:val="af5"/>
        <w:keepNext/>
      </w:pPr>
      <w:bookmarkStart w:id="54" w:name="_Ref120715697"/>
      <w:bookmarkStart w:id="55" w:name="_Toc123318773"/>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4</w:t>
      </w:r>
      <w:r w:rsidR="00793819">
        <w:fldChar w:fldCharType="end"/>
      </w:r>
      <w:bookmarkEnd w:id="54"/>
      <w:r>
        <w:rPr>
          <w:rFonts w:hint="eastAsia"/>
        </w:rPr>
        <w:t xml:space="preserve"> </w:t>
      </w:r>
      <w:r w:rsidRPr="008640C7">
        <w:rPr>
          <w:rFonts w:hint="eastAsia"/>
        </w:rPr>
        <w:t>順序、二進制、獨熱與頻率編碼的比較，以居住城市為例。</w:t>
      </w:r>
      <w:bookmarkEnd w:id="55"/>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r w:rsidRPr="0056046F">
              <w:rPr>
                <w:rFonts w:hint="eastAsia"/>
                <w:b/>
              </w:rPr>
              <w:t>獨熱編碼</w:t>
            </w:r>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6A1DB2B6" w:rsidR="00D51782" w:rsidRPr="00D51782" w:rsidRDefault="005A7CA8" w:rsidP="00D51782">
      <w:pPr>
        <w:pStyle w:val="3"/>
      </w:pPr>
      <w:bookmarkStart w:id="56" w:name="_Toc122553135"/>
      <w:bookmarkStart w:id="57" w:name="_Toc123318647"/>
      <w:r>
        <w:rPr>
          <w:rFonts w:hint="eastAsia"/>
        </w:rPr>
        <w:t>目標編碼</w:t>
      </w:r>
      <w:bookmarkEnd w:id="56"/>
      <w:bookmarkEnd w:id="57"/>
    </w:p>
    <w:p w14:paraId="6E7D6BDC" w14:textId="66B2E1B8"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sidR="00913AF6">
        <w:rPr>
          <w:rFonts w:hint="eastAsia"/>
        </w:rPr>
        <w:t>；最早由</w:t>
      </w:r>
      <w:r w:rsidR="00913AF6">
        <w:fldChar w:fldCharType="begin"/>
      </w:r>
      <w:r w:rsidR="00913AF6">
        <w:instrText xml:space="preserve"> ADDIN EN.CITE &lt;EndNote&gt;&lt;Cite AuthorYear="1"&gt;&lt;Author&gt;Micci-Barreca&lt;/Author&gt;&lt;Year&gt;2001&lt;/Year&gt;&lt;RecNum&gt;27&lt;/RecNum&gt;&lt;DisplayText&gt;Micci-Barreca (2001)&lt;/DisplayText&gt;&lt;record&gt;&lt;rec-number&gt;27&lt;/rec-number&gt;&lt;foreign-keys&gt;&lt;key app="EN" db-id="05ap5e5p6dtraoe5ae0x25au9rtpv00p9dev" timestamp="1672045840"&gt;27&lt;/key&gt;&lt;/foreign-keys&gt;&lt;ref-type name="Journal Article"&gt;17&lt;/ref-type&gt;&lt;contributors&gt;&lt;authors&gt;&lt;author&gt;Micci-Barreca, Daniele&lt;/author&gt;&lt;/authors&gt;&lt;/contributors&gt;&lt;titles&gt;&lt;title&gt;A preprocessing scheme for high-cardinality categorical attributes in classification and prediction problems&lt;/title&gt;&lt;secondary-title&gt;ACM SIGKDD Explorations Newsletter&lt;/secondary-title&gt;&lt;/titles&gt;&lt;periodical&gt;&lt;full-title&gt;ACM SIGKDD Explorations Newsletter&lt;/full-title&gt;&lt;/periodical&gt;&lt;pages&gt;27-32&lt;/pages&gt;&lt;volume&gt;3&lt;/volume&gt;&lt;number&gt;1&lt;/number&gt;&lt;dates&gt;&lt;year&gt;2001&lt;/year&gt;&lt;/dates&gt;&lt;isbn&gt;1931-0145&lt;/isbn&gt;&lt;urls&gt;&lt;/urls&gt;&lt;/record&gt;&lt;/Cite&gt;&lt;/EndNote&gt;</w:instrText>
      </w:r>
      <w:r w:rsidR="00913AF6">
        <w:fldChar w:fldCharType="separate"/>
      </w:r>
      <w:r w:rsidR="00913AF6">
        <w:rPr>
          <w:noProof/>
        </w:rPr>
        <w:t>Micci-Barreca (2001)</w:t>
      </w:r>
      <w:r w:rsidR="00913AF6">
        <w:fldChar w:fldCharType="end"/>
      </w:r>
      <w:r w:rsidR="00913AF6">
        <w:rPr>
          <w:rFonts w:hint="eastAsia"/>
        </w:rPr>
        <w:t xml:space="preserve"> </w:t>
      </w:r>
      <w:r w:rsidR="00913AF6">
        <w:rPr>
          <w:rFonts w:hint="eastAsia"/>
        </w:rPr>
        <w:t>提出，基於</w:t>
      </w:r>
      <w:r w:rsidR="00913AF6" w:rsidRPr="00913AF6">
        <w:rPr>
          <w:rFonts w:hint="eastAsia"/>
        </w:rPr>
        <w:t>經驗貝葉斯估計</w:t>
      </w:r>
      <w:r w:rsidR="00913AF6">
        <w:rPr>
          <w:rFonts w:hint="eastAsia"/>
        </w:rPr>
        <w:t>（</w:t>
      </w:r>
      <w:r w:rsidR="00913AF6" w:rsidRPr="00913AF6">
        <w:t>Empirical Bayes method</w:t>
      </w:r>
      <w:r w:rsidR="00913AF6">
        <w:rPr>
          <w:rFonts w:hint="eastAsia"/>
        </w:rPr>
        <w:t>）的理論基礎發展的編碼方式，用以處理預測問題之中的高基數（</w:t>
      </w:r>
      <w:r w:rsidR="00913AF6" w:rsidRPr="00913AF6">
        <w:t>cardinality</w:t>
      </w:r>
      <w:r w:rsidR="00913AF6">
        <w:rPr>
          <w:rFonts w:hint="eastAsia"/>
        </w:rPr>
        <w:t>）類別變數。</w:t>
      </w:r>
      <w:r w:rsidR="00F2386D">
        <w:rPr>
          <w:rFonts w:hint="eastAsia"/>
        </w:rPr>
        <w:t>不同於前面所提及許多的編碼方法，目標編碼為一種監督式的變數編碼方式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相較於獨熱、二進制編碼，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避免了獨熱編碼</w:t>
      </w:r>
      <w:r w:rsidR="00962058">
        <w:rPr>
          <w:rFonts w:hint="eastAsia"/>
        </w:rPr>
        <w:lastRenderedPageBreak/>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r w:rsidRPr="003A52B1">
        <w:rPr>
          <w:rFonts w:hint="eastAsia"/>
        </w:rPr>
        <w:t>個類別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r w:rsidRPr="003A52B1">
        <w:rPr>
          <w:rFonts w:hint="eastAsia"/>
        </w:rPr>
        <w:t>個</w:t>
      </w:r>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3770B941" w14:textId="7C2BBDCC"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17</w:t>
      </w:r>
      <w:r w:rsidR="00B17852">
        <w:rPr>
          <w:noProof/>
        </w:rPr>
        <w:fldChar w:fldCharType="end"/>
      </w:r>
      <w:r>
        <w:rPr>
          <w:rFonts w:hint="eastAsia"/>
        </w:rPr>
        <w:t xml:space="preserve"> )</w:t>
      </w:r>
    </w:p>
    <w:p w14:paraId="534FC643" w14:textId="1B27FEFA" w:rsidR="00C9116A" w:rsidRDefault="00C9116A" w:rsidP="00C9116A">
      <w:pPr>
        <w:pStyle w:val="afa"/>
        <w:keepNext/>
      </w:pPr>
      <w:r>
        <w:tab/>
      </w:r>
      <m:oMath>
        <m:r>
          <m:t>m = l</m:t>
        </m:r>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18</w:t>
      </w:r>
      <w:r w:rsidR="00B17852">
        <w:rPr>
          <w:noProof/>
        </w:rPr>
        <w:fldChar w:fldCharType="end"/>
      </w:r>
      <w:r>
        <w:rPr>
          <w:rFonts w:hint="eastAsia"/>
        </w:rPr>
        <w:t xml:space="preserve"> )</w:t>
      </w:r>
    </w:p>
    <w:p w14:paraId="7DD36946" w14:textId="5B9B5594"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19</w:t>
      </w:r>
      <w:r w:rsidR="00B17852">
        <w:rPr>
          <w:noProof/>
        </w:rPr>
        <w:fldChar w:fldCharType="end"/>
      </w:r>
      <w:r>
        <w:rPr>
          <w:rFonts w:hint="eastAsia"/>
        </w:rPr>
        <w:t xml:space="preserve"> )</w:t>
      </w:r>
    </w:p>
    <w:p w14:paraId="3C2A0F4C" w14:textId="0886A129"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20</w:t>
      </w:r>
      <w:r w:rsidR="00B17852">
        <w:rPr>
          <w:noProof/>
        </w:rPr>
        <w:fldChar w:fldCharType="end"/>
      </w:r>
      <w:r>
        <w:rPr>
          <w:rFonts w:hint="eastAsia"/>
        </w:rPr>
        <w:t xml:space="preserve"> )</w:t>
      </w:r>
    </w:p>
    <w:p w14:paraId="3E7E732A" w14:textId="20CDBD64"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D22299">
        <w:rPr>
          <w:rFonts w:hint="eastAsia"/>
        </w:rPr>
        <w:t>表</w:t>
      </w:r>
      <w:r w:rsidR="00D22299">
        <w:rPr>
          <w:rFonts w:hint="eastAsia"/>
        </w:rPr>
        <w:t xml:space="preserve"> </w:t>
      </w:r>
      <w:r w:rsidR="00D22299">
        <w:rPr>
          <w:noProof/>
        </w:rPr>
        <w:t>2</w:t>
      </w:r>
      <w:r w:rsidR="00D22299">
        <w:t>.</w:t>
      </w:r>
      <w:r w:rsidR="00D22299">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7D385544" w:rsidR="008640C7" w:rsidRDefault="008640C7" w:rsidP="008640C7">
      <w:pPr>
        <w:pStyle w:val="af5"/>
        <w:keepNext/>
      </w:pPr>
      <w:bookmarkStart w:id="58" w:name="_Ref120715756"/>
      <w:bookmarkStart w:id="59" w:name="_Toc123318774"/>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5</w:t>
      </w:r>
      <w:r w:rsidR="00793819">
        <w:fldChar w:fldCharType="end"/>
      </w:r>
      <w:bookmarkEnd w:id="58"/>
      <w:r>
        <w:rPr>
          <w:rFonts w:hint="eastAsia"/>
        </w:rPr>
        <w:t xml:space="preserve"> </w:t>
      </w:r>
      <w:r w:rsidRPr="008640C7">
        <w:rPr>
          <w:rFonts w:hint="eastAsia"/>
        </w:rPr>
        <w:t>目標編碼後的特徵欄位，以水果價格為例。</w:t>
      </w:r>
      <w:bookmarkEnd w:id="59"/>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767E3459" w:rsidR="00EA41E0" w:rsidRDefault="00EA41E0" w:rsidP="00EA41E0">
      <w:pPr>
        <w:pStyle w:val="2"/>
      </w:pPr>
      <w:bookmarkStart w:id="60" w:name="_Toc122553136"/>
      <w:bookmarkStart w:id="61" w:name="_Toc123318648"/>
      <w:r>
        <w:rPr>
          <w:rFonts w:hint="eastAsia"/>
        </w:rPr>
        <w:lastRenderedPageBreak/>
        <w:t>維度災難</w:t>
      </w:r>
      <w:bookmarkEnd w:id="60"/>
      <w:bookmarkEnd w:id="61"/>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數量不足，低維度的空間特性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0E5C7030" w:rsidR="00F02076" w:rsidRDefault="00687C96" w:rsidP="00687C96">
      <w:pPr>
        <w:pStyle w:val="af5"/>
      </w:pPr>
      <w:bookmarkStart w:id="62" w:name="_Ref121506355"/>
      <w:bookmarkStart w:id="63" w:name="_Toc12331870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4</w:t>
      </w:r>
      <w:r w:rsidR="00F85191">
        <w:fldChar w:fldCharType="end"/>
      </w:r>
      <w:bookmarkEnd w:id="62"/>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63"/>
    </w:p>
    <w:p w14:paraId="6CFA1AB8" w14:textId="5D177580"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無法對測試資料做出適當的泛化而導致過擬合的情形，分類成效也將隨著維度上升而下降；而除了難以收斂與有效的訓練模型之外，同時也將導致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389BCD58" w:rsidR="0004719D" w:rsidRDefault="00687C96" w:rsidP="00687C96">
      <w:pPr>
        <w:pStyle w:val="af5"/>
      </w:pPr>
      <w:bookmarkStart w:id="64" w:name="_Ref120715945"/>
      <w:bookmarkStart w:id="65" w:name="_Toc12331870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5</w:t>
      </w:r>
      <w:r w:rsidR="00F85191">
        <w:fldChar w:fldCharType="end"/>
      </w:r>
      <w:bookmarkEnd w:id="64"/>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65"/>
    </w:p>
    <w:p w14:paraId="6DEECCC5" w14:textId="0F58F057" w:rsidR="00626B49" w:rsidRDefault="006D20E8" w:rsidP="00626B49">
      <w:r>
        <w:rPr>
          <w:rFonts w:hint="eastAsia"/>
        </w:rPr>
        <w:t>更糟糕的是，面對高維度資料時，必須重新審視一些對於資料的假設；像是在低維度時可以假設資料為常態分佈，並使用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超球體外的</w:t>
      </w:r>
      <w:r w:rsidR="00C904A3">
        <w:rPr>
          <w:rFonts w:hint="eastAsia"/>
        </w:rPr>
        <w:t>角點之上</w:t>
      </w:r>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571871D3" w:rsidR="0004719D" w:rsidRDefault="00687C96" w:rsidP="00687C96">
      <w:pPr>
        <w:pStyle w:val="af5"/>
      </w:pPr>
      <w:bookmarkStart w:id="66" w:name="_Ref120715967"/>
      <w:bookmarkStart w:id="67" w:name="_Ref120715962"/>
      <w:bookmarkStart w:id="68" w:name="_Toc12331870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6</w:t>
      </w:r>
      <w:r w:rsidR="00F85191">
        <w:fldChar w:fldCharType="end"/>
      </w:r>
      <w:bookmarkEnd w:id="66"/>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(Köppen, 2000)</w:t>
      </w:r>
      <w:r w:rsidRPr="00687C96">
        <w:fldChar w:fldCharType="end"/>
      </w:r>
      <w:r w:rsidRPr="00687C96">
        <w:rPr>
          <w:rFonts w:hint="eastAsia"/>
        </w:rPr>
        <w:t>。</w:t>
      </w:r>
      <w:bookmarkEnd w:id="67"/>
      <w:bookmarkEnd w:id="68"/>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2DE81293" w:rsidR="0004719D" w:rsidRDefault="00687C96" w:rsidP="00687C96">
      <w:pPr>
        <w:pStyle w:val="af5"/>
      </w:pPr>
      <w:bookmarkStart w:id="69" w:name="_Ref120716009"/>
      <w:bookmarkStart w:id="70" w:name="_Toc12331870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7</w:t>
      </w:r>
      <w:r w:rsidR="00F85191">
        <w:fldChar w:fldCharType="end"/>
      </w:r>
      <w:bookmarkEnd w:id="69"/>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70"/>
    </w:p>
    <w:p w14:paraId="1437898D" w14:textId="510391BF" w:rsidR="00626B49" w:rsidRDefault="00626B49" w:rsidP="00626B49">
      <w:r w:rsidRPr="00626B49">
        <w:rPr>
          <w:rFonts w:hint="eastAsia"/>
        </w:rPr>
        <w:t>因此，當特徵</w:t>
      </w:r>
      <w:r w:rsidR="009A0301">
        <w:rPr>
          <w:rFonts w:hint="eastAsia"/>
        </w:rPr>
        <w:t>總</w:t>
      </w:r>
      <w:r w:rsidRPr="00626B49">
        <w:rPr>
          <w:rFonts w:hint="eastAsia"/>
        </w:rPr>
        <w:t>維</w:t>
      </w:r>
      <w:r w:rsidR="009A0301">
        <w:rPr>
          <w:rFonts w:hint="eastAsia"/>
        </w:rPr>
        <w:t>度個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樣本點到質心的最小和最大歐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D22299">
        <w:rPr>
          <w:rFonts w:hint="eastAsia"/>
        </w:rPr>
        <w:t>如下</w:t>
      </w:r>
      <w:r w:rsidR="00486D2D">
        <w:fldChar w:fldCharType="end"/>
      </w:r>
      <w:r w:rsidR="00486D2D">
        <w:rPr>
          <w:rFonts w:hint="eastAsia"/>
        </w:rPr>
        <w:t>方程式所示</w:t>
      </w:r>
    </w:p>
    <w:p w14:paraId="61F36FC3" w14:textId="1006C356" w:rsidR="00CC7107" w:rsidRDefault="00626B49" w:rsidP="00CC7107">
      <w:pPr>
        <w:pStyle w:val="af7"/>
        <w:keepNext/>
      </w:pPr>
      <w:r>
        <w:tab/>
      </w:r>
      <w:bookmarkStart w:id="71"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21</w:t>
      </w:r>
      <w:r w:rsidR="00B17852">
        <w:rPr>
          <w:noProof/>
        </w:rPr>
        <w:fldChar w:fldCharType="end"/>
      </w:r>
      <w:r w:rsidR="007C5F74">
        <w:rPr>
          <w:rFonts w:hint="eastAsia"/>
        </w:rPr>
        <w:t xml:space="preserve"> )</w:t>
      </w:r>
    </w:p>
    <w:p w14:paraId="36FDA0F8" w14:textId="755916DC" w:rsidR="00120443" w:rsidRDefault="00626B49" w:rsidP="00A533B5">
      <w:r w:rsidRPr="00626B49">
        <w:tab/>
      </w:r>
      <w:bookmarkEnd w:id="71"/>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8</w:t>
      </w:r>
      <w:r w:rsidR="001F15B5">
        <w:fldChar w:fldCharType="end"/>
      </w:r>
      <w:r w:rsidR="00960FC1">
        <w:rPr>
          <w:rFonts w:hint="eastAsia"/>
        </w:rPr>
        <w:t>，</w:t>
      </w:r>
      <w:r w:rsidR="00131D29">
        <w:rPr>
          <w:rFonts w:hint="eastAsia"/>
        </w:rPr>
        <w:t>隨著維度升高，</w:t>
      </w:r>
      <w:r w:rsidR="00147D5C">
        <w:rPr>
          <w:rFonts w:hint="eastAsia"/>
        </w:rPr>
        <w:t>資料點間的距離也開始增加，使得</w:t>
      </w:r>
      <w:r w:rsidR="00960FC1">
        <w:rPr>
          <w:rFonts w:hint="eastAsia"/>
        </w:rPr>
        <w:t>任兩點間的高斯距離分佈（鐘形曲線）逐漸右移，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r w:rsidR="00960FC1">
        <w:rPr>
          <w:rFonts w:hint="eastAsia"/>
        </w:rPr>
        <w:t>樣本間的遠近關係，相較於處於低維度空間時的顯著成效將有著明顯落差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4B9ABAA3" w:rsidR="0004719D" w:rsidRDefault="00687C96" w:rsidP="00687C96">
      <w:pPr>
        <w:pStyle w:val="af5"/>
      </w:pPr>
      <w:bookmarkStart w:id="72" w:name="_Ref120716072"/>
      <w:bookmarkStart w:id="73" w:name="_Toc12331870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8</w:t>
      </w:r>
      <w:r w:rsidR="00F85191">
        <w:fldChar w:fldCharType="end"/>
      </w:r>
      <w:bookmarkEnd w:id="72"/>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(Verleysen &amp; François, 2005)</w:t>
      </w:r>
      <w:r w:rsidRPr="00687C96">
        <w:fldChar w:fldCharType="end"/>
      </w:r>
      <w:r w:rsidRPr="00687C96">
        <w:rPr>
          <w:rFonts w:hint="eastAsia"/>
        </w:rPr>
        <w:t>。</w:t>
      </w:r>
      <w:bookmarkEnd w:id="73"/>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1164B712" w:rsidR="00437D7D" w:rsidRDefault="00437D7D" w:rsidP="00437D7D">
      <w:pPr>
        <w:pStyle w:val="2"/>
      </w:pPr>
      <w:bookmarkStart w:id="74" w:name="_Toc122553137"/>
      <w:bookmarkStart w:id="75" w:name="_Toc123318649"/>
      <w:r w:rsidRPr="00437D7D">
        <w:rPr>
          <w:rFonts w:hint="eastAsia"/>
        </w:rPr>
        <w:lastRenderedPageBreak/>
        <w:t>降維處理</w:t>
      </w:r>
      <w:bookmarkEnd w:id="74"/>
      <w:bookmarkEnd w:id="75"/>
    </w:p>
    <w:p w14:paraId="41C17A49" w14:textId="61C00C01"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時，降維</w:t>
      </w:r>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改將原資料投影到</w:t>
      </w:r>
      <w:r w:rsidR="00D35209">
        <w:rPr>
          <w:rFonts w:hint="eastAsia"/>
        </w:rPr>
        <w:t>低維度的座標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D22299">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6892C63C" w:rsidR="0004719D" w:rsidRDefault="00D30307" w:rsidP="00D30307">
      <w:pPr>
        <w:pStyle w:val="af5"/>
      </w:pPr>
      <w:bookmarkStart w:id="76" w:name="_Ref120716473"/>
      <w:bookmarkStart w:id="77" w:name="_Toc12331870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9</w:t>
      </w:r>
      <w:r w:rsidR="00F85191">
        <w:fldChar w:fldCharType="end"/>
      </w:r>
      <w:r>
        <w:rPr>
          <w:rFonts w:hint="eastAsia"/>
        </w:rPr>
        <w:t xml:space="preserve"> </w:t>
      </w:r>
      <w:r w:rsidRPr="00D30307">
        <w:rPr>
          <w:rFonts w:hint="eastAsia"/>
        </w:rPr>
        <w:t>降維處理的階層化架構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76"/>
      <w:bookmarkEnd w:id="77"/>
    </w:p>
    <w:p w14:paraId="2225D44D" w14:textId="1861B4F9" w:rsidR="00984F6C" w:rsidRDefault="00984F6C" w:rsidP="00984F6C">
      <w:pPr>
        <w:pStyle w:val="3"/>
      </w:pPr>
      <w:bookmarkStart w:id="78" w:name="_Toc122553138"/>
      <w:bookmarkStart w:id="79" w:name="_Toc123318650"/>
      <w:r>
        <w:rPr>
          <w:rFonts w:hint="eastAsia"/>
        </w:rPr>
        <w:t>特徵選取</w:t>
      </w:r>
      <w:bookmarkEnd w:id="78"/>
      <w:bookmarkEnd w:id="79"/>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40A7F0A2" w:rsidR="0004719D" w:rsidRDefault="00D30307" w:rsidP="00D30307">
      <w:pPr>
        <w:pStyle w:val="af5"/>
      </w:pPr>
      <w:bookmarkStart w:id="80" w:name="_Toc12331870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10</w:t>
      </w:r>
      <w:r w:rsidR="00F85191">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80"/>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r w:rsidRPr="00244556">
        <w:rPr>
          <w:rFonts w:hint="eastAsia"/>
        </w:rPr>
        <w:t>閾值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1214DD79"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4F5634">
        <w:t xml:space="preserve"> </w:t>
      </w:r>
      <w:r w:rsidR="00133C81">
        <w:rPr>
          <w:rFonts w:hint="eastAsia"/>
        </w:rPr>
        <w:t>則透過結合相關係數作為選取、或是群組特徵的依據，並結合過濾法與包裝法</w:t>
      </w:r>
      <w:r>
        <w:rPr>
          <w:rFonts w:hint="eastAsia"/>
        </w:rPr>
        <w:t>便</w:t>
      </w:r>
      <w:r w:rsidR="00670D2B">
        <w:rPr>
          <w:rFonts w:hint="eastAsia"/>
        </w:rPr>
        <w:t>發展出了一種監督式結合概念的特徵選取方法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以減少資料總維度</w:t>
      </w:r>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4DAD946D" w:rsidR="000142DE" w:rsidRDefault="00D30307" w:rsidP="00D30307">
      <w:pPr>
        <w:pStyle w:val="af5"/>
      </w:pPr>
      <w:bookmarkStart w:id="81" w:name="_Ref120716581"/>
      <w:bookmarkStart w:id="82" w:name="_Toc12331870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11</w:t>
      </w:r>
      <w:r w:rsidR="00F85191">
        <w:fldChar w:fldCharType="end"/>
      </w:r>
      <w:bookmarkEnd w:id="81"/>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82"/>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7B052091" w:rsidR="00D70B5C" w:rsidRDefault="00D30307" w:rsidP="00D30307">
      <w:pPr>
        <w:pStyle w:val="af5"/>
      </w:pPr>
      <w:bookmarkStart w:id="83" w:name="_Ref120716583"/>
      <w:bookmarkStart w:id="84" w:name="_Toc12331870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12</w:t>
      </w:r>
      <w:r w:rsidR="00F85191">
        <w:fldChar w:fldCharType="end"/>
      </w:r>
      <w:bookmarkEnd w:id="83"/>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84"/>
    </w:p>
    <w:p w14:paraId="06ABFA9A" w14:textId="55C1ECBF" w:rsidR="00C75B53" w:rsidRDefault="00376B09" w:rsidP="00C75B53">
      <w:r>
        <w:rPr>
          <w:rFonts w:hint="eastAsia"/>
        </w:rPr>
        <w:t>而非監度式的相關係數特徵群組方式則有如塊模型、階層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觀察特徵間的相關係數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4F5634">
        <w:t xml:space="preserve"> </w:t>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6BCA2217" w:rsidR="00406C3A" w:rsidRDefault="00D30307" w:rsidP="00D30307">
      <w:pPr>
        <w:pStyle w:val="af5"/>
      </w:pPr>
      <w:bookmarkStart w:id="85" w:name="_Ref120716625"/>
      <w:bookmarkStart w:id="86" w:name="_Toc12331871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13</w:t>
      </w:r>
      <w:r w:rsidR="00F85191">
        <w:fldChar w:fldCharType="end"/>
      </w:r>
      <w:bookmarkEnd w:id="85"/>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86"/>
    </w:p>
    <w:p w14:paraId="71336145" w14:textId="41F08524" w:rsidR="00984F6C" w:rsidRDefault="00984F6C" w:rsidP="007D0CD9">
      <w:pPr>
        <w:pStyle w:val="3"/>
      </w:pPr>
      <w:bookmarkStart w:id="87" w:name="_Toc122553139"/>
      <w:bookmarkStart w:id="88" w:name="_Toc123318651"/>
      <w:r w:rsidRPr="007D0CD9">
        <w:rPr>
          <w:rFonts w:hint="eastAsia"/>
        </w:rPr>
        <w:t>特徵萃取</w:t>
      </w:r>
      <w:bookmarkEnd w:id="87"/>
      <w:bookmarkEnd w:id="88"/>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61CC0161" w:rsidR="00D35209" w:rsidRDefault="00D35209" w:rsidP="00D35209">
      <w:pPr>
        <w:pStyle w:val="a3"/>
        <w:numPr>
          <w:ilvl w:val="0"/>
          <w:numId w:val="7"/>
        </w:numPr>
        <w:ind w:leftChars="0"/>
      </w:pPr>
      <w:r>
        <w:rPr>
          <w:rFonts w:hint="eastAsia"/>
        </w:rPr>
        <w:t>線性降維：主成分分析</w:t>
      </w:r>
      <w:r w:rsidR="00E4142E">
        <w:rPr>
          <w:rFonts w:hint="eastAsia"/>
        </w:rPr>
        <w:t xml:space="preserve"> </w:t>
      </w:r>
      <w:r w:rsidR="00E4142E">
        <w:fldChar w:fldCharType="begin"/>
      </w:r>
      <w:r w:rsidR="00E4142E">
        <w:instrText xml:space="preserve"> ADDIN EN.CITE &lt;EndNote&gt;&lt;Cite&gt;&lt;Author&gt;Pearson&lt;/Author&gt;&lt;Year&gt;1901&lt;/Year&gt;&lt;RecNum&gt;35&lt;/RecNum&gt;&lt;DisplayText&gt;(Pearson,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Pr>
          <w:rFonts w:hint="eastAsia"/>
        </w:rPr>
        <w:t>、線性判別分析</w:t>
      </w:r>
      <w:r w:rsidR="00E01F5D">
        <w:rPr>
          <w:rFonts w:hint="eastAsia"/>
        </w:rPr>
        <w:t xml:space="preserve"> </w:t>
      </w:r>
      <w:r w:rsidR="00E70DF5">
        <w:fldChar w:fldCharType="begin"/>
      </w:r>
      <w:r w:rsidR="00E01F5D">
        <w:instrText xml:space="preserve"> ADDIN EN.CITE &lt;EndNote&gt;&lt;Cite&gt;&lt;Author&gt;Tatsuoka&lt;/Author&gt;&lt;Year&gt;1954&lt;/Year&gt;&lt;RecNum&gt;32&lt;/RecNum&gt;&lt;DisplayText&gt;(Tatsuoka &amp;amp; Tiedeman, 1954)&lt;/DisplayText&gt;&lt;record&gt;&lt;rec-number&gt;32&lt;/rec-number&gt;&lt;foreign-keys&gt;&lt;key app="EN" db-id="05ap5e5p6dtraoe5ae0x25au9rtpv00p9dev" timestamp="1672060240"&gt;32&lt;/key&gt;&lt;/foreign-keys&gt;&lt;ref-type name="Journal Article"&gt;17&lt;/ref-type&gt;&lt;contributors&gt;&lt;authors&gt;&lt;author&gt;Tatsuoka, Maurice M&lt;/author&gt;&lt;author&gt;Tiedeman, David V&lt;/author&gt;&lt;/authors&gt;&lt;/contributors&gt;&lt;titles&gt;&lt;title&gt;Chapter iv: Discriminant analysis&lt;/title&gt;&lt;secondary-title&gt;Review of Educational Research&lt;/secondary-title&gt;&lt;/titles&gt;&lt;periodical&gt;&lt;full-title&gt;Review of Educational Research&lt;/full-title&gt;&lt;/periodical&gt;&lt;pages&gt;402-420&lt;/pages&gt;&lt;volume&gt;24&lt;/volume&gt;&lt;number&gt;5&lt;/number&gt;&lt;dates&gt;&lt;year&gt;1954&lt;/year&gt;&lt;/dates&gt;&lt;isbn&gt;0034-6543&lt;/isbn&gt;&lt;urls&gt;&lt;/urls&gt;&lt;/record&gt;&lt;/Cite&gt;&lt;/EndNote&gt;</w:instrText>
      </w:r>
      <w:r w:rsidR="00E70DF5">
        <w:fldChar w:fldCharType="separate"/>
      </w:r>
      <w:r w:rsidR="00E01F5D">
        <w:rPr>
          <w:noProof/>
        </w:rPr>
        <w:t>(Tatsuoka &amp; Tiedeman, 1954)</w:t>
      </w:r>
      <w:r w:rsidR="00E70DF5">
        <w:fldChar w:fldCharType="end"/>
      </w:r>
      <w:r>
        <w:rPr>
          <w:rFonts w:hint="eastAsia"/>
        </w:rPr>
        <w:t>、</w:t>
      </w:r>
      <w:r w:rsidR="00E01F5D" w:rsidRPr="00E01F5D">
        <w:rPr>
          <w:rFonts w:hint="eastAsia"/>
        </w:rPr>
        <w:t>多元尺度分析</w:t>
      </w:r>
      <w:r w:rsidR="00E01F5D">
        <w:rPr>
          <w:rFonts w:hint="eastAsia"/>
        </w:rPr>
        <w:t xml:space="preserve"> </w:t>
      </w:r>
      <w:r w:rsidR="00E01F5D">
        <w:fldChar w:fldCharType="begin"/>
      </w:r>
      <w:r w:rsidR="00E01F5D">
        <w:instrText xml:space="preserve"> ADDIN EN.CITE &lt;EndNote&gt;&lt;Cite&gt;&lt;Author&gt;Torgerson&lt;/Author&gt;&lt;Year&gt;1952&lt;/Year&gt;&lt;RecNum&gt;33&lt;/RecNum&gt;&lt;DisplayText&gt;(Torgerson, 1952)&lt;/DisplayText&gt;&lt;record&gt;&lt;rec-number&gt;33&lt;/rec-number&gt;&lt;foreign-keys&gt;&lt;key app="EN" db-id="05ap5e5p6dtraoe5ae0x25au9rtpv00p9dev" timestamp="1672060650"&gt;33&lt;/key&gt;&lt;/foreign-keys&gt;&lt;ref-type name="Journal Article"&gt;17&lt;/ref-type&gt;&lt;contributors&gt;&lt;authors&gt;&lt;author&gt;Torgerson, Warren S&lt;/author&gt;&lt;/authors&gt;&lt;/contributors&gt;&lt;titles&gt;&lt;title&gt;Multidimensional scaling: I. Theory and method&lt;/title&gt;&lt;secondary-title&gt;Psychometrika&lt;/secondary-title&gt;&lt;/titles&gt;&lt;periodical&gt;&lt;full-title&gt;Psychometrika&lt;/full-title&gt;&lt;/periodical&gt;&lt;pages&gt;401-419&lt;/pages&gt;&lt;volume&gt;17&lt;/volume&gt;&lt;number&gt;4&lt;/number&gt;&lt;dates&gt;&lt;year&gt;1952&lt;/year&gt;&lt;/dates&gt;&lt;isbn&gt;1860-0980&lt;/isbn&gt;&lt;urls&gt;&lt;/urls&gt;&lt;/record&gt;&lt;/Cite&gt;&lt;/EndNote&gt;</w:instrText>
      </w:r>
      <w:r w:rsidR="00E01F5D">
        <w:fldChar w:fldCharType="separate"/>
      </w:r>
      <w:r w:rsidR="00E01F5D">
        <w:rPr>
          <w:noProof/>
        </w:rPr>
        <w:t>(Torgerson, 1952)</w:t>
      </w:r>
      <w:r w:rsidR="00E01F5D">
        <w:fldChar w:fldCharType="end"/>
      </w:r>
    </w:p>
    <w:p w14:paraId="46F94ADC" w14:textId="0B4370DC" w:rsidR="00D35209" w:rsidRDefault="00D35209" w:rsidP="00D35209">
      <w:pPr>
        <w:pStyle w:val="a3"/>
        <w:numPr>
          <w:ilvl w:val="0"/>
          <w:numId w:val="7"/>
        </w:numPr>
        <w:ind w:leftChars="0"/>
      </w:pPr>
      <w:r>
        <w:rPr>
          <w:rFonts w:hint="eastAsia"/>
        </w:rPr>
        <w:t>非線性降維：局部線性嵌入</w:t>
      </w:r>
      <w:r w:rsidR="000D681C">
        <w:rPr>
          <w:rFonts w:hint="eastAsia"/>
        </w:rPr>
        <w:t xml:space="preserve"> </w:t>
      </w:r>
      <w:r w:rsidR="000D681C">
        <w:fldChar w:fldCharType="begin"/>
      </w:r>
      <w:r w:rsidR="000D681C">
        <w:instrText xml:space="preserve"> ADDIN EN.CITE &lt;EndNote&gt;&lt;Cite&gt;&lt;Author&gt;Roweis&lt;/Author&gt;&lt;Year&gt;2000&lt;/Year&gt;&lt;RecNum&gt;34&lt;/RecNum&gt;&lt;DisplayText&gt;(Roweis &amp;amp; Saul, 2000)&lt;/DisplayText&gt;&lt;record&gt;&lt;rec-number&gt;34&lt;/rec-number&gt;&lt;foreign-keys&gt;&lt;key app="EN" db-id="05ap5e5p6dtraoe5ae0x25au9rtpv00p9dev" timestamp="1672061964"&gt;34&lt;/key&gt;&lt;/foreign-keys&gt;&lt;ref-type name="Journal Article"&gt;17&lt;/ref-type&gt;&lt;contributors&gt;&lt;authors&gt;&lt;author&gt;Roweis, Sam T&lt;/author&gt;&lt;author&gt;Saul, Lawrence K&lt;/author&gt;&lt;/authors&gt;&lt;/contributors&gt;&lt;titles&gt;&lt;title&gt;Nonlinear dimensionality reduction by locally linear embedding&lt;/title&gt;&lt;secondary-title&gt;science&lt;/secondary-title&gt;&lt;/titles&gt;&lt;periodical&gt;&lt;full-title&gt;Science&lt;/full-title&gt;&lt;/periodical&gt;&lt;pages&gt;2323-2326&lt;/pages&gt;&lt;volume&gt;290&lt;/volume&gt;&lt;number&gt;5500&lt;/number&gt;&lt;dates&gt;&lt;year&gt;2000&lt;/year&gt;&lt;/dates&gt;&lt;isbn&gt;1095-9203&lt;/isbn&gt;&lt;urls&gt;&lt;/urls&gt;&lt;/record&gt;&lt;/Cite&gt;&lt;/EndNote&gt;</w:instrText>
      </w:r>
      <w:r w:rsidR="000D681C">
        <w:fldChar w:fldCharType="separate"/>
      </w:r>
      <w:r w:rsidR="000D681C">
        <w:rPr>
          <w:noProof/>
        </w:rPr>
        <w:t>(Roweis &amp; Saul, 2000)</w:t>
      </w:r>
      <w:r w:rsidR="000D681C">
        <w:fldChar w:fldCharType="end"/>
      </w:r>
      <w:r>
        <w:rPr>
          <w:rFonts w:hint="eastAsia"/>
        </w:rPr>
        <w:t>、</w:t>
      </w:r>
      <w:r>
        <w:rPr>
          <w:rFonts w:hint="eastAsia"/>
        </w:rPr>
        <w:t>T-</w:t>
      </w:r>
      <w:r>
        <w:t>SNE</w:t>
      </w:r>
      <w:r w:rsidR="00CA40FA">
        <w:t xml:space="preserve"> </w:t>
      </w:r>
      <w:r w:rsidR="00CA40FA">
        <w:fldChar w:fldCharType="begin"/>
      </w:r>
      <w:r w:rsidR="00CA40FA">
        <w:instrText xml:space="preserve"> ADDIN EN.CITE &lt;EndNote&gt;&lt;Cite&gt;&lt;Author&gt;Van der Maaten&lt;/Author&gt;&lt;Year&gt;2008&lt;/Year&gt;&lt;RecNum&gt;36&lt;/RecNum&gt;&lt;DisplayText&gt;(Van der Maaten &amp;amp; Hinton, 2008)&lt;/DisplayText&gt;&lt;record&gt;&lt;rec-number&gt;36&lt;/rec-number&gt;&lt;foreign-keys&gt;&lt;key app="EN" db-id="05ap5e5p6dtraoe5ae0x25au9rtpv00p9dev" timestamp="1672064009"&gt;36&lt;/key&gt;&lt;/foreign-keys&gt;&lt;ref-type name="Journal Article"&gt;17&lt;/ref-type&gt;&lt;contributors&gt;&lt;authors&gt;&lt;author&gt;Van der Maaten, Laurens&lt;/author&gt;&lt;author&gt;Hinton, Geoffrey&lt;/author&gt;&lt;/authors&gt;&lt;/contributors&gt;&lt;titles&gt;&lt;title&gt;Visualizing data using t-SNE&lt;/title&gt;&lt;secondary-title&gt;Journal of machine learning research&lt;/secondary-title&gt;&lt;/titles&gt;&lt;periodical&gt;&lt;full-title&gt;Journal of machine learning research&lt;/full-title&gt;&lt;/periodical&gt;&lt;volume&gt;9&lt;/volume&gt;&lt;number&gt;11&lt;/number&gt;&lt;dates&gt;&lt;year&gt;2008&lt;/year&gt;&lt;/dates&gt;&lt;isbn&gt;1532-4435&lt;/isbn&gt;&lt;urls&gt;&lt;/urls&gt;&lt;/record&gt;&lt;/Cite&gt;&lt;/EndNote&gt;</w:instrText>
      </w:r>
      <w:r w:rsidR="00CA40FA">
        <w:fldChar w:fldCharType="separate"/>
      </w:r>
      <w:r w:rsidR="00CA40FA">
        <w:rPr>
          <w:noProof/>
        </w:rPr>
        <w:t>(Van der Maaten &amp; Hinton, 2008)</w:t>
      </w:r>
      <w:r w:rsidR="00CA40FA">
        <w:fldChar w:fldCharType="end"/>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6CB2B04D" w:rsidR="00582886" w:rsidRDefault="00D30307" w:rsidP="00D30307">
      <w:pPr>
        <w:pStyle w:val="af5"/>
      </w:pPr>
      <w:bookmarkStart w:id="89" w:name="_Toc12331871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14</w:t>
      </w:r>
      <w:r w:rsidR="00F85191">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r w:rsidRPr="00D30307">
        <w:rPr>
          <w:rFonts w:hint="eastAsia"/>
        </w:rPr>
        <w:t>Le</w:t>
      </w:r>
      <w:r w:rsidRPr="00D30307">
        <w:t>ukaemia</w:t>
      </w:r>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89"/>
    </w:p>
    <w:p w14:paraId="33261CA5" w14:textId="6EC7527D" w:rsidR="00BD44D1" w:rsidRDefault="00481EF1" w:rsidP="004F5634">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E4142E">
        <w:fldChar w:fldCharType="begin"/>
      </w:r>
      <w:r w:rsidR="00E4142E">
        <w:instrText xml:space="preserve"> ADDIN EN.CITE &lt;EndNote&gt;&lt;Cite AuthorYear="1"&gt;&lt;Author&gt;Pearson&lt;/Author&gt;&lt;Year&gt;1901&lt;/Year&gt;&lt;RecNum&gt;35&lt;/RecNum&gt;&lt;DisplayText&gt;Pearson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sidR="00E4142E">
        <w:t xml:space="preserve"> </w:t>
      </w:r>
      <w:r w:rsidR="00AE5E5D">
        <w:rPr>
          <w:rFonts w:hint="eastAsia"/>
        </w:rPr>
        <w:t>發明，而後由</w:t>
      </w:r>
      <w:r w:rsidR="00AE5E5D" w:rsidRPr="00AE5E5D">
        <w:t>Harold Hotelling</w:t>
      </w:r>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r w:rsidR="000923E2">
        <w:rPr>
          <w:rFonts w:hint="eastAsia"/>
        </w:rPr>
        <w:t>多變量統計中的一項分析手法，在機器學習領域之中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76AE519E" w:rsidR="008207FE" w:rsidRDefault="008207FE">
      <w:pPr>
        <w:pStyle w:val="af5"/>
      </w:pPr>
      <w:bookmarkStart w:id="90" w:name="_Toc12331871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15</w:t>
      </w:r>
      <w:r w:rsidR="00F85191">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0"/>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0DDF8580" w:rsidR="00EF5DF3" w:rsidRDefault="008207FE" w:rsidP="008207FE">
      <w:pPr>
        <w:pStyle w:val="af5"/>
      </w:pPr>
      <w:bookmarkStart w:id="91" w:name="_Toc12331871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16</w:t>
      </w:r>
      <w:r w:rsidR="00F85191">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1"/>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8E920A" w:rsidR="005008BB" w:rsidRDefault="005008BB" w:rsidP="005008BB">
      <w:pPr>
        <w:pStyle w:val="a3"/>
        <w:numPr>
          <w:ilvl w:val="0"/>
          <w:numId w:val="11"/>
        </w:numPr>
        <w:ind w:leftChars="0"/>
      </w:pPr>
      <w:r>
        <w:rPr>
          <w:rFonts w:hint="eastAsia"/>
        </w:rPr>
        <w:t>壓縮資料資訊</w:t>
      </w:r>
    </w:p>
    <w:p w14:paraId="11858737" w14:textId="4AA10CF1" w:rsidR="00B85DFD" w:rsidRDefault="00B85DFD">
      <w:pPr>
        <w:spacing w:line="240" w:lineRule="auto"/>
        <w:ind w:firstLine="0"/>
        <w:jc w:val="left"/>
      </w:pPr>
      <w:r>
        <w:br w:type="page"/>
      </w:r>
    </w:p>
    <w:p w14:paraId="3D8CC1C8" w14:textId="043BE415" w:rsidR="006B601E" w:rsidRDefault="00532D28" w:rsidP="006B601E">
      <w:pPr>
        <w:pStyle w:val="2"/>
      </w:pPr>
      <w:bookmarkStart w:id="92" w:name="_Toc123318652"/>
      <w:r>
        <w:rPr>
          <w:rFonts w:hint="eastAsia"/>
        </w:rPr>
        <w:lastRenderedPageBreak/>
        <w:t>聚類</w:t>
      </w:r>
      <w:r w:rsidR="00994FCD">
        <w:rPr>
          <w:rFonts w:hint="eastAsia"/>
        </w:rPr>
        <w:t>模型</w:t>
      </w:r>
      <w:bookmarkEnd w:id="92"/>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5BB9" w14:paraId="72A99DC1" w14:textId="77777777" w:rsidTr="00495BB9">
        <w:tc>
          <w:tcPr>
            <w:tcW w:w="4247" w:type="dxa"/>
            <w:vAlign w:val="center"/>
          </w:tcPr>
          <w:p w14:paraId="39E42B1C" w14:textId="66EDD6F6" w:rsidR="00495BB9" w:rsidRDefault="00954A2F" w:rsidP="00495BB9">
            <w:pPr>
              <w:ind w:firstLine="0"/>
              <w:jc w:val="center"/>
            </w:pPr>
            <w:r>
              <w:rPr>
                <w:rFonts w:hint="eastAsia"/>
              </w:rPr>
              <w:t>Gr</w:t>
            </w:r>
            <w:r>
              <w:t>ound Truth</w:t>
            </w:r>
          </w:p>
        </w:tc>
        <w:tc>
          <w:tcPr>
            <w:tcW w:w="4247" w:type="dxa"/>
            <w:vAlign w:val="center"/>
          </w:tcPr>
          <w:p w14:paraId="01569BF4" w14:textId="7F39F165" w:rsidR="00495BB9" w:rsidRDefault="00495BB9" w:rsidP="00495BB9">
            <w:pPr>
              <w:ind w:firstLine="0"/>
              <w:jc w:val="center"/>
            </w:pPr>
            <w:r>
              <w:t>K-means Clustering</w:t>
            </w:r>
          </w:p>
        </w:tc>
      </w:tr>
      <w:tr w:rsidR="00495BB9" w14:paraId="0E35B424" w14:textId="77777777" w:rsidTr="00495BB9">
        <w:tc>
          <w:tcPr>
            <w:tcW w:w="8494" w:type="dxa"/>
            <w:gridSpan w:val="2"/>
            <w:vAlign w:val="center"/>
          </w:tcPr>
          <w:p w14:paraId="1306FD72" w14:textId="40F3576D" w:rsidR="00495BB9" w:rsidRDefault="00495BB9" w:rsidP="00495BB9">
            <w:pPr>
              <w:ind w:firstLine="0"/>
              <w:jc w:val="center"/>
            </w:pPr>
            <w:r>
              <w:rPr>
                <w:noProof/>
              </w:rPr>
              <w:drawing>
                <wp:inline distT="0" distB="0" distL="0" distR="0" wp14:anchorId="526DB78E" wp14:editId="6DF193D5">
                  <wp:extent cx="4869282" cy="2411711"/>
                  <wp:effectExtent l="0" t="0" r="762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bp.blogspot.com/-msrb4PnRqfw/VX-INaEWxiI/AAAAAAAAxIw/hXamry53bn8/s1600/slide_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780" t="5482" r="2559" b="3848"/>
                          <a:stretch/>
                        </pic:blipFill>
                        <pic:spPr bwMode="auto">
                          <a:xfrm>
                            <a:off x="0" y="0"/>
                            <a:ext cx="4871768" cy="24129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1F814D" w14:textId="71DBBB2A" w:rsidR="00BC22AD" w:rsidRDefault="00BC22AD" w:rsidP="00954A2F">
      <w:pPr>
        <w:pStyle w:val="af5"/>
      </w:pPr>
      <w:bookmarkStart w:id="93" w:name="_Toc12331871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17</w:t>
      </w:r>
      <w:r w:rsidR="00F85191">
        <w:fldChar w:fldCharType="end"/>
      </w:r>
      <w:r w:rsidR="00227C16">
        <w:rPr>
          <w:rFonts w:hint="eastAsia"/>
        </w:rPr>
        <w:t>聚類</w:t>
      </w:r>
      <w:r w:rsidR="0020719B">
        <w:rPr>
          <w:rFonts w:hint="eastAsia"/>
        </w:rPr>
        <w:t>分析</w:t>
      </w:r>
      <w:r w:rsidR="007B5E12">
        <w:rPr>
          <w:rFonts w:hint="eastAsia"/>
        </w:rPr>
        <w:t>結果</w:t>
      </w:r>
      <w:r w:rsidR="00954A2F">
        <w:rPr>
          <w:rFonts w:hint="eastAsia"/>
        </w:rPr>
        <w:t>，以鳶尾花資料及為例</w:t>
      </w:r>
      <w:r w:rsidR="00297E70">
        <w:rPr>
          <w:rFonts w:hint="eastAsia"/>
        </w:rPr>
        <w:t>。</w:t>
      </w:r>
      <w:bookmarkEnd w:id="93"/>
    </w:p>
    <w:p w14:paraId="6103D432" w14:textId="78CEB114" w:rsidR="00C314CF" w:rsidRDefault="00532D28" w:rsidP="00D247D5">
      <w:r>
        <w:rPr>
          <w:rFonts w:hint="eastAsia"/>
        </w:rPr>
        <w:t>聚類</w:t>
      </w:r>
      <w:r w:rsidR="00A76446">
        <w:rPr>
          <w:rFonts w:hint="eastAsia"/>
        </w:rPr>
        <w:t>（</w:t>
      </w:r>
      <w:r>
        <w:rPr>
          <w:rFonts w:hint="eastAsia"/>
        </w:rPr>
        <w:t>Clustering</w:t>
      </w:r>
      <w:r w:rsidR="00A76446">
        <w:rPr>
          <w:rFonts w:hint="eastAsia"/>
        </w:rPr>
        <w:t>）</w:t>
      </w:r>
      <w:r>
        <w:rPr>
          <w:rFonts w:hint="eastAsia"/>
        </w:rPr>
        <w:t>分析屬於非監督式學習，目標</w:t>
      </w:r>
      <w:r w:rsidR="00AF0752">
        <w:rPr>
          <w:rFonts w:hint="eastAsia"/>
        </w:rPr>
        <w:t>乃</w:t>
      </w:r>
      <w:r>
        <w:rPr>
          <w:rFonts w:hint="eastAsia"/>
        </w:rPr>
        <w:t>是通過演算法，</w:t>
      </w:r>
      <w:r w:rsidR="00C314CF">
        <w:rPr>
          <w:rFonts w:hint="eastAsia"/>
        </w:rPr>
        <w:t>根據資料特性、相似性（</w:t>
      </w:r>
      <w:r w:rsidR="00C314CF">
        <w:t>S</w:t>
      </w:r>
      <w:r w:rsidR="00C314CF" w:rsidRPr="00C314CF">
        <w:t>imilarity</w:t>
      </w:r>
      <w:r w:rsidR="00C314CF">
        <w:rPr>
          <w:rFonts w:hint="eastAsia"/>
        </w:rPr>
        <w:t>），</w:t>
      </w:r>
      <w:r>
        <w:rPr>
          <w:rFonts w:hint="eastAsia"/>
        </w:rPr>
        <w:t>把相似的個體分到同一</w:t>
      </w:r>
      <w:r w:rsidR="00C03FB9">
        <w:rPr>
          <w:rFonts w:hint="eastAsia"/>
        </w:rPr>
        <w:t>子集合</w:t>
      </w:r>
      <w:r w:rsidR="00C314CF">
        <w:rPr>
          <w:rFonts w:hint="eastAsia"/>
        </w:rPr>
        <w:t>（</w:t>
      </w:r>
      <w:r w:rsidR="00C314CF">
        <w:rPr>
          <w:rFonts w:hint="eastAsia"/>
        </w:rPr>
        <w:t>C</w:t>
      </w:r>
      <w:r w:rsidR="00C314CF">
        <w:t>luster</w:t>
      </w:r>
      <w:r w:rsidR="00774FB6">
        <w:rPr>
          <w:rFonts w:hint="eastAsia"/>
        </w:rPr>
        <w:t>，又可稱為</w:t>
      </w:r>
      <w:r w:rsidR="00774FB6" w:rsidRPr="00774FB6">
        <w:rPr>
          <w:rFonts w:hint="eastAsia"/>
        </w:rPr>
        <w:t>集群</w:t>
      </w:r>
      <w:r w:rsidR="00C314CF">
        <w:rPr>
          <w:rFonts w:hint="eastAsia"/>
        </w:rPr>
        <w:t>）</w:t>
      </w:r>
      <w:r w:rsidR="00C03FB9">
        <w:rPr>
          <w:rFonts w:hint="eastAsia"/>
        </w:rPr>
        <w:t>當</w:t>
      </w:r>
      <w:r>
        <w:rPr>
          <w:rFonts w:hint="eastAsia"/>
        </w:rPr>
        <w:t>中</w:t>
      </w:r>
      <w:r w:rsidR="00C03FB9">
        <w:rPr>
          <w:rFonts w:hint="eastAsia"/>
        </w:rPr>
        <w:t>，以求讓相同子集合中的各</w:t>
      </w:r>
      <w:r w:rsidR="00C314CF">
        <w:rPr>
          <w:rFonts w:hint="eastAsia"/>
        </w:rPr>
        <w:t>個</w:t>
      </w:r>
      <w:r w:rsidR="00306431">
        <w:rPr>
          <w:rFonts w:hint="eastAsia"/>
        </w:rPr>
        <w:t>樣本</w:t>
      </w:r>
      <w:r w:rsidR="00C314CF">
        <w:rPr>
          <w:rFonts w:hint="eastAsia"/>
        </w:rPr>
        <w:t>有相似的屬性</w:t>
      </w:r>
      <w:r w:rsidR="00D247D5">
        <w:rPr>
          <w:rFonts w:hint="eastAsia"/>
        </w:rPr>
        <w:t>、不同子集合之間差異程度大的成果，以</w:t>
      </w:r>
      <w:r w:rsidR="00C314CF">
        <w:rPr>
          <w:rFonts w:hint="eastAsia"/>
        </w:rPr>
        <w:t>進行資料分析的一種方式</w:t>
      </w:r>
      <w:r>
        <w:rPr>
          <w:rFonts w:hint="eastAsia"/>
        </w:rPr>
        <w:t>。</w:t>
      </w:r>
      <w:r w:rsidR="00C314CF">
        <w:rPr>
          <w:rFonts w:hint="eastAsia"/>
        </w:rPr>
        <w:t>通常以距離作為相似性</w:t>
      </w:r>
      <w:r w:rsidR="00D247D5">
        <w:rPr>
          <w:rFonts w:hint="eastAsia"/>
        </w:rPr>
        <w:t>的衡量標準，距離愈近表示愈相似、反之愈遠表示愈相異，而根據資料散佈方式得以計算出以下三種距離形式：</w:t>
      </w:r>
    </w:p>
    <w:p w14:paraId="15D0AAEC" w14:textId="6F93137C" w:rsidR="00D247D5" w:rsidRDefault="00D247D5" w:rsidP="00D247D5">
      <w:pPr>
        <w:pStyle w:val="a3"/>
        <w:numPr>
          <w:ilvl w:val="0"/>
          <w:numId w:val="23"/>
        </w:numPr>
        <w:ind w:leftChars="0"/>
      </w:pPr>
      <w:r w:rsidRPr="00D247D5">
        <w:rPr>
          <w:rFonts w:hint="eastAsia"/>
        </w:rPr>
        <w:t>群內距離</w:t>
      </w:r>
      <w:r>
        <w:rPr>
          <w:rFonts w:hint="eastAsia"/>
        </w:rPr>
        <w:t>（</w:t>
      </w:r>
      <w:r w:rsidRPr="00D247D5">
        <w:rPr>
          <w:rFonts w:hint="eastAsia"/>
        </w:rPr>
        <w:t>intra</w:t>
      </w:r>
      <w:r>
        <w:rPr>
          <w:rFonts w:hint="eastAsia"/>
        </w:rPr>
        <w:t>-</w:t>
      </w:r>
      <w:r w:rsidRPr="00D247D5">
        <w:rPr>
          <w:rFonts w:hint="eastAsia"/>
        </w:rPr>
        <w:t>cluster distance</w:t>
      </w:r>
      <w:r>
        <w:rPr>
          <w:rFonts w:hint="eastAsia"/>
        </w:rPr>
        <w:t>）：</w:t>
      </w:r>
    </w:p>
    <w:p w14:paraId="25579DEE" w14:textId="31FC14EA" w:rsidR="00D247D5" w:rsidRPr="00D247D5" w:rsidRDefault="00774FB6" w:rsidP="00D247D5">
      <w:r>
        <w:rPr>
          <w:rFonts w:hint="eastAsia"/>
        </w:rPr>
        <w:t>同一子集合</w:t>
      </w:r>
      <w:r w:rsidR="00D247D5" w:rsidRPr="00D247D5">
        <w:rPr>
          <w:rFonts w:hint="eastAsia"/>
        </w:rPr>
        <w:t>內</w:t>
      </w:r>
      <w:r>
        <w:rPr>
          <w:rFonts w:hint="eastAsia"/>
        </w:rPr>
        <w:t>樣本</w:t>
      </w:r>
      <w:r w:rsidR="00D247D5" w:rsidRPr="00D247D5">
        <w:rPr>
          <w:rFonts w:hint="eastAsia"/>
        </w:rPr>
        <w:t>之間的距離。如果</w:t>
      </w:r>
      <w:r>
        <w:rPr>
          <w:rFonts w:hint="eastAsia"/>
        </w:rPr>
        <w:t>該資料樣本之間</w:t>
      </w:r>
      <w:r w:rsidR="00D247D5" w:rsidRPr="00D247D5">
        <w:rPr>
          <w:rFonts w:hint="eastAsia"/>
        </w:rPr>
        <w:t>存在很強的聚類效應，群內距離應該要</w:t>
      </w:r>
      <w:r>
        <w:rPr>
          <w:rFonts w:hint="eastAsia"/>
        </w:rPr>
        <w:t>較</w:t>
      </w:r>
      <w:r w:rsidR="00D247D5" w:rsidRPr="00D247D5">
        <w:rPr>
          <w:rFonts w:hint="eastAsia"/>
        </w:rPr>
        <w:t>小且均勻。</w:t>
      </w:r>
    </w:p>
    <w:p w14:paraId="2AD2D2F1" w14:textId="72221781" w:rsidR="00D247D5" w:rsidRDefault="00D247D5" w:rsidP="00D247D5">
      <w:pPr>
        <w:pStyle w:val="a3"/>
        <w:numPr>
          <w:ilvl w:val="0"/>
          <w:numId w:val="23"/>
        </w:numPr>
        <w:ind w:leftChars="0"/>
      </w:pPr>
      <w:r w:rsidRPr="00D247D5">
        <w:rPr>
          <w:rFonts w:hint="eastAsia"/>
        </w:rPr>
        <w:t>群間距離</w:t>
      </w:r>
      <w:r>
        <w:rPr>
          <w:rFonts w:hint="eastAsia"/>
        </w:rPr>
        <w:t>（</w:t>
      </w:r>
      <w:r w:rsidRPr="00D247D5">
        <w:rPr>
          <w:rFonts w:hint="eastAsia"/>
        </w:rPr>
        <w:t>inter</w:t>
      </w:r>
      <w:r w:rsidR="00E86C76">
        <w:rPr>
          <w:rFonts w:hint="eastAsia"/>
        </w:rPr>
        <w:t>-</w:t>
      </w:r>
      <w:r w:rsidRPr="00D247D5">
        <w:rPr>
          <w:rFonts w:hint="eastAsia"/>
        </w:rPr>
        <w:t>cluster distance</w:t>
      </w:r>
      <w:r>
        <w:rPr>
          <w:rFonts w:hint="eastAsia"/>
        </w:rPr>
        <w:t>）：</w:t>
      </w:r>
    </w:p>
    <w:p w14:paraId="221859FC" w14:textId="6D31FE77" w:rsidR="00D247D5" w:rsidRPr="00D247D5" w:rsidRDefault="00D247D5" w:rsidP="00D247D5">
      <w:r w:rsidRPr="00D247D5">
        <w:rPr>
          <w:rFonts w:hint="eastAsia"/>
        </w:rPr>
        <w:t>不同</w:t>
      </w:r>
      <w:r w:rsidR="00774FB6">
        <w:rPr>
          <w:rFonts w:hint="eastAsia"/>
        </w:rPr>
        <w:t>子集合</w:t>
      </w:r>
      <w:r w:rsidR="00E86C76">
        <w:rPr>
          <w:rFonts w:hint="eastAsia"/>
        </w:rPr>
        <w:t>下</w:t>
      </w:r>
      <w:r w:rsidR="00774FB6">
        <w:rPr>
          <w:rFonts w:hint="eastAsia"/>
        </w:rPr>
        <w:t>樣本</w:t>
      </w:r>
      <w:r w:rsidRPr="00D247D5">
        <w:rPr>
          <w:rFonts w:hint="eastAsia"/>
        </w:rPr>
        <w:t>之間的距離。</w:t>
      </w:r>
      <w:r w:rsidR="00774FB6" w:rsidRPr="00D247D5">
        <w:rPr>
          <w:rFonts w:hint="eastAsia"/>
        </w:rPr>
        <w:t>如果</w:t>
      </w:r>
      <w:r w:rsidR="00774FB6">
        <w:rPr>
          <w:rFonts w:hint="eastAsia"/>
        </w:rPr>
        <w:t>該資料樣本之間</w:t>
      </w:r>
      <w:r w:rsidR="00774FB6" w:rsidRPr="00D247D5">
        <w:rPr>
          <w:rFonts w:hint="eastAsia"/>
        </w:rPr>
        <w:t>存在很強的聚類效應</w:t>
      </w:r>
      <w:r w:rsidRPr="00D247D5">
        <w:rPr>
          <w:rFonts w:hint="eastAsia"/>
        </w:rPr>
        <w:t>，群間距離應該要</w:t>
      </w:r>
      <w:r w:rsidR="00FA58C1">
        <w:rPr>
          <w:rFonts w:hint="eastAsia"/>
        </w:rPr>
        <w:t>較</w:t>
      </w:r>
      <w:r w:rsidRPr="00D247D5">
        <w:rPr>
          <w:rFonts w:hint="eastAsia"/>
        </w:rPr>
        <w:t>大</w:t>
      </w:r>
      <w:r w:rsidR="00FA58C1" w:rsidRPr="00D247D5">
        <w:rPr>
          <w:rFonts w:hint="eastAsia"/>
        </w:rPr>
        <w:t>且</w:t>
      </w:r>
      <w:r w:rsidRPr="00D247D5">
        <w:rPr>
          <w:rFonts w:hint="eastAsia"/>
        </w:rPr>
        <w:t>明顯。</w:t>
      </w:r>
    </w:p>
    <w:p w14:paraId="00182568" w14:textId="77777777" w:rsidR="00D247D5" w:rsidRDefault="00D247D5" w:rsidP="00D247D5">
      <w:pPr>
        <w:pStyle w:val="a3"/>
        <w:numPr>
          <w:ilvl w:val="0"/>
          <w:numId w:val="23"/>
        </w:numPr>
        <w:ind w:leftChars="0"/>
      </w:pPr>
      <w:r w:rsidRPr="00D247D5">
        <w:rPr>
          <w:rFonts w:hint="eastAsia"/>
        </w:rPr>
        <w:t>集群之間的聯繫</w:t>
      </w:r>
      <w:r>
        <w:rPr>
          <w:rFonts w:hint="eastAsia"/>
        </w:rPr>
        <w:t>（</w:t>
      </w:r>
      <w:r w:rsidRPr="00D247D5">
        <w:rPr>
          <w:rFonts w:hint="eastAsia"/>
        </w:rPr>
        <w:t>linkage</w:t>
      </w:r>
      <w:r>
        <w:rPr>
          <w:rFonts w:hint="eastAsia"/>
        </w:rPr>
        <w:t>）：</w:t>
      </w:r>
    </w:p>
    <w:p w14:paraId="796400DE" w14:textId="0552FD19" w:rsidR="00D247D5" w:rsidRDefault="001326D3" w:rsidP="00D247D5">
      <w:r>
        <w:rPr>
          <w:rFonts w:hint="eastAsia"/>
        </w:rPr>
        <w:t>不同</w:t>
      </w:r>
      <w:r w:rsidR="00D247D5" w:rsidRPr="00D247D5">
        <w:rPr>
          <w:rFonts w:hint="eastAsia"/>
        </w:rPr>
        <w:t>集群彼此之間的不同或相似程度。</w:t>
      </w:r>
      <w:r w:rsidR="0092161B" w:rsidRPr="00D247D5">
        <w:rPr>
          <w:rFonts w:hint="eastAsia"/>
        </w:rPr>
        <w:t>如果</w:t>
      </w:r>
      <w:r w:rsidR="0092161B">
        <w:rPr>
          <w:rFonts w:hint="eastAsia"/>
        </w:rPr>
        <w:t>該資料樣本之間</w:t>
      </w:r>
      <w:r w:rsidR="0092161B" w:rsidRPr="00D247D5">
        <w:rPr>
          <w:rFonts w:hint="eastAsia"/>
        </w:rPr>
        <w:t>存在很強的聚類效應，集群聯繫</w:t>
      </w:r>
      <w:r w:rsidR="0092161B">
        <w:rPr>
          <w:rFonts w:hint="eastAsia"/>
        </w:rPr>
        <w:t>應該較為薄弱。</w:t>
      </w:r>
    </w:p>
    <w:p w14:paraId="276E565B" w14:textId="2CB88B5D" w:rsidR="00AF0752" w:rsidRDefault="00B62E1C" w:rsidP="00954A2F">
      <w:r>
        <w:rPr>
          <w:rFonts w:hint="eastAsia"/>
        </w:rPr>
        <w:lastRenderedPageBreak/>
        <w:t>而</w:t>
      </w:r>
      <w:r w:rsidR="00C314CF">
        <w:rPr>
          <w:rFonts w:hint="eastAsia"/>
        </w:rPr>
        <w:t>根據所使用聚類</w:t>
      </w:r>
      <w:r>
        <w:rPr>
          <w:rFonts w:hint="eastAsia"/>
        </w:rPr>
        <w:t>時所使用</w:t>
      </w:r>
      <w:r w:rsidR="00C314CF">
        <w:rPr>
          <w:rFonts w:hint="eastAsia"/>
        </w:rPr>
        <w:t>演算法的不同</w:t>
      </w:r>
      <w:r w:rsidR="00954A2F">
        <w:rPr>
          <w:rFonts w:hint="eastAsia"/>
        </w:rPr>
        <w:t>，</w:t>
      </w:r>
      <w:r w:rsidR="00C314CF">
        <w:rPr>
          <w:rFonts w:hint="eastAsia"/>
        </w:rPr>
        <w:t>可將</w:t>
      </w:r>
      <w:r w:rsidR="00CE6A80">
        <w:rPr>
          <w:rFonts w:hint="eastAsia"/>
        </w:rPr>
        <w:t>常見的</w:t>
      </w:r>
      <w:r w:rsidR="00C314CF">
        <w:rPr>
          <w:rFonts w:hint="eastAsia"/>
        </w:rPr>
        <w:t>聚類模型區分為以下幾種類別：</w:t>
      </w:r>
    </w:p>
    <w:p w14:paraId="41B51F4B" w14:textId="151907D8" w:rsidR="00B62E1C" w:rsidRDefault="00C314CF" w:rsidP="00C314CF">
      <w:pPr>
        <w:pStyle w:val="a3"/>
        <w:numPr>
          <w:ilvl w:val="0"/>
          <w:numId w:val="22"/>
        </w:numPr>
        <w:ind w:leftChars="0"/>
      </w:pPr>
      <w:r w:rsidRPr="00C314CF">
        <w:rPr>
          <w:rFonts w:hint="eastAsia"/>
        </w:rPr>
        <w:t>連通性</w:t>
      </w:r>
      <w:r w:rsidR="003E528B">
        <w:rPr>
          <w:rFonts w:hint="eastAsia"/>
        </w:rPr>
        <w:t>聚類</w:t>
      </w:r>
      <w:r w:rsidR="00B62E1C">
        <w:rPr>
          <w:rFonts w:hint="eastAsia"/>
        </w:rPr>
        <w:t>（</w:t>
      </w:r>
      <w:r w:rsidR="00B62E1C">
        <w:rPr>
          <w:rFonts w:hint="eastAsia"/>
        </w:rPr>
        <w:t>C</w:t>
      </w:r>
      <w:r w:rsidR="00B62E1C" w:rsidRPr="00B62E1C">
        <w:t>onnectivity-based</w:t>
      </w:r>
      <w:r w:rsidR="003E528B">
        <w:rPr>
          <w:rFonts w:hint="eastAsia"/>
        </w:rPr>
        <w:t xml:space="preserve"> c</w:t>
      </w:r>
      <w:r w:rsidR="003E528B">
        <w:t>lustering</w:t>
      </w:r>
      <w:r w:rsidR="00B62E1C">
        <w:rPr>
          <w:rFonts w:hint="eastAsia"/>
        </w:rPr>
        <w:t>）</w:t>
      </w:r>
      <w:r>
        <w:rPr>
          <w:rFonts w:hint="eastAsia"/>
        </w:rPr>
        <w:t>：</w:t>
      </w:r>
    </w:p>
    <w:p w14:paraId="50A06E9B" w14:textId="637C5A80" w:rsidR="00C314CF" w:rsidRDefault="00B62E1C" w:rsidP="00B62E1C">
      <w:r>
        <w:rPr>
          <w:rFonts w:hint="eastAsia"/>
        </w:rPr>
        <w:t>依據演算法目標，組合或分解整體樣本資訊。</w:t>
      </w:r>
      <w:r w:rsidR="009D6FDB">
        <w:rPr>
          <w:rFonts w:hint="eastAsia"/>
        </w:rPr>
        <w:t>其中以</w:t>
      </w:r>
      <w:r w:rsidR="00CE6A80">
        <w:rPr>
          <w:rFonts w:hint="eastAsia"/>
        </w:rPr>
        <w:t>階層式聚類法</w:t>
      </w:r>
      <w:r w:rsidR="009E1641">
        <w:rPr>
          <w:rFonts w:hint="eastAsia"/>
        </w:rPr>
        <w:t xml:space="preserve"> </w:t>
      </w:r>
      <w:r w:rsidR="009E1641">
        <w:fldChar w:fldCharType="begin"/>
      </w:r>
      <w:r w:rsidR="009E1641">
        <w:instrText xml:space="preserve"> ADDIN EN.CITE &lt;EndNote&gt;&lt;Cite&gt;&lt;Author&gt;Johnson&lt;/Author&gt;&lt;Year&gt;1967&lt;/Year&gt;&lt;RecNum&gt;39&lt;/RecNum&gt;&lt;DisplayText&gt;(Johnson,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9E1641">
        <w:fldChar w:fldCharType="separate"/>
      </w:r>
      <w:r w:rsidR="009E1641">
        <w:rPr>
          <w:noProof/>
        </w:rPr>
        <w:t>(Johnson, 1967)</w:t>
      </w:r>
      <w:r w:rsidR="009E1641">
        <w:fldChar w:fldCharType="end"/>
      </w:r>
      <w:r w:rsidR="009D6FDB">
        <w:rPr>
          <w:rFonts w:hint="eastAsia"/>
        </w:rPr>
        <w:t xml:space="preserve"> </w:t>
      </w:r>
      <w:r w:rsidR="009D6FDB">
        <w:rPr>
          <w:rFonts w:hint="eastAsia"/>
        </w:rPr>
        <w:t>最被廣泛使用。</w:t>
      </w:r>
    </w:p>
    <w:p w14:paraId="16B9701F" w14:textId="1446762A" w:rsidR="00B62E1C" w:rsidRDefault="00C314CF" w:rsidP="00C314CF">
      <w:pPr>
        <w:pStyle w:val="a3"/>
        <w:numPr>
          <w:ilvl w:val="0"/>
          <w:numId w:val="22"/>
        </w:numPr>
        <w:ind w:leftChars="0"/>
      </w:pPr>
      <w:r w:rsidRPr="00C314CF">
        <w:rPr>
          <w:rFonts w:hint="eastAsia"/>
        </w:rPr>
        <w:t>質心</w:t>
      </w:r>
      <w:r w:rsidR="003E528B">
        <w:rPr>
          <w:rFonts w:hint="eastAsia"/>
        </w:rPr>
        <w:t>聚類</w:t>
      </w:r>
      <w:r w:rsidR="00B62E1C">
        <w:rPr>
          <w:rFonts w:hint="eastAsia"/>
        </w:rPr>
        <w:t>（</w:t>
      </w:r>
      <w:r w:rsidR="00B62E1C" w:rsidRPr="00B62E1C">
        <w:t>Centroid-based</w:t>
      </w:r>
      <w:r w:rsidR="003E528B">
        <w:t xml:space="preserve"> </w:t>
      </w:r>
      <w:r w:rsidR="003E528B">
        <w:rPr>
          <w:rFonts w:hint="eastAsia"/>
        </w:rPr>
        <w:t>c</w:t>
      </w:r>
      <w:r w:rsidR="003E528B">
        <w:t>lustering</w:t>
      </w:r>
      <w:r w:rsidR="00B62E1C">
        <w:rPr>
          <w:rFonts w:hint="eastAsia"/>
        </w:rPr>
        <w:t>）</w:t>
      </w:r>
      <w:r w:rsidRPr="00C314CF">
        <w:rPr>
          <w:rFonts w:hint="eastAsia"/>
        </w:rPr>
        <w:t>：</w:t>
      </w:r>
    </w:p>
    <w:p w14:paraId="20B89B6C" w14:textId="4D991E8E" w:rsidR="00C314CF" w:rsidRDefault="00B62E1C" w:rsidP="00B62E1C">
      <w:r>
        <w:rPr>
          <w:rFonts w:hint="eastAsia"/>
        </w:rPr>
        <w:t>此類演算法嘗試找出各個群集的質心，並根據樣本與質心的距離遠近</w:t>
      </w:r>
      <w:r w:rsidR="009D6FDB">
        <w:rPr>
          <w:rFonts w:hint="eastAsia"/>
        </w:rPr>
        <w:t>區分類別。</w:t>
      </w:r>
      <w:r w:rsidR="00CE6A80">
        <w:rPr>
          <w:rFonts w:hint="eastAsia"/>
        </w:rPr>
        <w:t>如</w:t>
      </w:r>
      <w:r w:rsidR="00EA74A8">
        <w:rPr>
          <w:rFonts w:hint="eastAsia"/>
        </w:rPr>
        <w:t>K-m</w:t>
      </w:r>
      <w:r w:rsidR="00EA74A8">
        <w:t>eans</w:t>
      </w:r>
      <w:r w:rsidR="00CE6A80">
        <w:rPr>
          <w:rFonts w:hint="eastAsia"/>
        </w:rPr>
        <w:t>聚類法</w:t>
      </w:r>
      <w:r w:rsidR="009E1641">
        <w:rPr>
          <w:rFonts w:hint="eastAsia"/>
        </w:rPr>
        <w:t xml:space="preserve"> </w:t>
      </w:r>
      <w:r w:rsidR="009E1641">
        <w:fldChar w:fldCharType="begin"/>
      </w:r>
      <w:r w:rsidR="009E1641">
        <w:instrText xml:space="preserve"> ADDIN EN.CITE &lt;EndNote&gt;&lt;Cite&gt;&lt;Author&gt;Hartigan&lt;/Author&gt;&lt;Year&gt;1979&lt;/Year&gt;&lt;RecNum&gt;38&lt;/RecNum&gt;&lt;DisplayText&gt;(Hartigan &amp;amp;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9E1641">
        <w:fldChar w:fldCharType="separate"/>
      </w:r>
      <w:r w:rsidR="009E1641">
        <w:rPr>
          <w:noProof/>
        </w:rPr>
        <w:t>(Hartigan &amp; Wong, 1979)</w:t>
      </w:r>
      <w:r w:rsidR="009E1641">
        <w:fldChar w:fldCharType="end"/>
      </w:r>
      <w:r w:rsidR="009D6FDB">
        <w:rPr>
          <w:rFonts w:hint="eastAsia"/>
        </w:rPr>
        <w:t xml:space="preserve"> </w:t>
      </w:r>
      <w:r w:rsidR="00401A8A">
        <w:rPr>
          <w:rFonts w:hint="eastAsia"/>
        </w:rPr>
        <w:t>即</w:t>
      </w:r>
      <w:r w:rsidR="009D6FDB">
        <w:rPr>
          <w:rFonts w:hint="eastAsia"/>
        </w:rPr>
        <w:t>屬於此類。</w:t>
      </w:r>
    </w:p>
    <w:p w14:paraId="63E3B90E" w14:textId="3D36C9D7" w:rsidR="001326D3" w:rsidRDefault="00CE6A80" w:rsidP="00CE6A80">
      <w:pPr>
        <w:pStyle w:val="a3"/>
        <w:numPr>
          <w:ilvl w:val="0"/>
          <w:numId w:val="22"/>
        </w:numPr>
        <w:ind w:leftChars="0"/>
      </w:pPr>
      <w:r>
        <w:rPr>
          <w:rFonts w:hint="eastAsia"/>
        </w:rPr>
        <w:t>分布</w:t>
      </w:r>
      <w:r w:rsidR="003E528B">
        <w:rPr>
          <w:rFonts w:hint="eastAsia"/>
        </w:rPr>
        <w:t>聚類</w:t>
      </w:r>
      <w:r w:rsidR="001326D3">
        <w:rPr>
          <w:rFonts w:hint="eastAsia"/>
        </w:rPr>
        <w:t>（</w:t>
      </w:r>
      <w:r w:rsidR="001326D3">
        <w:rPr>
          <w:rFonts w:hint="eastAsia"/>
        </w:rPr>
        <w:t>D</w:t>
      </w:r>
      <w:r w:rsidR="001326D3" w:rsidRPr="001326D3">
        <w:t>istribution</w:t>
      </w:r>
      <w:r w:rsidR="001326D3">
        <w:rPr>
          <w:rFonts w:hint="eastAsia"/>
        </w:rPr>
        <w:t>-</w:t>
      </w:r>
      <w:r w:rsidR="001326D3">
        <w:t>based</w:t>
      </w:r>
      <w:r w:rsidR="003E528B">
        <w:t xml:space="preserve"> </w:t>
      </w:r>
      <w:r w:rsidR="003E528B">
        <w:rPr>
          <w:rFonts w:hint="eastAsia"/>
        </w:rPr>
        <w:t>c</w:t>
      </w:r>
      <w:r w:rsidR="003E528B">
        <w:t>lustering</w:t>
      </w:r>
      <w:r w:rsidR="001326D3">
        <w:rPr>
          <w:rFonts w:hint="eastAsia"/>
        </w:rPr>
        <w:t>）</w:t>
      </w:r>
      <w:r>
        <w:rPr>
          <w:rFonts w:hint="eastAsia"/>
        </w:rPr>
        <w:t>：</w:t>
      </w:r>
    </w:p>
    <w:p w14:paraId="053264D8" w14:textId="5A5F5D21" w:rsidR="00CE6A80" w:rsidRDefault="001326D3" w:rsidP="001326D3">
      <w:r w:rsidRPr="001326D3">
        <w:rPr>
          <w:rFonts w:hint="eastAsia"/>
        </w:rPr>
        <w:t>基於</w:t>
      </w:r>
      <w:r>
        <w:rPr>
          <w:rFonts w:hint="eastAsia"/>
        </w:rPr>
        <w:t>機</w:t>
      </w:r>
      <w:r w:rsidRPr="001326D3">
        <w:rPr>
          <w:rFonts w:hint="eastAsia"/>
        </w:rPr>
        <w:t>率分佈的聚類演算法</w:t>
      </w:r>
      <w:r>
        <w:rPr>
          <w:rFonts w:hint="eastAsia"/>
        </w:rPr>
        <w:t>，</w:t>
      </w:r>
      <w:r w:rsidRPr="001326D3">
        <w:rPr>
          <w:rFonts w:hint="eastAsia"/>
        </w:rPr>
        <w:t>假設每個</w:t>
      </w:r>
      <w:r>
        <w:rPr>
          <w:rFonts w:hint="eastAsia"/>
        </w:rPr>
        <w:t>群集</w:t>
      </w:r>
      <w:r w:rsidR="00F059B8">
        <w:rPr>
          <w:rFonts w:hint="eastAsia"/>
        </w:rPr>
        <w:t>內</w:t>
      </w:r>
      <w:r w:rsidRPr="001326D3">
        <w:rPr>
          <w:rFonts w:hint="eastAsia"/>
        </w:rPr>
        <w:t>的樣本服從相同的</w:t>
      </w:r>
      <w:r>
        <w:rPr>
          <w:rFonts w:hint="eastAsia"/>
        </w:rPr>
        <w:t>機</w:t>
      </w:r>
      <w:r w:rsidRPr="001326D3">
        <w:rPr>
          <w:rFonts w:hint="eastAsia"/>
        </w:rPr>
        <w:t>率分佈，</w:t>
      </w:r>
      <w:r>
        <w:rPr>
          <w:rFonts w:hint="eastAsia"/>
        </w:rPr>
        <w:t>並依此</w:t>
      </w:r>
      <w:r w:rsidR="007B756B">
        <w:rPr>
          <w:rFonts w:hint="eastAsia"/>
        </w:rPr>
        <w:t>建構</w:t>
      </w:r>
      <w:r w:rsidR="00280BD2">
        <w:rPr>
          <w:rFonts w:hint="eastAsia"/>
        </w:rPr>
        <w:t>聚</w:t>
      </w:r>
      <w:r>
        <w:rPr>
          <w:rFonts w:hint="eastAsia"/>
        </w:rPr>
        <w:t>類</w:t>
      </w:r>
      <w:r w:rsidR="007B756B">
        <w:rPr>
          <w:rFonts w:hint="eastAsia"/>
        </w:rPr>
        <w:t>模型</w:t>
      </w:r>
      <w:r w:rsidRPr="001326D3">
        <w:rPr>
          <w:rFonts w:hint="eastAsia"/>
        </w:rPr>
        <w:t>。</w:t>
      </w:r>
      <w:r>
        <w:rPr>
          <w:rFonts w:hint="eastAsia"/>
        </w:rPr>
        <w:t>以</w:t>
      </w:r>
      <w:r w:rsidR="00401A8A" w:rsidRPr="00401A8A">
        <w:rPr>
          <w:rFonts w:hint="eastAsia"/>
        </w:rPr>
        <w:t>高斯混合模型</w:t>
      </w:r>
      <w:r w:rsidR="00E47EF3">
        <w:rPr>
          <w:rFonts w:hint="eastAsia"/>
        </w:rPr>
        <w:t xml:space="preserve"> </w:t>
      </w:r>
      <w:r w:rsidR="00E47EF3">
        <w:fldChar w:fldCharType="begin"/>
      </w:r>
      <w:r w:rsidR="00E47EF3">
        <w:instrText xml:space="preserve"> ADDIN EN.CITE &lt;EndNote&gt;&lt;Cite&gt;&lt;Author&gt;Banfield&lt;/Author&gt;&lt;Year&gt;1993&lt;/Year&gt;&lt;RecNum&gt;46&lt;/RecNum&gt;&lt;DisplayText&gt;(Banfield &amp;amp; Raftery, 1993)&lt;/DisplayText&gt;&lt;record&gt;&lt;rec-number&gt;46&lt;/rec-number&gt;&lt;foreign-keys&gt;&lt;key app="EN" db-id="05ap5e5p6dtraoe5ae0x25au9rtpv00p9dev" timestamp="1672139018"&gt;46&lt;/key&gt;&lt;/foreign-keys&gt;&lt;ref-type name="Journal Article"&gt;17&lt;/ref-type&gt;&lt;contributors&gt;&lt;authors&gt;&lt;author&gt;Banfield, Jeffrey D&lt;/author&gt;&lt;author&gt;Raftery, Adrian E&lt;/author&gt;&lt;/authors&gt;&lt;/contributors&gt;&lt;titles&gt;&lt;title&gt;Model-based Gaussian and non-Gaussian clustering&lt;/title&gt;&lt;secondary-title&gt;Biometrics&lt;/secondary-title&gt;&lt;/titles&gt;&lt;periodical&gt;&lt;full-title&gt;Biometrics&lt;/full-title&gt;&lt;/periodical&gt;&lt;pages&gt;803-821&lt;/pages&gt;&lt;dates&gt;&lt;year&gt;1993&lt;/year&gt;&lt;/dates&gt;&lt;isbn&gt;0006-341X&lt;/isbn&gt;&lt;urls&gt;&lt;/urls&gt;&lt;/record&gt;&lt;/Cite&gt;&lt;/EndNote&gt;</w:instrText>
      </w:r>
      <w:r w:rsidR="00E47EF3">
        <w:fldChar w:fldCharType="separate"/>
      </w:r>
      <w:r w:rsidR="00E47EF3">
        <w:rPr>
          <w:noProof/>
        </w:rPr>
        <w:t>(Banfield &amp; Raftery, 1993)</w:t>
      </w:r>
      <w:r w:rsidR="00E47EF3">
        <w:fldChar w:fldCharType="end"/>
      </w:r>
      <w:r w:rsidR="00E47EF3">
        <w:rPr>
          <w:rFonts w:hint="eastAsia"/>
        </w:rPr>
        <w:t xml:space="preserve"> </w:t>
      </w:r>
      <w:r>
        <w:rPr>
          <w:rFonts w:hint="eastAsia"/>
        </w:rPr>
        <w:t>最為常見。</w:t>
      </w:r>
    </w:p>
    <w:p w14:paraId="5828C2A1" w14:textId="3E728B59" w:rsidR="00485BDA" w:rsidRDefault="00CE6A80" w:rsidP="00CE6A80">
      <w:pPr>
        <w:pStyle w:val="a3"/>
        <w:numPr>
          <w:ilvl w:val="0"/>
          <w:numId w:val="22"/>
        </w:numPr>
        <w:ind w:leftChars="0"/>
      </w:pPr>
      <w:r>
        <w:rPr>
          <w:rFonts w:hint="eastAsia"/>
        </w:rPr>
        <w:t>密度</w:t>
      </w:r>
      <w:r w:rsidR="003E528B">
        <w:rPr>
          <w:rFonts w:hint="eastAsia"/>
        </w:rPr>
        <w:t>聚類</w:t>
      </w:r>
      <w:r w:rsidR="00485BDA">
        <w:rPr>
          <w:rFonts w:hint="eastAsia"/>
        </w:rPr>
        <w:t>（</w:t>
      </w:r>
      <w:r w:rsidR="00485BDA" w:rsidRPr="00485BDA">
        <w:t>Density-based</w:t>
      </w:r>
      <w:r w:rsidR="003E528B">
        <w:t xml:space="preserve"> </w:t>
      </w:r>
      <w:r w:rsidR="003E528B">
        <w:rPr>
          <w:rFonts w:hint="eastAsia"/>
        </w:rPr>
        <w:t>c</w:t>
      </w:r>
      <w:r w:rsidR="003E528B">
        <w:t>lustering</w:t>
      </w:r>
      <w:r w:rsidR="00485BDA">
        <w:rPr>
          <w:rFonts w:hint="eastAsia"/>
        </w:rPr>
        <w:t>）</w:t>
      </w:r>
      <w:r>
        <w:rPr>
          <w:rFonts w:hint="eastAsia"/>
        </w:rPr>
        <w:t>：</w:t>
      </w:r>
    </w:p>
    <w:p w14:paraId="65C30944" w14:textId="151FBE9D" w:rsidR="00196B0B" w:rsidRDefault="00485BDA" w:rsidP="00FA137E">
      <w:r w:rsidRPr="00485BDA">
        <w:rPr>
          <w:rFonts w:hint="eastAsia"/>
        </w:rPr>
        <w:t>是一種基於</w:t>
      </w:r>
      <w:r>
        <w:rPr>
          <w:rFonts w:hint="eastAsia"/>
        </w:rPr>
        <w:t>樣本於樣本空間分布關係、</w:t>
      </w:r>
      <w:r w:rsidRPr="00485BDA">
        <w:rPr>
          <w:rFonts w:hint="eastAsia"/>
        </w:rPr>
        <w:t>密度的聚類</w:t>
      </w:r>
      <w:r>
        <w:rPr>
          <w:rFonts w:hint="eastAsia"/>
        </w:rPr>
        <w:t>方式；</w:t>
      </w:r>
      <w:r w:rsidRPr="00485BDA">
        <w:rPr>
          <w:rFonts w:hint="eastAsia"/>
        </w:rPr>
        <w:t>密度聚類</w:t>
      </w:r>
      <w:r>
        <w:rPr>
          <w:rFonts w:hint="eastAsia"/>
        </w:rPr>
        <w:t>模型</w:t>
      </w:r>
      <w:r w:rsidRPr="00485BDA">
        <w:rPr>
          <w:rFonts w:hint="eastAsia"/>
        </w:rPr>
        <w:t>樣本密度的角度出</w:t>
      </w:r>
      <w:r>
        <w:rPr>
          <w:rFonts w:hint="eastAsia"/>
        </w:rPr>
        <w:t>發</w:t>
      </w:r>
      <w:r w:rsidRPr="00485BDA">
        <w:rPr>
          <w:rFonts w:hint="eastAsia"/>
        </w:rPr>
        <w:t>，來</w:t>
      </w:r>
      <w:r>
        <w:rPr>
          <w:rFonts w:hint="eastAsia"/>
        </w:rPr>
        <w:t>檢測</w:t>
      </w:r>
      <w:r w:rsidRPr="00485BDA">
        <w:rPr>
          <w:rFonts w:hint="eastAsia"/>
        </w:rPr>
        <w:t>樣本間的可連接性，並</w:t>
      </w:r>
      <w:r>
        <w:rPr>
          <w:rFonts w:hint="eastAsia"/>
        </w:rPr>
        <w:t>以此為依據</w:t>
      </w:r>
      <w:r w:rsidRPr="00485BDA">
        <w:rPr>
          <w:rFonts w:hint="eastAsia"/>
        </w:rPr>
        <w:t>不斷擴展</w:t>
      </w:r>
      <w:r w:rsidR="003B4A8F">
        <w:rPr>
          <w:rFonts w:hint="eastAsia"/>
        </w:rPr>
        <w:t>群集子集合</w:t>
      </w:r>
      <w:r w:rsidRPr="00485BDA">
        <w:rPr>
          <w:rFonts w:hint="eastAsia"/>
        </w:rPr>
        <w:t>，以獲得最終的聚類結果。</w:t>
      </w:r>
      <w:r w:rsidR="003B4A8F">
        <w:rPr>
          <w:rFonts w:hint="eastAsia"/>
        </w:rPr>
        <w:t>常見的演算法有</w:t>
      </w:r>
      <w:r w:rsidR="00CE6A80">
        <w:rPr>
          <w:rFonts w:hint="eastAsia"/>
        </w:rPr>
        <w:t>DBSCAN</w:t>
      </w:r>
      <w:r w:rsidR="009E1641">
        <w:rPr>
          <w:rFonts w:hint="eastAsia"/>
        </w:rPr>
        <w:t xml:space="preserve"> </w:t>
      </w:r>
      <w:r w:rsidR="009E1641">
        <w:fldChar w:fldCharType="begin"/>
      </w:r>
      <w:r w:rsidR="009E1641">
        <w:instrText xml:space="preserve"> ADDIN EN.CITE &lt;EndNote&gt;&lt;Cite&gt;&lt;Author&gt;Ester&lt;/Author&gt;&lt;Year&gt;1996&lt;/Year&gt;&lt;RecNum&gt;43&lt;/RecNum&gt;&lt;DisplayText&gt;(Ester et al., 1996)&lt;/DisplayText&gt;&lt;record&gt;&lt;rec-number&gt;43&lt;/rec-number&gt;&lt;foreign-keys&gt;&lt;key app="EN" db-id="05ap5e5p6dtraoe5ae0x25au9rtpv00p9dev" timestamp="1672134311"&gt;43&lt;/key&gt;&lt;/foreign-keys&gt;&lt;ref-type name="Conference Proceedings"&gt;10&lt;/ref-type&gt;&lt;contributors&gt;&lt;authors&gt;&lt;author&gt;Ester, Martin&lt;/author&gt;&lt;author&gt;Kriegel, Hans-Peter&lt;/author&gt;&lt;author&gt;Sander, Jörg&lt;/author&gt;&lt;author&gt;Xu, Xiaowei&lt;/author&gt;&lt;/authors&gt;&lt;/contributors&gt;&lt;titles&gt;&lt;title&gt;A density-based algorithm for discovering clusters in large spatial databases with noise&lt;/title&gt;&lt;secondary-title&gt;kdd&lt;/secondary-title&gt;&lt;/titles&gt;&lt;pages&gt;226-231&lt;/pages&gt;&lt;volume&gt;96&lt;/volume&gt;&lt;number&gt;34&lt;/number&gt;&lt;dates&gt;&lt;year&gt;1996&lt;/year&gt;&lt;/dates&gt;&lt;urls&gt;&lt;/urls&gt;&lt;/record&gt;&lt;/Cite&gt;&lt;/EndNote&gt;</w:instrText>
      </w:r>
      <w:r w:rsidR="009E1641">
        <w:fldChar w:fldCharType="separate"/>
      </w:r>
      <w:r w:rsidR="009E1641">
        <w:rPr>
          <w:noProof/>
        </w:rPr>
        <w:t>(Ester et al., 1996)</w:t>
      </w:r>
      <w:r w:rsidR="009E1641">
        <w:fldChar w:fldCharType="end"/>
      </w:r>
      <w:r w:rsidR="00CE6A80">
        <w:rPr>
          <w:rFonts w:hint="eastAsia"/>
        </w:rPr>
        <w:t>、</w:t>
      </w:r>
      <w:r w:rsidR="00CE6A80">
        <w:rPr>
          <w:rFonts w:hint="eastAsia"/>
        </w:rPr>
        <w:t>OPTICS</w:t>
      </w:r>
      <w:r w:rsidR="009E1641">
        <w:rPr>
          <w:rFonts w:hint="eastAsia"/>
        </w:rPr>
        <w:t xml:space="preserve"> </w:t>
      </w:r>
      <w:r w:rsidR="009E1641">
        <w:fldChar w:fldCharType="begin"/>
      </w:r>
      <w:r w:rsidR="009E1641">
        <w:instrText xml:space="preserve"> ADDIN EN.CITE &lt;EndNote&gt;&lt;Cite&gt;&lt;Author&gt;Ankerst&lt;/Author&gt;&lt;Year&gt;1999&lt;/Year&gt;&lt;RecNum&gt;44&lt;/RecNum&gt;&lt;DisplayText&gt;(Ankerst et al., 1999)&lt;/DisplayText&gt;&lt;record&gt;&lt;rec-number&gt;44&lt;/rec-number&gt;&lt;foreign-keys&gt;&lt;key app="EN" db-id="05ap5e5p6dtraoe5ae0x25au9rtpv00p9dev" timestamp="1672134404"&gt;44&lt;/key&gt;&lt;/foreign-keys&gt;&lt;ref-type name="Journal Article"&gt;17&lt;/ref-type&gt;&lt;contributors&gt;&lt;authors&gt;&lt;author&gt;Ankerst, Mihael&lt;/author&gt;&lt;author&gt;Breunig, Markus M&lt;/author&gt;&lt;author&gt;Kriegel, Hans-Peter&lt;/author&gt;&lt;author&gt;Sander, Jörg&lt;/author&gt;&lt;/authors&gt;&lt;/contributors&gt;&lt;titles&gt;&lt;title&gt;OPTICS: Ordering points to identify the clustering structure&lt;/title&gt;&lt;secondary-title&gt;ACM Sigmod record&lt;/secondary-title&gt;&lt;/titles&gt;&lt;periodical&gt;&lt;full-title&gt;ACM Sigmod record&lt;/full-title&gt;&lt;/periodical&gt;&lt;pages&gt;49-60&lt;/pages&gt;&lt;volume&gt;28&lt;/volume&gt;&lt;number&gt;2&lt;/number&gt;&lt;dates&gt;&lt;year&gt;1999&lt;/year&gt;&lt;/dates&gt;&lt;isbn&gt;0163-5808&lt;/isbn&gt;&lt;urls&gt;&lt;/urls&gt;&lt;/record&gt;&lt;/Cite&gt;&lt;/EndNote&gt;</w:instrText>
      </w:r>
      <w:r w:rsidR="009E1641">
        <w:fldChar w:fldCharType="separate"/>
      </w:r>
      <w:r w:rsidR="009E1641">
        <w:rPr>
          <w:noProof/>
        </w:rPr>
        <w:t>(Ankerst et al., 1999)</w:t>
      </w:r>
      <w:r w:rsidR="009E1641">
        <w:fldChar w:fldCharType="end"/>
      </w:r>
      <w:r w:rsidR="00401A8A">
        <w:rPr>
          <w:rFonts w:hint="eastAsia"/>
        </w:rPr>
        <w:t>。</w:t>
      </w:r>
    </w:p>
    <w:p w14:paraId="511798F8" w14:textId="3ECDFA9F" w:rsidR="00994FCD" w:rsidRDefault="009E36E9" w:rsidP="00994FCD">
      <w:pPr>
        <w:pStyle w:val="3"/>
      </w:pPr>
      <w:bookmarkStart w:id="94" w:name="_Toc123318653"/>
      <w:r w:rsidRPr="00931B56">
        <w:lastRenderedPageBreak/>
        <w:t>K-means</w:t>
      </w:r>
      <w:r w:rsidR="00532D28">
        <w:rPr>
          <w:rFonts w:hint="eastAsia"/>
        </w:rPr>
        <w:t>聚類</w:t>
      </w:r>
      <w:r w:rsidR="00B85DFD" w:rsidRPr="00B85DFD">
        <w:rPr>
          <w:rFonts w:hint="eastAsia"/>
        </w:rPr>
        <w:t>法</w:t>
      </w:r>
      <w:bookmarkEnd w:id="94"/>
    </w:p>
    <w:p w14:paraId="57D13BC6" w14:textId="77777777" w:rsidR="00297E70" w:rsidRDefault="00297E70" w:rsidP="00297E70">
      <w:pPr>
        <w:pStyle w:val="aa"/>
        <w:keepNext/>
      </w:pPr>
      <w:r>
        <w:rPr>
          <w:noProof/>
        </w:rPr>
        <w:drawing>
          <wp:inline distT="0" distB="0" distL="0" distR="0" wp14:anchorId="0A92C426" wp14:editId="7FE77486">
            <wp:extent cx="5040000" cy="3679951"/>
            <wp:effectExtent l="0" t="0" r="8255" b="0"/>
            <wp:docPr id="76" name="圖片 76" descr="https://drek4537l1klr.cloudfront.net/rhys/HighResolutionFigures/figure_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ek4537l1klr.cloudfront.net/rhys/HighResolutionFigures/figure_1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679951"/>
                    </a:xfrm>
                    <a:prstGeom prst="rect">
                      <a:avLst/>
                    </a:prstGeom>
                    <a:noFill/>
                    <a:ln>
                      <a:noFill/>
                    </a:ln>
                  </pic:spPr>
                </pic:pic>
              </a:graphicData>
            </a:graphic>
          </wp:inline>
        </w:drawing>
      </w:r>
    </w:p>
    <w:p w14:paraId="241D3513" w14:textId="64DFF5CC" w:rsidR="00297E70" w:rsidRPr="00297E70" w:rsidRDefault="00297E70" w:rsidP="00297E70">
      <w:pPr>
        <w:pStyle w:val="af5"/>
      </w:pPr>
      <w:bookmarkStart w:id="95" w:name="_Ref123046735"/>
      <w:bookmarkStart w:id="96" w:name="_Ref123046583"/>
      <w:bookmarkStart w:id="97" w:name="_Toc12331871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18</w:t>
      </w:r>
      <w:r w:rsidR="00F85191">
        <w:fldChar w:fldCharType="end"/>
      </w:r>
      <w:bookmarkEnd w:id="95"/>
      <w:r>
        <w:t xml:space="preserve"> </w:t>
      </w:r>
      <w:r w:rsidR="00EA74A8">
        <w:rPr>
          <w:rFonts w:hint="eastAsia"/>
        </w:rPr>
        <w:t>K-means</w:t>
      </w:r>
      <w:r w:rsidR="00625FA7">
        <w:rPr>
          <w:rFonts w:hint="eastAsia"/>
        </w:rPr>
        <w:t>聚類法在</w:t>
      </w:r>
      <w:r w:rsidR="00FA7DD6">
        <w:rPr>
          <w:rFonts w:hint="eastAsia"/>
        </w:rPr>
        <w:t>五個迭代下的</w:t>
      </w:r>
      <w:r w:rsidR="00625FA7">
        <w:rPr>
          <w:rFonts w:hint="eastAsia"/>
        </w:rPr>
        <w:t>質心位置變化</w:t>
      </w:r>
      <w:r w:rsidR="00625FA7">
        <w:rPr>
          <w:rFonts w:hint="eastAsia"/>
        </w:rPr>
        <w:t xml:space="preserve"> </w:t>
      </w:r>
      <w:r>
        <w:fldChar w:fldCharType="begin"/>
      </w:r>
      <w:r>
        <w:instrText xml:space="preserve"> ADDIN EN.CITE &lt;EndNote&gt;&lt;Cite&gt;&lt;Author&gt;Rhys&lt;/Author&gt;&lt;Year&gt;2020&lt;/Year&gt;&lt;RecNum&gt;41&lt;/RecNum&gt;&lt;DisplayText&gt;(Rhys, 2020)&lt;/DisplayText&gt;&lt;record&gt;&lt;rec-number&gt;41&lt;/rec-number&gt;&lt;foreign-keys&gt;&lt;key app="EN" db-id="05ap5e5p6dtraoe5ae0x25au9rtpv00p9dev" timestamp="1672124273"&gt;41&lt;/key&gt;&lt;/foreign-keys&gt;&lt;ref-type name="Book"&gt;6&lt;/ref-type&gt;&lt;contributors&gt;&lt;authors&gt;&lt;author&gt;Rhys, Hefin&lt;/author&gt;&lt;/authors&gt;&lt;/contributors&gt;&lt;titles&gt;&lt;title&gt;Machine Learning with R, the tidyverse, and mlr&lt;/title&gt;&lt;/titles&gt;&lt;dates&gt;&lt;year&gt;2020&lt;/year&gt;&lt;/dates&gt;&lt;publisher&gt;Simon and Schuster&lt;/publisher&gt;&lt;isbn&gt;1638350175&lt;/isbn&gt;&lt;urls&gt;&lt;/urls&gt;&lt;/record&gt;&lt;/Cite&gt;&lt;/EndNote&gt;</w:instrText>
      </w:r>
      <w:r>
        <w:fldChar w:fldCharType="separate"/>
      </w:r>
      <w:r>
        <w:rPr>
          <w:noProof/>
        </w:rPr>
        <w:t>(Rhys, 2020)</w:t>
      </w:r>
      <w:r>
        <w:fldChar w:fldCharType="end"/>
      </w:r>
      <w:bookmarkEnd w:id="96"/>
      <w:r w:rsidR="00625FA7">
        <w:rPr>
          <w:rFonts w:hint="eastAsia"/>
        </w:rPr>
        <w:t>。</w:t>
      </w:r>
      <w:bookmarkEnd w:id="97"/>
    </w:p>
    <w:p w14:paraId="4C653F6E" w14:textId="1313B8CD" w:rsidR="00707D78" w:rsidRDefault="00EA74A8" w:rsidP="00CB7EDF">
      <w:r>
        <w:rPr>
          <w:rFonts w:hint="eastAsia"/>
        </w:rPr>
        <w:t>K-means</w:t>
      </w:r>
      <w:r w:rsidR="009D7A85" w:rsidRPr="009D7A85">
        <w:rPr>
          <w:rFonts w:hint="eastAsia"/>
        </w:rPr>
        <w:t>聚類法</w:t>
      </w:r>
      <w:r w:rsidR="00931B56">
        <w:rPr>
          <w:rFonts w:hint="eastAsia"/>
        </w:rPr>
        <w:t>（</w:t>
      </w:r>
      <w:r w:rsidR="00931B56" w:rsidRPr="00931B56">
        <w:t>K-means</w:t>
      </w:r>
      <w:r w:rsidR="00931B56">
        <w:t xml:space="preserve"> clustering</w:t>
      </w:r>
      <w:r w:rsidR="00931B56">
        <w:rPr>
          <w:rFonts w:hint="eastAsia"/>
        </w:rPr>
        <w:t>）</w:t>
      </w:r>
      <w:r w:rsidR="009D7A85">
        <w:rPr>
          <w:rFonts w:hint="eastAsia"/>
        </w:rPr>
        <w:t>由</w:t>
      </w:r>
      <w:r w:rsidR="00707D78">
        <w:fldChar w:fldCharType="begin"/>
      </w:r>
      <w:r w:rsidR="009D7A85">
        <w:instrText xml:space="preserve"> ADDIN EN.CITE &lt;EndNote&gt;&lt;Cite AuthorYear="1"&gt;&lt;Author&gt;Hartigan&lt;/Author&gt;&lt;Year&gt;1979&lt;/Year&gt;&lt;RecNum&gt;38&lt;/RecNum&gt;&lt;DisplayText&gt;Hartigan and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707D78">
        <w:fldChar w:fldCharType="separate"/>
      </w:r>
      <w:r w:rsidR="009D7A85">
        <w:rPr>
          <w:noProof/>
        </w:rPr>
        <w:t>Hartigan and Wong (1979)</w:t>
      </w:r>
      <w:r w:rsidR="00707D78">
        <w:fldChar w:fldCharType="end"/>
      </w:r>
      <w:r w:rsidR="009D7A85">
        <w:rPr>
          <w:rFonts w:hint="eastAsia"/>
        </w:rPr>
        <w:t xml:space="preserve"> </w:t>
      </w:r>
      <w:r w:rsidR="009D7A85">
        <w:rPr>
          <w:rFonts w:hint="eastAsia"/>
        </w:rPr>
        <w:t>提出，</w:t>
      </w:r>
      <w:r w:rsidR="00931B56">
        <w:rPr>
          <w:rFonts w:hint="eastAsia"/>
        </w:rPr>
        <w:t>主要概念為</w:t>
      </w:r>
      <w:r w:rsidR="00243C44">
        <w:rPr>
          <w:rFonts w:hint="eastAsia"/>
        </w:rPr>
        <w:t>透過「物以類聚」的特性來進行</w:t>
      </w:r>
      <w:r w:rsidR="00243C44" w:rsidRPr="009D7A85">
        <w:rPr>
          <w:rFonts w:hint="eastAsia"/>
        </w:rPr>
        <w:t>聚類</w:t>
      </w:r>
      <w:r w:rsidR="00243C44">
        <w:rPr>
          <w:rFonts w:hint="eastAsia"/>
        </w:rPr>
        <w:t>。其假設</w:t>
      </w:r>
      <w:r w:rsidR="00931B56">
        <w:rPr>
          <w:rFonts w:hint="eastAsia"/>
        </w:rPr>
        <w:t>相似樣本</w:t>
      </w:r>
      <w:r w:rsidR="00243C44">
        <w:rPr>
          <w:rFonts w:hint="eastAsia"/>
        </w:rPr>
        <w:t>之</w:t>
      </w:r>
      <w:r w:rsidR="00931B56">
        <w:rPr>
          <w:rFonts w:hint="eastAsia"/>
        </w:rPr>
        <w:t>間自然將具有許多相似的特性，由此便得以依據這些特性對整體資料進行分群。</w:t>
      </w:r>
      <w:r w:rsidR="00243C44">
        <w:rPr>
          <w:rFonts w:hint="eastAsia"/>
        </w:rPr>
        <w:t>其演算法整體步驟如</w:t>
      </w:r>
      <w:r w:rsidR="00243C44">
        <w:fldChar w:fldCharType="begin"/>
      </w:r>
      <w:r w:rsidR="00243C44">
        <w:instrText xml:space="preserve"> </w:instrText>
      </w:r>
      <w:r w:rsidR="00243C44">
        <w:rPr>
          <w:rFonts w:hint="eastAsia"/>
        </w:rPr>
        <w:instrText>REF _Ref123046735 \h</w:instrText>
      </w:r>
      <w:r w:rsidR="00243C44">
        <w:instrText xml:space="preserve"> </w:instrText>
      </w:r>
      <w:r w:rsidR="00243C44">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18</w:t>
      </w:r>
      <w:r w:rsidR="00243C44">
        <w:fldChar w:fldCharType="end"/>
      </w:r>
      <w:r w:rsidR="00243C44">
        <w:rPr>
          <w:rFonts w:hint="eastAsia"/>
        </w:rPr>
        <w:t>所呈現</w:t>
      </w:r>
      <w:r w:rsidR="00CB7EDF">
        <w:rPr>
          <w:rFonts w:hint="eastAsia"/>
        </w:rPr>
        <w:t>；一開始，根據資料性質設定愈區分出的群集個數</w:t>
      </w:r>
      <m:oMath>
        <m:r>
          <w:rPr>
            <w:rFonts w:ascii="Cambria Math" w:hAnsi="Cambria Math" w:cs="Times New Roman"/>
          </w:rPr>
          <m:t>k</m:t>
        </m:r>
      </m:oMath>
      <w:r w:rsidR="00CB7EDF">
        <w:rPr>
          <w:rFonts w:hint="eastAsia"/>
        </w:rPr>
        <w:t>，並隨機指派</w:t>
      </w:r>
      <m:oMath>
        <m:r>
          <w:rPr>
            <w:rFonts w:ascii="Cambria Math" w:hAnsi="Cambria Math" w:cs="Times New Roman"/>
          </w:rPr>
          <m:t>k</m:t>
        </m:r>
      </m:oMath>
      <w:r w:rsidR="00CB7EDF">
        <w:rPr>
          <w:rFonts w:hint="eastAsia"/>
        </w:rPr>
        <w:t>個質心（</w:t>
      </w:r>
      <w:r w:rsidR="00CB7EDF">
        <w:rPr>
          <w:rFonts w:hint="eastAsia"/>
        </w:rPr>
        <w:t>Ce</w:t>
      </w:r>
      <w:r w:rsidR="00CB7EDF">
        <w:t>ntroid</w:t>
      </w:r>
      <w:r w:rsidR="00CB7EDF">
        <w:rPr>
          <w:rFonts w:hint="eastAsia"/>
        </w:rPr>
        <w:t>）的初始位置，而後依序執行以下步驟：</w:t>
      </w:r>
    </w:p>
    <w:p w14:paraId="0A06184C" w14:textId="1B0971CA" w:rsidR="00CB7EDF" w:rsidRDefault="00CB7EDF" w:rsidP="00CB7EDF">
      <w:pPr>
        <w:pStyle w:val="a3"/>
        <w:numPr>
          <w:ilvl w:val="0"/>
          <w:numId w:val="24"/>
        </w:numPr>
        <w:ind w:leftChars="0"/>
      </w:pPr>
      <w:r w:rsidRPr="00CB7EDF">
        <w:rPr>
          <w:rFonts w:hint="eastAsia"/>
        </w:rPr>
        <w:t>計算</w:t>
      </w:r>
      <w:r>
        <w:rPr>
          <w:rFonts w:hint="eastAsia"/>
        </w:rPr>
        <w:t>樣本</w:t>
      </w:r>
      <w:r w:rsidRPr="00CB7EDF">
        <w:rPr>
          <w:rFonts w:hint="eastAsia"/>
        </w:rPr>
        <w:t>點和</w:t>
      </w:r>
      <w:r>
        <w:rPr>
          <w:rFonts w:hint="eastAsia"/>
        </w:rPr>
        <w:t>各質心</w:t>
      </w:r>
      <w:r w:rsidRPr="00CB7EDF">
        <w:rPr>
          <w:rFonts w:hint="eastAsia"/>
        </w:rPr>
        <w:t>之間的距離。</w:t>
      </w:r>
    </w:p>
    <w:p w14:paraId="0D0B8A56" w14:textId="545F051C" w:rsidR="00CB7EDF" w:rsidRDefault="00CB7EDF" w:rsidP="00CB7EDF">
      <w:pPr>
        <w:pStyle w:val="a3"/>
        <w:numPr>
          <w:ilvl w:val="0"/>
          <w:numId w:val="24"/>
        </w:numPr>
        <w:ind w:leftChars="0"/>
      </w:pPr>
      <w:r w:rsidRPr="00CB7EDF">
        <w:rPr>
          <w:rFonts w:hint="eastAsia"/>
        </w:rPr>
        <w:t>將</w:t>
      </w:r>
      <w:r>
        <w:rPr>
          <w:rFonts w:hint="eastAsia"/>
        </w:rPr>
        <w:t>各</w:t>
      </w:r>
      <w:r w:rsidRPr="00CB7EDF">
        <w:rPr>
          <w:rFonts w:hint="eastAsia"/>
        </w:rPr>
        <w:t>個</w:t>
      </w:r>
      <w:r>
        <w:rPr>
          <w:rFonts w:hint="eastAsia"/>
        </w:rPr>
        <w:t>樣本</w:t>
      </w:r>
      <w:r w:rsidRPr="00CB7EDF">
        <w:rPr>
          <w:rFonts w:hint="eastAsia"/>
        </w:rPr>
        <w:t>點分配給其最近的</w:t>
      </w:r>
      <w:r>
        <w:rPr>
          <w:rFonts w:hint="eastAsia"/>
        </w:rPr>
        <w:t>質心</w:t>
      </w:r>
      <w:r w:rsidRPr="00CB7EDF">
        <w:rPr>
          <w:rFonts w:hint="eastAsia"/>
        </w:rPr>
        <w:t>。</w:t>
      </w:r>
    </w:p>
    <w:p w14:paraId="7AE78F6E" w14:textId="5C53DBE3" w:rsidR="00CB7EDF" w:rsidRDefault="00CB7EDF" w:rsidP="00CB7EDF">
      <w:pPr>
        <w:pStyle w:val="a3"/>
        <w:numPr>
          <w:ilvl w:val="0"/>
          <w:numId w:val="24"/>
        </w:numPr>
        <w:ind w:leftChars="0"/>
      </w:pPr>
      <w:r w:rsidRPr="00CB7EDF">
        <w:rPr>
          <w:rFonts w:hint="eastAsia"/>
        </w:rPr>
        <w:t>重新計算</w:t>
      </w:r>
      <w:r>
        <w:rPr>
          <w:rFonts w:hint="eastAsia"/>
        </w:rPr>
        <w:t>、移動</w:t>
      </w:r>
      <w:r w:rsidRPr="00CB7EDF">
        <w:rPr>
          <w:rFonts w:hint="eastAsia"/>
        </w:rPr>
        <w:t>質心</w:t>
      </w:r>
      <w:r>
        <w:rPr>
          <w:rFonts w:hint="eastAsia"/>
        </w:rPr>
        <w:t>位置</w:t>
      </w:r>
      <w:r w:rsidRPr="00CB7EDF">
        <w:rPr>
          <w:rFonts w:hint="eastAsia"/>
        </w:rPr>
        <w:t>。</w:t>
      </w:r>
    </w:p>
    <w:p w14:paraId="4BCFEF80" w14:textId="59CF14ED" w:rsidR="004971F5" w:rsidRPr="00CB7EDF" w:rsidRDefault="00CB7EDF" w:rsidP="004971F5">
      <w:r>
        <w:rPr>
          <w:rFonts w:hint="eastAsia"/>
        </w:rPr>
        <w:t>當質心位置</w:t>
      </w:r>
      <w:r w:rsidRPr="00CB7EDF">
        <w:rPr>
          <w:rFonts w:hint="eastAsia"/>
        </w:rPr>
        <w:t>不</w:t>
      </w:r>
      <w:r w:rsidR="001E4BD5">
        <w:rPr>
          <w:rFonts w:hint="eastAsia"/>
        </w:rPr>
        <w:t>再</w:t>
      </w:r>
      <w:r w:rsidRPr="00CB7EDF">
        <w:rPr>
          <w:rFonts w:hint="eastAsia"/>
        </w:rPr>
        <w:t>有太大的變動</w:t>
      </w:r>
      <w:r w:rsidR="005D6BE9">
        <w:rPr>
          <w:rFonts w:hint="eastAsia"/>
        </w:rPr>
        <w:t>時，表示當前結果以接近</w:t>
      </w:r>
      <w:r w:rsidRPr="00CB7EDF">
        <w:rPr>
          <w:rFonts w:hint="eastAsia"/>
        </w:rPr>
        <w:t>收斂</w:t>
      </w:r>
      <w:r w:rsidR="005D6BE9">
        <w:rPr>
          <w:rFonts w:hint="eastAsia"/>
        </w:rPr>
        <w:t>狀態</w:t>
      </w:r>
      <w:r w:rsidRPr="00CB7EDF">
        <w:rPr>
          <w:rFonts w:hint="eastAsia"/>
        </w:rPr>
        <w:t>，</w:t>
      </w:r>
      <w:r w:rsidR="005D6BE9">
        <w:rPr>
          <w:rFonts w:hint="eastAsia"/>
        </w:rPr>
        <w:t>即</w:t>
      </w:r>
      <w:r w:rsidRPr="00CB7EDF">
        <w:rPr>
          <w:rFonts w:hint="eastAsia"/>
        </w:rPr>
        <w:t>結束</w:t>
      </w:r>
      <w:r w:rsidR="00EA74A8">
        <w:rPr>
          <w:rFonts w:hint="eastAsia"/>
        </w:rPr>
        <w:t>K-means</w:t>
      </w:r>
      <w:r w:rsidR="005528A7" w:rsidRPr="009D7A85">
        <w:rPr>
          <w:rFonts w:hint="eastAsia"/>
        </w:rPr>
        <w:t>聚類法</w:t>
      </w:r>
      <w:r w:rsidR="005528A7">
        <w:rPr>
          <w:rFonts w:hint="eastAsia"/>
        </w:rPr>
        <w:t>演算；可根據各樣本點與所屬質心間的距離平方加總作為衡量</w:t>
      </w:r>
      <w:r w:rsidR="00EA74A8">
        <w:rPr>
          <w:rFonts w:hint="eastAsia"/>
        </w:rPr>
        <w:t>K-means</w:t>
      </w:r>
      <w:r w:rsidR="005528A7" w:rsidRPr="009D7A85">
        <w:rPr>
          <w:rFonts w:hint="eastAsia"/>
        </w:rPr>
        <w:t>聚類</w:t>
      </w:r>
      <w:r w:rsidR="005528A7">
        <w:rPr>
          <w:rFonts w:hint="eastAsia"/>
        </w:rPr>
        <w:t>模型的標準，</w:t>
      </w:r>
      <w:r w:rsidR="004971F5">
        <w:rPr>
          <w:rFonts w:hint="eastAsia"/>
        </w:rPr>
        <w:t>越小的距離總合表示該模型的質心位置更佳、聚類成果更為顯著。</w:t>
      </w:r>
    </w:p>
    <w:p w14:paraId="5109A1C7" w14:textId="204BC804" w:rsidR="00994FCD" w:rsidRDefault="00B85DFD" w:rsidP="00994FCD">
      <w:pPr>
        <w:pStyle w:val="3"/>
      </w:pPr>
      <w:bookmarkStart w:id="98" w:name="_Toc123318654"/>
      <w:r w:rsidRPr="00B85DFD">
        <w:rPr>
          <w:rFonts w:hint="eastAsia"/>
        </w:rPr>
        <w:lastRenderedPageBreak/>
        <w:t>階層</w:t>
      </w:r>
      <w:r w:rsidR="00532D28">
        <w:rPr>
          <w:rFonts w:hint="eastAsia"/>
        </w:rPr>
        <w:t>聚類</w:t>
      </w:r>
      <w:r w:rsidRPr="00B85DFD">
        <w:rPr>
          <w:rFonts w:hint="eastAsia"/>
        </w:rPr>
        <w:t>法</w:t>
      </w:r>
      <w:bookmarkEnd w:id="98"/>
    </w:p>
    <w:p w14:paraId="310ED3C5" w14:textId="77777777" w:rsidR="00BA0738" w:rsidRDefault="004971F5" w:rsidP="00BA0738">
      <w:pPr>
        <w:pStyle w:val="aa"/>
        <w:keepNext/>
      </w:pPr>
      <w:r>
        <w:rPr>
          <w:noProof/>
        </w:rPr>
        <w:drawing>
          <wp:inline distT="0" distB="0" distL="0" distR="0" wp14:anchorId="4A3C1B74" wp14:editId="1ECDD120">
            <wp:extent cx="5038902" cy="2433830"/>
            <wp:effectExtent l="0" t="0" r="0" b="508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rek4537l1klr.cloudfront.net/rhys/Figures/fig17-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6265"/>
                    <a:stretch/>
                  </pic:blipFill>
                  <pic:spPr bwMode="auto">
                    <a:xfrm>
                      <a:off x="0" y="0"/>
                      <a:ext cx="5040000" cy="2434361"/>
                    </a:xfrm>
                    <a:prstGeom prst="rect">
                      <a:avLst/>
                    </a:prstGeom>
                    <a:noFill/>
                    <a:ln>
                      <a:noFill/>
                    </a:ln>
                    <a:extLst>
                      <a:ext uri="{53640926-AAD7-44D8-BBD7-CCE9431645EC}">
                        <a14:shadowObscured xmlns:a14="http://schemas.microsoft.com/office/drawing/2010/main"/>
                      </a:ext>
                    </a:extLst>
                  </pic:spPr>
                </pic:pic>
              </a:graphicData>
            </a:graphic>
          </wp:inline>
        </w:drawing>
      </w:r>
    </w:p>
    <w:p w14:paraId="3D2FC3F5" w14:textId="3E7AC0F8" w:rsidR="00BA0738" w:rsidRPr="00BA0738" w:rsidRDefault="00BA0738" w:rsidP="00BA0738">
      <w:pPr>
        <w:pStyle w:val="af5"/>
      </w:pPr>
      <w:bookmarkStart w:id="99" w:name="_Ref123049862"/>
      <w:bookmarkStart w:id="100" w:name="_Toc12331871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19</w:t>
      </w:r>
      <w:r w:rsidR="00F85191">
        <w:fldChar w:fldCharType="end"/>
      </w:r>
      <w:bookmarkEnd w:id="99"/>
      <w:r>
        <w:t xml:space="preserve"> </w:t>
      </w:r>
      <w:r>
        <w:rPr>
          <w:rFonts w:hint="eastAsia"/>
        </w:rPr>
        <w:t>階層聚類法</w:t>
      </w:r>
      <w:r w:rsidR="00913E00">
        <w:rPr>
          <w:rFonts w:hint="eastAsia"/>
        </w:rPr>
        <w:t>流程</w:t>
      </w:r>
      <w:r w:rsidR="00913E00">
        <w:rPr>
          <w:rFonts w:hint="eastAsia"/>
        </w:rPr>
        <w:t xml:space="preserve"> </w:t>
      </w:r>
      <w:r w:rsidR="00913E00">
        <w:fldChar w:fldCharType="begin"/>
      </w:r>
      <w:r w:rsidR="00913E00">
        <w:instrText xml:space="preserve"> ADDIN EN.CITE &lt;EndNote&gt;&lt;Cite&gt;&lt;Author&gt;Mistry&lt;/Author&gt;&lt;Year&gt;2021&lt;/Year&gt;&lt;RecNum&gt;42&lt;/RecNum&gt;&lt;DisplayText&gt;(Mistry et al., 2021)&lt;/DisplayText&gt;&lt;record&gt;&lt;rec-number&gt;42&lt;/rec-number&gt;&lt;foreign-keys&gt;&lt;key app="EN" db-id="05ap5e5p6dtraoe5ae0x25au9rtpv00p9dev" timestamp="1672128577"&gt;42&lt;/key&gt;&lt;/foreign-keys&gt;&lt;ref-type name="Journal Article"&gt;17&lt;/ref-type&gt;&lt;contributors&gt;&lt;authors&gt;&lt;author&gt;Mistry, Sajib&lt;/author&gt;&lt;author&gt;Fattah, Sheik Mohammad Mostakim&lt;/author&gt;&lt;author&gt;Bouguettaya, Athman&lt;/author&gt;&lt;/authors&gt;&lt;/contributors&gt;&lt;titles&gt;&lt;title&gt;Sequential learning-based IaaS composition&lt;/title&gt;&lt;secondary-title&gt;ACM Transactions on the Web (TWEB)&lt;/secondary-title&gt;&lt;/titles&gt;&lt;periodical&gt;&lt;full-title&gt;ACM Transactions on the Web (TWEB)&lt;/full-title&gt;&lt;/periodical&gt;&lt;pages&gt;1-37&lt;/pages&gt;&lt;volume&gt;15&lt;/volume&gt;&lt;number&gt;3&lt;/number&gt;&lt;dates&gt;&lt;year&gt;2021&lt;/year&gt;&lt;/dates&gt;&lt;isbn&gt;1559-1131&lt;/isbn&gt;&lt;urls&gt;&lt;/urls&gt;&lt;/record&gt;&lt;/Cite&gt;&lt;/EndNote&gt;</w:instrText>
      </w:r>
      <w:r w:rsidR="00913E00">
        <w:fldChar w:fldCharType="separate"/>
      </w:r>
      <w:r w:rsidR="00913E00">
        <w:rPr>
          <w:noProof/>
        </w:rPr>
        <w:t>(Mistry et al., 2021)</w:t>
      </w:r>
      <w:r w:rsidR="00913E00">
        <w:fldChar w:fldCharType="end"/>
      </w:r>
      <w:r>
        <w:rPr>
          <w:rFonts w:hint="eastAsia"/>
        </w:rPr>
        <w:t>。</w:t>
      </w:r>
      <w:bookmarkEnd w:id="100"/>
    </w:p>
    <w:p w14:paraId="71CCA441" w14:textId="7A3DD1AD" w:rsidR="00FE511B" w:rsidRDefault="004971F5" w:rsidP="00A22D9B">
      <w:r>
        <w:rPr>
          <w:rFonts w:hint="eastAsia"/>
        </w:rPr>
        <w:t>階層聚類法（</w:t>
      </w:r>
      <w:r w:rsidRPr="004971F5">
        <w:t xml:space="preserve">Hierarchical </w:t>
      </w:r>
      <w:r>
        <w:t>c</w:t>
      </w:r>
      <w:r w:rsidRPr="004971F5">
        <w:t>lustering</w:t>
      </w:r>
      <w:r>
        <w:rPr>
          <w:rFonts w:hint="eastAsia"/>
        </w:rPr>
        <w:t>）由</w:t>
      </w:r>
      <w:r w:rsidR="00707D78">
        <w:fldChar w:fldCharType="begin"/>
      </w:r>
      <w:r>
        <w:instrText xml:space="preserve"> ADDIN EN.CITE &lt;EndNote&gt;&lt;Cite AuthorYear="1"&gt;&lt;Author&gt;Johnson&lt;/Author&gt;&lt;Year&gt;1967&lt;/Year&gt;&lt;RecNum&gt;39&lt;/RecNum&gt;&lt;DisplayText&gt;Johnson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707D78">
        <w:fldChar w:fldCharType="separate"/>
      </w:r>
      <w:r>
        <w:rPr>
          <w:noProof/>
        </w:rPr>
        <w:t>Johnson (1967)</w:t>
      </w:r>
      <w:r w:rsidR="00707D78">
        <w:fldChar w:fldCharType="end"/>
      </w:r>
      <w:r w:rsidR="00845D99">
        <w:rPr>
          <w:rFonts w:hint="eastAsia"/>
        </w:rPr>
        <w:t xml:space="preserve"> </w:t>
      </w:r>
      <w:r w:rsidR="00845D99">
        <w:rPr>
          <w:rFonts w:hint="eastAsia"/>
        </w:rPr>
        <w:t>設想，</w:t>
      </w:r>
      <w:r w:rsidR="00A22D9B" w:rsidRPr="00A22D9B">
        <w:rPr>
          <w:rFonts w:hint="eastAsia"/>
        </w:rPr>
        <w:t>透過階層架構</w:t>
      </w:r>
      <w:r w:rsidR="00A22D9B">
        <w:rPr>
          <w:rFonts w:hint="eastAsia"/>
        </w:rPr>
        <w:t>且依據相似性</w:t>
      </w:r>
      <w:r w:rsidR="00A22D9B" w:rsidRPr="00A22D9B">
        <w:rPr>
          <w:rFonts w:hint="eastAsia"/>
        </w:rPr>
        <w:t>，</w:t>
      </w:r>
      <w:r w:rsidR="00A22D9B">
        <w:rPr>
          <w:rFonts w:hint="eastAsia"/>
        </w:rPr>
        <w:t>群組相似的樣本點產生群集，並再度群組相似樣本進入群集之中</w:t>
      </w:r>
      <w:r w:rsidR="00FE511B">
        <w:rPr>
          <w:rFonts w:hint="eastAsia"/>
        </w:rPr>
        <w:t>，以</w:t>
      </w:r>
      <w:r w:rsidR="00A22D9B">
        <w:rPr>
          <w:rFonts w:hint="eastAsia"/>
        </w:rPr>
        <w:t>群集全</w:t>
      </w:r>
      <w:r w:rsidR="00FE511B">
        <w:rPr>
          <w:rFonts w:hint="eastAsia"/>
        </w:rPr>
        <w:t>部</w:t>
      </w:r>
      <w:r w:rsidR="00A22D9B">
        <w:rPr>
          <w:rFonts w:hint="eastAsia"/>
        </w:rPr>
        <w:t>資料</w:t>
      </w:r>
      <w:r w:rsidR="00FE511B">
        <w:rPr>
          <w:rFonts w:hint="eastAsia"/>
        </w:rPr>
        <w:t>至單一群集之中</w:t>
      </w:r>
      <w:r w:rsidR="00A22D9B">
        <w:rPr>
          <w:rFonts w:hint="eastAsia"/>
        </w:rPr>
        <w:t>；如此</w:t>
      </w:r>
      <w:r w:rsidR="00A22D9B" w:rsidRPr="00A22D9B">
        <w:rPr>
          <w:rFonts w:hint="eastAsia"/>
        </w:rPr>
        <w:t>將資料</w:t>
      </w:r>
      <w:r w:rsidR="00A22D9B">
        <w:rPr>
          <w:rFonts w:hint="eastAsia"/>
        </w:rPr>
        <w:t>由下至上、由多至少層層</w:t>
      </w:r>
      <w:r w:rsidR="00A22D9B" w:rsidRPr="00A22D9B">
        <w:rPr>
          <w:rFonts w:hint="eastAsia"/>
        </w:rPr>
        <w:t>聚合，</w:t>
      </w:r>
      <w:r w:rsidR="00A22D9B">
        <w:rPr>
          <w:rFonts w:hint="eastAsia"/>
        </w:rPr>
        <w:t>最後</w:t>
      </w:r>
      <w:r w:rsidR="00A22D9B" w:rsidRPr="00A22D9B">
        <w:rPr>
          <w:rFonts w:hint="eastAsia"/>
        </w:rPr>
        <w:t>產生</w:t>
      </w:r>
      <w:r w:rsidR="00A22D9B">
        <w:rPr>
          <w:rFonts w:hint="eastAsia"/>
        </w:rPr>
        <w:t>整體資料的</w:t>
      </w:r>
      <w:r w:rsidR="00A22D9B" w:rsidRPr="00A22D9B">
        <w:rPr>
          <w:rFonts w:hint="eastAsia"/>
        </w:rPr>
        <w:t>樹狀結構</w:t>
      </w:r>
      <w:r w:rsidR="00FE511B">
        <w:rPr>
          <w:rFonts w:hint="eastAsia"/>
        </w:rPr>
        <w:t>，再根據欲產生的群集個數從樹狀圖中切分</w:t>
      </w:r>
      <w:r w:rsidR="00A22D9B">
        <w:rPr>
          <w:rFonts w:hint="eastAsia"/>
        </w:rPr>
        <w:t>。</w:t>
      </w:r>
      <w:r w:rsidR="00FE511B">
        <w:rPr>
          <w:rFonts w:hint="eastAsia"/>
        </w:rPr>
        <w:t>演算法步驟</w:t>
      </w:r>
      <w:r w:rsidR="00913E00">
        <w:rPr>
          <w:rFonts w:hint="eastAsia"/>
        </w:rPr>
        <w:t>見</w:t>
      </w:r>
      <w:r w:rsidR="00913E00">
        <w:fldChar w:fldCharType="begin"/>
      </w:r>
      <w:r w:rsidR="00913E00">
        <w:instrText xml:space="preserve"> </w:instrText>
      </w:r>
      <w:r w:rsidR="00913E00">
        <w:rPr>
          <w:rFonts w:hint="eastAsia"/>
        </w:rPr>
        <w:instrText>REF _Ref123049862 \h</w:instrText>
      </w:r>
      <w:r w:rsidR="00913E00">
        <w:instrText xml:space="preserve"> </w:instrText>
      </w:r>
      <w:r w:rsidR="00913E00">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19</w:t>
      </w:r>
      <w:r w:rsidR="00913E00">
        <w:fldChar w:fldCharType="end"/>
      </w:r>
      <w:r w:rsidR="00913E00">
        <w:rPr>
          <w:rFonts w:hint="eastAsia"/>
        </w:rPr>
        <w:t>，詳細</w:t>
      </w:r>
      <w:r w:rsidR="00FE511B">
        <w:rPr>
          <w:rFonts w:hint="eastAsia"/>
        </w:rPr>
        <w:t>描述如下：</w:t>
      </w:r>
    </w:p>
    <w:p w14:paraId="1A49929D" w14:textId="41280FE5" w:rsidR="00FE511B" w:rsidRDefault="00FE511B" w:rsidP="00FE511B">
      <w:pPr>
        <w:pStyle w:val="a3"/>
        <w:numPr>
          <w:ilvl w:val="0"/>
          <w:numId w:val="25"/>
        </w:numPr>
        <w:ind w:leftChars="0"/>
      </w:pPr>
      <w:r w:rsidRPr="00FE511B">
        <w:rPr>
          <w:rFonts w:hint="eastAsia"/>
        </w:rPr>
        <w:t>計算樣本</w:t>
      </w:r>
      <w:r w:rsidR="002778FB">
        <w:rPr>
          <w:rFonts w:hint="eastAsia"/>
        </w:rPr>
        <w:t>點之</w:t>
      </w:r>
      <w:r w:rsidRPr="00FE511B">
        <w:rPr>
          <w:rFonts w:hint="eastAsia"/>
        </w:rPr>
        <w:t>間的</w:t>
      </w:r>
      <w:r>
        <w:rPr>
          <w:rFonts w:hint="eastAsia"/>
        </w:rPr>
        <w:t>相似性（距離）</w:t>
      </w:r>
      <w:r w:rsidR="00913E00">
        <w:rPr>
          <w:rFonts w:hint="eastAsia"/>
        </w:rPr>
        <w:t>。</w:t>
      </w:r>
    </w:p>
    <w:p w14:paraId="5E83E8F4" w14:textId="7C118CB6" w:rsidR="00FE511B" w:rsidRDefault="00FE511B" w:rsidP="00FE511B">
      <w:pPr>
        <w:pStyle w:val="a3"/>
        <w:numPr>
          <w:ilvl w:val="0"/>
          <w:numId w:val="25"/>
        </w:numPr>
        <w:ind w:leftChars="0"/>
      </w:pPr>
      <w:r w:rsidRPr="00FE511B">
        <w:rPr>
          <w:rFonts w:hint="eastAsia"/>
        </w:rPr>
        <w:t>將距離最接近的合成</w:t>
      </w:r>
      <w:r w:rsidR="00913E00">
        <w:rPr>
          <w:rFonts w:hint="eastAsia"/>
        </w:rPr>
        <w:t>同一</w:t>
      </w:r>
      <w:r w:rsidRPr="00FE511B">
        <w:rPr>
          <w:rFonts w:hint="eastAsia"/>
        </w:rPr>
        <w:t>群</w:t>
      </w:r>
      <w:r w:rsidR="00913E00">
        <w:rPr>
          <w:rFonts w:hint="eastAsia"/>
        </w:rPr>
        <w:t>集</w:t>
      </w:r>
      <w:r w:rsidRPr="00FE511B">
        <w:rPr>
          <w:rFonts w:hint="eastAsia"/>
        </w:rPr>
        <w:t>，成為新的組合樣本點</w:t>
      </w:r>
      <w:r w:rsidR="00913E00">
        <w:rPr>
          <w:rFonts w:hint="eastAsia"/>
        </w:rPr>
        <w:t>。</w:t>
      </w:r>
    </w:p>
    <w:p w14:paraId="630E6539" w14:textId="0D86810D" w:rsidR="00FE511B" w:rsidRDefault="00FE511B" w:rsidP="00FE511B">
      <w:pPr>
        <w:pStyle w:val="a3"/>
        <w:numPr>
          <w:ilvl w:val="0"/>
          <w:numId w:val="25"/>
        </w:numPr>
        <w:ind w:leftChars="0"/>
      </w:pPr>
      <w:r w:rsidRPr="00FE511B">
        <w:rPr>
          <w:rFonts w:hint="eastAsia"/>
        </w:rPr>
        <w:t>重複步驟</w:t>
      </w:r>
      <w:r w:rsidRPr="00FE511B">
        <w:rPr>
          <w:rFonts w:hint="eastAsia"/>
        </w:rPr>
        <w:t>1</w:t>
      </w:r>
      <w:r w:rsidRPr="00FE511B">
        <w:rPr>
          <w:rFonts w:hint="eastAsia"/>
        </w:rPr>
        <w:t>及步驟</w:t>
      </w:r>
      <w:r w:rsidRPr="00FE511B">
        <w:rPr>
          <w:rFonts w:hint="eastAsia"/>
        </w:rPr>
        <w:t>2</w:t>
      </w:r>
      <w:r w:rsidRPr="00FE511B">
        <w:rPr>
          <w:rFonts w:hint="eastAsia"/>
        </w:rPr>
        <w:t>，直到所有樣本都成為</w:t>
      </w:r>
      <w:r w:rsidR="00913E00">
        <w:rPr>
          <w:rFonts w:hint="eastAsia"/>
        </w:rPr>
        <w:t>同一</w:t>
      </w:r>
      <w:r w:rsidR="00913E00" w:rsidRPr="00FE511B">
        <w:rPr>
          <w:rFonts w:hint="eastAsia"/>
        </w:rPr>
        <w:t>群</w:t>
      </w:r>
      <w:r w:rsidR="00913E00">
        <w:rPr>
          <w:rFonts w:hint="eastAsia"/>
        </w:rPr>
        <w:t>集</w:t>
      </w:r>
      <w:r w:rsidRPr="00FE511B">
        <w:rPr>
          <w:rFonts w:hint="eastAsia"/>
        </w:rPr>
        <w:t>為止</w:t>
      </w:r>
      <w:r w:rsidR="00913E00">
        <w:rPr>
          <w:rFonts w:hint="eastAsia"/>
        </w:rPr>
        <w:t>。</w:t>
      </w:r>
    </w:p>
    <w:p w14:paraId="0228A01D" w14:textId="3E667E2D" w:rsidR="00FE511B" w:rsidRDefault="007F7301" w:rsidP="004E2A50">
      <w:r>
        <w:rPr>
          <w:rFonts w:hint="eastAsia"/>
        </w:rPr>
        <w:t>當所有樣本、以及組合的樣本點皆被劃分為同一群集時，再</w:t>
      </w:r>
      <w:r w:rsidR="00913E00" w:rsidRPr="00913E00">
        <w:rPr>
          <w:rFonts w:hint="eastAsia"/>
        </w:rPr>
        <w:t>依照</w:t>
      </w:r>
      <w:r w:rsidR="00913E00">
        <w:rPr>
          <w:rFonts w:hint="eastAsia"/>
        </w:rPr>
        <w:t>欲產生的群集個數</w:t>
      </w:r>
      <w:r w:rsidR="002778FB">
        <w:rPr>
          <w:rFonts w:hint="eastAsia"/>
        </w:rPr>
        <w:t>決定相似度</w:t>
      </w:r>
      <w:r w:rsidR="002778FB" w:rsidRPr="002778FB">
        <w:rPr>
          <w:rFonts w:hint="eastAsia"/>
        </w:rPr>
        <w:t>閾值</w:t>
      </w:r>
      <w:r w:rsidR="006C643F">
        <w:rPr>
          <w:rFonts w:hint="eastAsia"/>
        </w:rPr>
        <w:t>以</w:t>
      </w:r>
      <w:r w:rsidR="00913E00">
        <w:rPr>
          <w:rFonts w:hint="eastAsia"/>
        </w:rPr>
        <w:t>切分</w:t>
      </w:r>
      <w:r>
        <w:rPr>
          <w:rFonts w:hint="eastAsia"/>
        </w:rPr>
        <w:t>樹狀模型</w:t>
      </w:r>
      <w:r w:rsidR="00913E00" w:rsidRPr="00913E00">
        <w:rPr>
          <w:rFonts w:hint="eastAsia"/>
        </w:rPr>
        <w:t>，</w:t>
      </w:r>
      <w:r>
        <w:rPr>
          <w:rFonts w:hint="eastAsia"/>
        </w:rPr>
        <w:t>以</w:t>
      </w:r>
      <w:r w:rsidR="00913E00" w:rsidRPr="00913E00">
        <w:rPr>
          <w:rFonts w:hint="eastAsia"/>
        </w:rPr>
        <w:t>決定最終</w:t>
      </w:r>
      <w:r w:rsidR="00913E00">
        <w:rPr>
          <w:rFonts w:hint="eastAsia"/>
        </w:rPr>
        <w:t>群集方式。</w:t>
      </w:r>
    </w:p>
    <w:p w14:paraId="17A8A922" w14:textId="4C5667F6" w:rsidR="00852DBF" w:rsidRDefault="006D5D74" w:rsidP="00852DBF">
      <w:pPr>
        <w:pStyle w:val="3"/>
      </w:pPr>
      <w:bookmarkStart w:id="101" w:name="_Toc123318655"/>
      <w:r>
        <w:rPr>
          <w:rFonts w:hint="eastAsia"/>
        </w:rPr>
        <w:lastRenderedPageBreak/>
        <w:t>區塊模型</w:t>
      </w:r>
      <w:bookmarkEnd w:id="101"/>
    </w:p>
    <w:p w14:paraId="25A4BCCF" w14:textId="77777777" w:rsidR="009B51D2" w:rsidRDefault="004814D1" w:rsidP="009B51D2">
      <w:pPr>
        <w:pStyle w:val="aa"/>
        <w:keepNext/>
      </w:pPr>
      <w:r>
        <w:rPr>
          <w:noProof/>
        </w:rPr>
        <w:drawing>
          <wp:inline distT="0" distB="0" distL="0" distR="0" wp14:anchorId="3B6B1EE6" wp14:editId="70DF9C86">
            <wp:extent cx="5040000" cy="2959722"/>
            <wp:effectExtent l="0" t="0" r="825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49792" b="31709"/>
                    <a:stretch/>
                  </pic:blipFill>
                  <pic:spPr bwMode="auto">
                    <a:xfrm>
                      <a:off x="0" y="0"/>
                      <a:ext cx="5040000" cy="2959722"/>
                    </a:xfrm>
                    <a:prstGeom prst="rect">
                      <a:avLst/>
                    </a:prstGeom>
                    <a:noFill/>
                    <a:ln>
                      <a:noFill/>
                    </a:ln>
                    <a:extLst>
                      <a:ext uri="{53640926-AAD7-44D8-BBD7-CCE9431645EC}">
                        <a14:shadowObscured xmlns:a14="http://schemas.microsoft.com/office/drawing/2010/main"/>
                      </a:ext>
                    </a:extLst>
                  </pic:spPr>
                </pic:pic>
              </a:graphicData>
            </a:graphic>
          </wp:inline>
        </w:drawing>
      </w:r>
    </w:p>
    <w:p w14:paraId="5C139EAF" w14:textId="7972387A" w:rsidR="004814D1" w:rsidRPr="004814D1" w:rsidRDefault="009B51D2" w:rsidP="009B51D2">
      <w:pPr>
        <w:pStyle w:val="af5"/>
      </w:pPr>
      <w:bookmarkStart w:id="102" w:name="_Toc12331871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20</w:t>
      </w:r>
      <w:r w:rsidR="00F85191">
        <w:fldChar w:fldCharType="end"/>
      </w:r>
      <w:r>
        <w:t xml:space="preserve"> </w:t>
      </w:r>
      <w:r>
        <w:rPr>
          <w:rFonts w:hint="eastAsia"/>
        </w:rPr>
        <w:t>依據區塊建模排序樣本</w:t>
      </w:r>
      <w:r>
        <w:t xml:space="preserve"> </w:t>
      </w:r>
      <w:r>
        <w:fldChar w:fldCharType="begin"/>
      </w:r>
      <w:r>
        <w:instrText xml:space="preserve"> ADDIN EN.CITE &lt;EndNote&gt;&lt;Cite&gt;&lt;Author&gt;Faskowitz&lt;/Author&gt;&lt;Year&gt;2018&lt;/Year&gt;&lt;RecNum&gt;47&lt;/RecNum&gt;&lt;DisplayText&gt;(Faskowitz et al., 2018)&lt;/DisplayText&gt;&lt;record&gt;&lt;rec-number&gt;47&lt;/rec-number&gt;&lt;foreign-keys&gt;&lt;key app="EN" db-id="05ap5e5p6dtraoe5ae0x25au9rtpv00p9dev" timestamp="1672142783"&gt;47&lt;/key&gt;&lt;/foreign-keys&gt;&lt;ref-type name="Journal Article"&gt;17&lt;/ref-type&gt;&lt;contributors&gt;&lt;authors&gt;&lt;author&gt;Faskowitz, Joshua&lt;/author&gt;&lt;author&gt;Yan, Xiaoran&lt;/author&gt;&lt;author&gt;Zuo, Xi-Nian&lt;/author&gt;&lt;author&gt;Sporns, Olaf&lt;/author&gt;&lt;/authors&gt;&lt;/contributors&gt;&lt;titles&gt;&lt;title&gt;Weighted stochastic block models of the human connectome across the life span&lt;/title&gt;&lt;secondary-title&gt;Scientific reports&lt;/secondary-title&gt;&lt;/titles&gt;&lt;periodical&gt;&lt;full-title&gt;Scientific reports&lt;/full-title&gt;&lt;/periodical&gt;&lt;pages&gt;1-16&lt;/pages&gt;&lt;volume&gt;8&lt;/volume&gt;&lt;number&gt;1&lt;/number&gt;&lt;dates&gt;&lt;year&gt;2018&lt;/year&gt;&lt;/dates&gt;&lt;isbn&gt;2045-2322&lt;/isbn&gt;&lt;urls&gt;&lt;/urls&gt;&lt;/record&gt;&lt;/Cite&gt;&lt;/EndNote&gt;</w:instrText>
      </w:r>
      <w:r>
        <w:fldChar w:fldCharType="separate"/>
      </w:r>
      <w:r>
        <w:rPr>
          <w:noProof/>
        </w:rPr>
        <w:t>(Faskowitz et al., 2018)</w:t>
      </w:r>
      <w:bookmarkEnd w:id="102"/>
      <w:r>
        <w:fldChar w:fldCharType="end"/>
      </w:r>
    </w:p>
    <w:p w14:paraId="34B880D2" w14:textId="36AC5EDD" w:rsidR="007F1551" w:rsidRDefault="007F1551" w:rsidP="007F1551">
      <w:r>
        <w:rPr>
          <w:rFonts w:hint="eastAsia"/>
        </w:rPr>
        <w:t>區塊模型</w:t>
      </w:r>
      <w:r w:rsidR="00EB1B1C">
        <w:rPr>
          <w:rFonts w:hint="eastAsia"/>
        </w:rPr>
        <w:t>（</w:t>
      </w:r>
      <w:r w:rsidR="00EB1B1C">
        <w:rPr>
          <w:rFonts w:hint="eastAsia"/>
        </w:rPr>
        <w:t>B</w:t>
      </w:r>
      <w:r w:rsidR="00EB1B1C">
        <w:t>lock modeling</w:t>
      </w:r>
      <w:r w:rsidR="00EB1B1C">
        <w:rPr>
          <w:rFonts w:hint="eastAsia"/>
        </w:rPr>
        <w:t>）</w:t>
      </w:r>
      <w:r w:rsidR="00866E33">
        <w:rPr>
          <w:rFonts w:hint="eastAsia"/>
        </w:rPr>
        <w:t>由</w:t>
      </w:r>
      <w:r w:rsidR="00866E33">
        <w:fldChar w:fldCharType="begin"/>
      </w:r>
      <w:r w:rsidR="00866E33">
        <w:instrText xml:space="preserve"> ADDIN EN.CITE &lt;EndNote&gt;&lt;Cite AuthorYear="1"&gt;&lt;Author&gt;Lorrain&lt;/Author&gt;&lt;Year&gt;1971&lt;/Year&gt;&lt;RecNum&gt;48&lt;/RecNum&gt;&lt;DisplayText&gt;Lorrain and White (1971)&lt;/DisplayText&gt;&lt;record&gt;&lt;rec-number&gt;48&lt;/rec-number&gt;&lt;foreign-keys&gt;&lt;key app="EN" db-id="05ap5e5p6dtraoe5ae0x25au9rtpv00p9dev" timestamp="1672144014"&gt;48&lt;/key&gt;&lt;/foreign-keys&gt;&lt;ref-type name="Journal Article"&gt;17&lt;/ref-type&gt;&lt;contributors&gt;&lt;authors&gt;&lt;author&gt;Lorrain, Francois&lt;/author&gt;&lt;author&gt;White, Harrison C&lt;/author&gt;&lt;/authors&gt;&lt;/contributors&gt;&lt;titles&gt;&lt;title&gt;Structural equivalence of individuals in social networks&lt;/title&gt;&lt;secondary-title&gt;The Journal of mathematical sociology&lt;/secondary-title&gt;&lt;/titles&gt;&lt;periodical&gt;&lt;full-title&gt;The Journal of mathematical sociology&lt;/full-title&gt;&lt;/periodical&gt;&lt;pages&gt;49-80&lt;/pages&gt;&lt;volume&gt;1&lt;/volume&gt;&lt;number&gt;1&lt;/number&gt;&lt;dates&gt;&lt;year&gt;1971&lt;/year&gt;&lt;/dates&gt;&lt;isbn&gt;0022-250X&lt;/isbn&gt;&lt;urls&gt;&lt;/urls&gt;&lt;/record&gt;&lt;/Cite&gt;&lt;/EndNote&gt;</w:instrText>
      </w:r>
      <w:r w:rsidR="00866E33">
        <w:fldChar w:fldCharType="separate"/>
      </w:r>
      <w:r w:rsidR="00866E33">
        <w:rPr>
          <w:noProof/>
        </w:rPr>
        <w:t>Lorrain and White (1971)</w:t>
      </w:r>
      <w:r w:rsidR="00866E33">
        <w:fldChar w:fldCharType="end"/>
      </w:r>
      <w:r w:rsidR="00866E33">
        <w:rPr>
          <w:rFonts w:hint="eastAsia"/>
        </w:rPr>
        <w:t xml:space="preserve"> </w:t>
      </w:r>
      <w:r w:rsidR="00866E33">
        <w:rPr>
          <w:rFonts w:hint="eastAsia"/>
        </w:rPr>
        <w:t>引入，</w:t>
      </w:r>
      <w:r>
        <w:rPr>
          <w:rFonts w:hint="eastAsia"/>
        </w:rPr>
        <w:t>最初應用於網路科學、與社會學當中，</w:t>
      </w:r>
      <w:r w:rsidR="00FA137E">
        <w:rPr>
          <w:rFonts w:hint="eastAsia"/>
        </w:rPr>
        <w:t>主要</w:t>
      </w:r>
      <w:r>
        <w:rPr>
          <w:rFonts w:hint="eastAsia"/>
        </w:rPr>
        <w:t>用以分析網路與社會</w:t>
      </w:r>
      <w:r w:rsidR="009B13FD">
        <w:rPr>
          <w:rFonts w:hint="eastAsia"/>
        </w:rPr>
        <w:t>中</w:t>
      </w:r>
      <w:r>
        <w:rPr>
          <w:rFonts w:hint="eastAsia"/>
        </w:rPr>
        <w:t>的</w:t>
      </w:r>
      <w:r w:rsidR="00FA137E">
        <w:rPr>
          <w:rFonts w:hint="eastAsia"/>
        </w:rPr>
        <w:t>樣本</w:t>
      </w:r>
      <w:r>
        <w:rPr>
          <w:rFonts w:hint="eastAsia"/>
        </w:rPr>
        <w:t>結構。</w:t>
      </w:r>
      <w:r w:rsidR="00FA137E">
        <w:rPr>
          <w:rFonts w:hint="eastAsia"/>
        </w:rPr>
        <w:t>概念為依據</w:t>
      </w:r>
      <w:r w:rsidR="009B13FD">
        <w:rPr>
          <w:rFonts w:hint="eastAsia"/>
        </w:rPr>
        <w:t>表示樣本關聯的</w:t>
      </w:r>
      <w:r w:rsidRPr="007F1551">
        <w:rPr>
          <w:rFonts w:hint="eastAsia"/>
        </w:rPr>
        <w:t>鄰接矩陣</w:t>
      </w:r>
      <w:r w:rsidR="004814D1">
        <w:rPr>
          <w:rFonts w:hint="eastAsia"/>
        </w:rPr>
        <w:t>重新排列樣本</w:t>
      </w:r>
      <w:r w:rsidR="009B13FD">
        <w:rPr>
          <w:rFonts w:hint="eastAsia"/>
        </w:rPr>
        <w:t>順序</w:t>
      </w:r>
      <w:r w:rsidR="004814D1">
        <w:rPr>
          <w:rFonts w:hint="eastAsia"/>
        </w:rPr>
        <w:t>，將樣本歸納為不同的群集，並找出群集之間的關聯關係。</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731D8" w14:paraId="151C22B2" w14:textId="77777777" w:rsidTr="0073779C">
        <w:tc>
          <w:tcPr>
            <w:tcW w:w="4247" w:type="dxa"/>
          </w:tcPr>
          <w:p w14:paraId="71817A6F" w14:textId="6CB7CC53" w:rsidR="00F731D8" w:rsidRDefault="00F731D8" w:rsidP="007F1551">
            <w:pPr>
              <w:ind w:firstLine="0"/>
            </w:pPr>
            <w:r>
              <w:rPr>
                <w:noProof/>
              </w:rPr>
              <w:drawing>
                <wp:inline distT="0" distB="0" distL="0" distR="0" wp14:anchorId="291B1F6B" wp14:editId="4FB7A091">
                  <wp:extent cx="2448000" cy="2281361"/>
                  <wp:effectExtent l="0" t="0" r="0" b="5080"/>
                  <wp:docPr id="85" name="圖片 85" descr="https://img-blog.csdnimg.cn/ca0ca26589f54563b771c03888cc78d3.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ca0ca26589f54563b771c03888cc78d3.png#pic_cente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073"/>
                          <a:stretch/>
                        </pic:blipFill>
                        <pic:spPr bwMode="auto">
                          <a:xfrm>
                            <a:off x="0" y="0"/>
                            <a:ext cx="2448000" cy="2281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14:paraId="0F42EA1D" w14:textId="7B790BD0" w:rsidR="00F731D8" w:rsidRDefault="00485A47" w:rsidP="00485A47">
            <w:pPr>
              <w:keepNext/>
              <w:ind w:firstLine="0"/>
            </w:pPr>
            <w:r>
              <w:rPr>
                <w:noProof/>
              </w:rPr>
              <w:drawing>
                <wp:inline distT="0" distB="0" distL="0" distR="0" wp14:anchorId="180C31DD" wp14:editId="76CA9432">
                  <wp:extent cx="2520000" cy="2182418"/>
                  <wp:effectExtent l="0" t="0" r="0" b="8890"/>
                  <wp:docPr id="88" name="圖片 88" descr="https://img-blog.csdnimg.cn/d06d2a0ee6fd48e9b2a1eccd566c8a5c.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d06d2a0ee6fd48e9b2a1eccd566c8a5c.png#pic_cente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299"/>
                          <a:stretch/>
                        </pic:blipFill>
                        <pic:spPr bwMode="auto">
                          <a:xfrm>
                            <a:off x="0" y="0"/>
                            <a:ext cx="2520000" cy="2182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C4F561" w14:textId="677353EA" w:rsidR="00F731D8" w:rsidRDefault="00485A47" w:rsidP="00485A47">
      <w:pPr>
        <w:pStyle w:val="af5"/>
      </w:pPr>
      <w:bookmarkStart w:id="103" w:name="_Ref123068819"/>
      <w:bookmarkStart w:id="104" w:name="_Toc12331871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21</w:t>
      </w:r>
      <w:r w:rsidR="00F85191">
        <w:fldChar w:fldCharType="end"/>
      </w:r>
      <w:bookmarkEnd w:id="103"/>
      <w:r>
        <w:t xml:space="preserve"> </w:t>
      </w:r>
      <w:r w:rsidR="0073779C">
        <w:rPr>
          <w:rFonts w:hint="eastAsia"/>
        </w:rPr>
        <w:t>區塊建模演算範例，以</w:t>
      </w:r>
      <w:r w:rsidR="0073779C">
        <w:rPr>
          <w:rFonts w:hint="eastAsia"/>
          <w:noProof/>
        </w:rPr>
        <w:t>罷工問題為例</w:t>
      </w:r>
      <w:r w:rsidR="0073779C">
        <w:rPr>
          <w:rFonts w:hint="eastAsia"/>
        </w:rPr>
        <w:t xml:space="preserve"> </w:t>
      </w:r>
      <w:r>
        <w:fldChar w:fldCharType="begin"/>
      </w:r>
      <w:r>
        <w:instrText xml:space="preserve"> ADDIN EN.CITE &lt;EndNote&gt;&lt;Cite&gt;&lt;Author&gt;De Nooy&lt;/Author&gt;&lt;Year&gt;2018&lt;/Year&gt;&lt;RecNum&gt;49&lt;/RecNum&gt;&lt;DisplayText&gt;(De Nooy et al., 2018)&lt;/DisplayText&gt;&lt;record&gt;&lt;rec-number&gt;49&lt;/rec-number&gt;&lt;foreign-keys&gt;&lt;key app="EN" db-id="05ap5e5p6dtraoe5ae0x25au9rtpv00p9dev" timestamp="1672146688"&gt;49&lt;/key&gt;&lt;/foreign-keys&gt;&lt;ref-type name="Book"&gt;6&lt;/ref-type&gt;&lt;contributors&gt;&lt;authors&gt;&lt;author&gt;De Nooy, Wouter&lt;/author&gt;&lt;author&gt;Mrvar, Andrej&lt;/author&gt;&lt;author&gt;Batagelj, Vladimir&lt;/author&gt;&lt;/authors&gt;&lt;/contributors&gt;&lt;titles&gt;&lt;title&gt;Exploratory social network analysis with Pajek: Revised and expanded edition for updated software&lt;/title&gt;&lt;/titles&gt;&lt;volume&gt;46&lt;/volume&gt;&lt;dates&gt;&lt;year&gt;2018&lt;/year&gt;&lt;/dates&gt;&lt;publisher&gt;Cambridge university press&lt;/publisher&gt;&lt;isbn&gt;1108662099&lt;/isbn&gt;&lt;urls&gt;&lt;/urls&gt;&lt;/record&gt;&lt;/Cite&gt;&lt;/EndNote&gt;</w:instrText>
      </w:r>
      <w:r>
        <w:fldChar w:fldCharType="separate"/>
      </w:r>
      <w:r>
        <w:rPr>
          <w:noProof/>
        </w:rPr>
        <w:t>(De Nooy et al., 2018)</w:t>
      </w:r>
      <w:r>
        <w:fldChar w:fldCharType="end"/>
      </w:r>
      <w:r w:rsidR="0073779C">
        <w:rPr>
          <w:rFonts w:hint="eastAsia"/>
        </w:rPr>
        <w:t>。</w:t>
      </w:r>
      <w:r w:rsidR="0073779C">
        <w:br/>
      </w:r>
      <w:r w:rsidR="0073779C">
        <w:rPr>
          <w:rFonts w:hint="eastAsia"/>
        </w:rPr>
        <w:t>（左）</w:t>
      </w:r>
      <w:r w:rsidR="0073779C">
        <w:rPr>
          <w:rFonts w:hint="eastAsia"/>
          <w:noProof/>
        </w:rPr>
        <w:t>溝通網路關係矩陣（右）經由區塊模型排序。</w:t>
      </w:r>
      <w:bookmarkEnd w:id="104"/>
    </w:p>
    <w:p w14:paraId="5EB6ADFB" w14:textId="3F55EED0" w:rsidR="00E72423" w:rsidRPr="007F1551" w:rsidRDefault="00614F0D" w:rsidP="007F1551">
      <w:r>
        <w:rPr>
          <w:rFonts w:hint="eastAsia"/>
        </w:rPr>
        <w:t>如</w:t>
      </w:r>
      <w:r>
        <w:fldChar w:fldCharType="begin"/>
      </w:r>
      <w:r>
        <w:instrText xml:space="preserve"> </w:instrText>
      </w:r>
      <w:r>
        <w:rPr>
          <w:rFonts w:hint="eastAsia"/>
        </w:rPr>
        <w:instrText>REF _Ref123068819 \h</w:instrText>
      </w:r>
      <w:r>
        <w:instrText xml:space="preserve"> </w:instrText>
      </w:r>
      <w:r>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21</w:t>
      </w:r>
      <w:r>
        <w:fldChar w:fldCharType="end"/>
      </w:r>
      <w:r>
        <w:rPr>
          <w:rFonts w:hint="eastAsia"/>
        </w:rPr>
        <w:t>所呈現，再經由區塊模型排序樣本之後，可明顯看出整體樣本大略被區分為三個群集，於各個群集內的樣本彼此相關性高（同質性高）、但群集跟群</w:t>
      </w:r>
      <w:r>
        <w:rPr>
          <w:rFonts w:hint="eastAsia"/>
        </w:rPr>
        <w:lastRenderedPageBreak/>
        <w:t>集之間的樣本卻鮮少相互關聯（異質性高）。</w:t>
      </w:r>
    </w:p>
    <w:p w14:paraId="2864DEA1" w14:textId="091B27A5" w:rsidR="003D7504" w:rsidRDefault="003D7504" w:rsidP="00A22D9B">
      <w:r>
        <w:br w:type="page"/>
      </w:r>
    </w:p>
    <w:p w14:paraId="010AFA0D" w14:textId="1306B798" w:rsidR="000C65B5" w:rsidRDefault="0005550D" w:rsidP="00860259">
      <w:pPr>
        <w:pStyle w:val="2"/>
      </w:pPr>
      <w:bookmarkStart w:id="105" w:name="_Toc122553140"/>
      <w:bookmarkStart w:id="106" w:name="_Toc123318656"/>
      <w:r>
        <w:rPr>
          <w:rFonts w:hint="eastAsia"/>
        </w:rPr>
        <w:lastRenderedPageBreak/>
        <w:t>決策樹</w:t>
      </w:r>
      <w:r w:rsidR="00EF7EA9">
        <w:rPr>
          <w:rFonts w:hint="eastAsia"/>
        </w:rPr>
        <w:t>相關</w:t>
      </w:r>
      <w:r w:rsidR="007A562F">
        <w:rPr>
          <w:rFonts w:hint="eastAsia"/>
        </w:rPr>
        <w:t>模型</w:t>
      </w:r>
      <w:bookmarkEnd w:id="105"/>
      <w:bookmarkEnd w:id="106"/>
    </w:p>
    <w:p w14:paraId="171B6CC9" w14:textId="373F9F99" w:rsidR="00851066" w:rsidRPr="007657CF" w:rsidRDefault="00851066" w:rsidP="00851066">
      <w:r>
        <w:rPr>
          <w:rFonts w:hint="eastAsia"/>
        </w:rPr>
        <w:t>決策樹做為有效、簡單的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F31011">
        <w:rPr>
          <w:rFonts w:hint="eastAsia"/>
        </w:rPr>
        <w:t>；</w:t>
      </w:r>
      <w:r w:rsidR="008001CA">
        <w:rPr>
          <w:rFonts w:hint="eastAsia"/>
        </w:rPr>
        <w:t>因</w:t>
      </w:r>
      <w:r w:rsidR="00F31011">
        <w:rPr>
          <w:rFonts w:hint="eastAsia"/>
        </w:rPr>
        <w:t>決策樹能在短時間之內有效的分類、歸納複雜的訓練資料，適用於本研究發展方法所針對的資料特性，故在分類</w:t>
      </w:r>
      <w:r w:rsidR="008001CA">
        <w:rPr>
          <w:rFonts w:hint="eastAsia"/>
        </w:rPr>
        <w:t>的任務之中將採用決策樹相關模型</w:t>
      </w:r>
      <w:r w:rsidR="007B2C29">
        <w:rPr>
          <w:rFonts w:hint="eastAsia"/>
        </w:rPr>
        <w:t>。以下將介紹近年來對於決策樹相關機器學習模型的發展過程。</w:t>
      </w:r>
    </w:p>
    <w:p w14:paraId="32271A20" w14:textId="1110D94B" w:rsidR="00860259" w:rsidRDefault="00860259" w:rsidP="00860259">
      <w:pPr>
        <w:pStyle w:val="3"/>
      </w:pPr>
      <w:bookmarkStart w:id="107" w:name="_Toc122553141"/>
      <w:bookmarkStart w:id="108" w:name="_Toc123318657"/>
      <w:r>
        <w:rPr>
          <w:rFonts w:hint="eastAsia"/>
        </w:rPr>
        <w:t>決策樹</w:t>
      </w:r>
      <w:bookmarkEnd w:id="107"/>
      <w:bookmarkEnd w:id="10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100F45FC" w:rsidR="00736249" w:rsidRDefault="00736249">
      <w:pPr>
        <w:pStyle w:val="af5"/>
      </w:pPr>
      <w:bookmarkStart w:id="109" w:name="_Ref121330155"/>
      <w:bookmarkStart w:id="110" w:name="_Ref121325036"/>
      <w:bookmarkStart w:id="111" w:name="_Toc12331871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22</w:t>
      </w:r>
      <w:r w:rsidR="00F85191">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109"/>
      <w:bookmarkEnd w:id="111"/>
    </w:p>
    <w:bookmarkEnd w:id="110"/>
    <w:p w14:paraId="0A7729A2" w14:textId="4704879E"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Sonquist (1963)</w:t>
      </w:r>
      <w:r w:rsidR="004F5634">
        <w:t xml:space="preserve"> </w:t>
      </w:r>
      <w:r w:rsidR="00844300">
        <w:rPr>
          <w:rFonts w:hint="eastAsia"/>
        </w:rPr>
        <w:t>提出，</w:t>
      </w:r>
      <w:r w:rsidR="00574CC7">
        <w:rPr>
          <w:rFonts w:hint="eastAsia"/>
        </w:rPr>
        <w:t>透過建立各節點、與節點間的連線來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D22299">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則擇一代表著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D22299">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lastRenderedPageBreak/>
        <w:t>決策樹通常依據最終切分後各節點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r w:rsidR="009C4E5D" w:rsidRPr="009C4E5D">
        <w:rPr>
          <w:rFonts w:hint="eastAsia"/>
        </w:rPr>
        <w:t>基尼係數</w:t>
      </w:r>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決策樹作為分類模型具有簡單、且高度可解釋性與便於視覺化的優點；同時得益於本身為條件判別式的特性，相較於其他種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當資料類別過於複雜、難以區分時將大幅增加決策樹的深度，導致過</w:t>
      </w:r>
      <w:r w:rsidR="00FE33A0">
        <w:rPr>
          <w:rFonts w:hint="eastAsia"/>
        </w:rPr>
        <w:t>擬合</w:t>
      </w:r>
      <w:r w:rsidR="00C671AF">
        <w:rPr>
          <w:rFonts w:hint="eastAsia"/>
        </w:rPr>
        <w:t>的情</w:t>
      </w:r>
      <w:r w:rsidR="008001CA">
        <w:rPr>
          <w:rFonts w:hint="eastAsia"/>
        </w:rPr>
        <w:t>形產生</w:t>
      </w:r>
      <w:r w:rsidR="006B7478">
        <w:rPr>
          <w:rFonts w:hint="eastAsia"/>
        </w:rPr>
        <w:t>。</w:t>
      </w:r>
    </w:p>
    <w:p w14:paraId="000196BF" w14:textId="4242802E" w:rsidR="003F008A" w:rsidRDefault="00860259" w:rsidP="003F008A">
      <w:pPr>
        <w:pStyle w:val="3"/>
      </w:pPr>
      <w:bookmarkStart w:id="112" w:name="_Toc122553142"/>
      <w:bookmarkStart w:id="113" w:name="_Toc123318658"/>
      <w:r>
        <w:rPr>
          <w:rFonts w:hint="eastAsia"/>
        </w:rPr>
        <w:t>隨機森林</w:t>
      </w:r>
      <w:bookmarkEnd w:id="112"/>
      <w:bookmarkEnd w:id="113"/>
    </w:p>
    <w:p w14:paraId="4641FF2F" w14:textId="7C2DCC61"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sidR="004F5634">
        <w:t xml:space="preserve"> </w:t>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區分時，建構出的決策樹時常過度的複雜與深入，導致冗長的運算時間</w:t>
      </w:r>
      <w:r w:rsidR="00DD68BA">
        <w:rPr>
          <w:rFonts w:hint="eastAsia"/>
        </w:rPr>
        <w:t>及</w:t>
      </w:r>
      <w:r w:rsidR="0019638A">
        <w:rPr>
          <w:rFonts w:hint="eastAsia"/>
        </w:rPr>
        <w:t>過</w:t>
      </w:r>
      <w:r w:rsidR="00FE33A0">
        <w:rPr>
          <w:rFonts w:hint="eastAsia"/>
        </w:rPr>
        <w:t>擬合</w:t>
      </w:r>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4F5634">
        <w:t xml:space="preserve"> </w:t>
      </w:r>
      <w:r w:rsidR="00113F13">
        <w:rPr>
          <w:rFonts w:hint="eastAsia"/>
        </w:rPr>
        <w:t>所發展的</w:t>
      </w:r>
      <w:r w:rsidR="00DD68BA" w:rsidRPr="00312000">
        <w:rPr>
          <w:rFonts w:hint="eastAsia"/>
        </w:rPr>
        <w:t>引導聚集算法</w:t>
      </w:r>
      <w:r w:rsidR="00113F13">
        <w:rPr>
          <w:rFonts w:hint="eastAsia"/>
        </w:rPr>
        <w:t>，乃透過將整體資料切分出若干個小型子資料集，並分別依據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816839"/>
                    </a:xfrm>
                    <a:prstGeom prst="rect">
                      <a:avLst/>
                    </a:prstGeom>
                  </pic:spPr>
                </pic:pic>
              </a:graphicData>
            </a:graphic>
          </wp:inline>
        </w:drawing>
      </w:r>
    </w:p>
    <w:p w14:paraId="59AB2B41" w14:textId="206E3A7F" w:rsidR="00170A7C" w:rsidRDefault="00170A7C" w:rsidP="00170A7C">
      <w:pPr>
        <w:pStyle w:val="af5"/>
      </w:pPr>
      <w:bookmarkStart w:id="114" w:name="_Toc12331872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23</w:t>
      </w:r>
      <w:r w:rsidR="00F85191">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114"/>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020072C3" w:rsidR="007A562F" w:rsidRDefault="00860259" w:rsidP="000C65B5">
      <w:pPr>
        <w:pStyle w:val="3"/>
      </w:pPr>
      <w:bookmarkStart w:id="115" w:name="_Toc122553143"/>
      <w:bookmarkStart w:id="116" w:name="_Toc123318659"/>
      <w:r>
        <w:rPr>
          <w:rFonts w:hint="eastAsia"/>
        </w:rPr>
        <w:t>梯度提升決策樹</w:t>
      </w:r>
      <w:bookmarkEnd w:id="115"/>
      <w:bookmarkEnd w:id="116"/>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3A835C5B" w:rsidR="0070395E" w:rsidRPr="0070395E" w:rsidRDefault="00776DE8" w:rsidP="00776DE8">
      <w:pPr>
        <w:pStyle w:val="af5"/>
      </w:pPr>
      <w:bookmarkStart w:id="117" w:name="_Toc12331872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24</w:t>
      </w:r>
      <w:r w:rsidR="00F85191">
        <w:fldChar w:fldCharType="end"/>
      </w:r>
      <w:r>
        <w:rPr>
          <w:rFonts w:hint="eastAsia"/>
        </w:rPr>
        <w:t xml:space="preserve"> </w:t>
      </w:r>
      <w:r w:rsidRPr="001129FB">
        <w:rPr>
          <w:rFonts w:hint="eastAsia"/>
        </w:rPr>
        <w:t>梯度提升決策樹</w:t>
      </w:r>
      <w:r>
        <w:rPr>
          <w:rFonts w:hint="eastAsia"/>
        </w:rPr>
        <w:t>示意圖。</w:t>
      </w:r>
      <w:bookmarkEnd w:id="117"/>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採用了</w:t>
      </w:r>
      <w:r w:rsidR="003C1BEC">
        <w:rPr>
          <w:rFonts w:hint="eastAsia"/>
        </w:rPr>
        <w:t>以</w:t>
      </w:r>
      <w:r w:rsidR="00F4591D">
        <w:rPr>
          <w:rFonts w:hint="eastAsia"/>
        </w:rPr>
        <w:t>梯度</w:t>
      </w:r>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r w:rsidR="001E17F4">
        <w:rPr>
          <w:rFonts w:hint="eastAsia"/>
        </w:rPr>
        <w:t>的</w:t>
      </w:r>
      <w:r w:rsidR="00776DE8">
        <w:rPr>
          <w:rFonts w:hint="eastAsia"/>
        </w:rPr>
        <w:t>殘差，並以最終決策樹群</w:t>
      </w:r>
      <w:r w:rsidR="003C1BEC">
        <w:rPr>
          <w:rFonts w:hint="eastAsia"/>
        </w:rPr>
        <w:t>做為目標模型的</w:t>
      </w:r>
      <w:r w:rsidR="00776DE8">
        <w:rPr>
          <w:rFonts w:hint="eastAsia"/>
        </w:rPr>
        <w:t>模型建構流程</w:t>
      </w:r>
      <w:r w:rsidR="003C1BEC">
        <w:rPr>
          <w:rFonts w:hint="eastAsia"/>
        </w:rPr>
        <w:t>。</w:t>
      </w:r>
    </w:p>
    <w:p w14:paraId="50771DAC" w14:textId="5A073A32"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）的組合來達到單一強學習器（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弱學習</w:t>
      </w:r>
      <w:r w:rsidR="00BD1C1E">
        <w:rPr>
          <w:rFonts w:hint="eastAsia"/>
        </w:rPr>
        <w:t>器意</w:t>
      </w:r>
      <w:r w:rsidR="00BD1C1E">
        <w:rPr>
          <w:rFonts w:ascii="Arial" w:hAnsi="Arial" w:cs="Arial"/>
          <w:color w:val="202122"/>
          <w:sz w:val="25"/>
          <w:szCs w:val="25"/>
          <w:shd w:val="clear" w:color="auto" w:fill="FFFFFF"/>
        </w:rPr>
        <w:t>指一個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25</w:t>
      </w:r>
      <w:r w:rsidR="000E679D">
        <w:fldChar w:fldCharType="end"/>
      </w:r>
      <w:r w:rsidR="000E679D">
        <w:rPr>
          <w:rFonts w:hint="eastAsia"/>
        </w:rPr>
        <w:t>所表示，相比於</w:t>
      </w:r>
      <w:r w:rsidR="000E679D" w:rsidRPr="00312000">
        <w:rPr>
          <w:rFonts w:hint="eastAsia"/>
        </w:rPr>
        <w:t>引導聚集算法</w:t>
      </w:r>
      <w:r w:rsidR="000E679D">
        <w:rPr>
          <w:rFonts w:hint="eastAsia"/>
        </w:rPr>
        <w:t>切分資料後平行訓練弱學習器、提升方法則是迭代添加弱學習器以優化整體模型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F5634">
        <w:t xml:space="preserve"> </w:t>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0CF1670F" w:rsidR="001129FB" w:rsidRDefault="00776DE8" w:rsidP="00776DE8">
      <w:pPr>
        <w:pStyle w:val="af5"/>
      </w:pPr>
      <w:bookmarkStart w:id="118" w:name="_Ref121424892"/>
      <w:bookmarkStart w:id="119" w:name="_Toc12331872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25</w:t>
      </w:r>
      <w:r w:rsidR="00F85191">
        <w:fldChar w:fldCharType="end"/>
      </w:r>
      <w:bookmarkEnd w:id="118"/>
      <w:r>
        <w:t xml:space="preserve"> </w:t>
      </w:r>
      <w:r w:rsidRPr="00312000">
        <w:rPr>
          <w:rFonts w:hint="eastAsia"/>
        </w:rPr>
        <w:t>引導聚集算法</w:t>
      </w:r>
      <w:r>
        <w:rPr>
          <w:rFonts w:hint="eastAsia"/>
        </w:rPr>
        <w:t>與提升方法的比較。</w:t>
      </w:r>
      <w:r w:rsidR="00051F09">
        <w:br/>
      </w:r>
      <w:r w:rsidR="00051F09">
        <w:rPr>
          <w:rFonts w:hint="eastAsia"/>
        </w:rPr>
        <w:t>（左）</w:t>
      </w:r>
      <w:r w:rsidR="00051F09" w:rsidRPr="00312000">
        <w:rPr>
          <w:rFonts w:hint="eastAsia"/>
        </w:rPr>
        <w:t>引導聚集算法</w:t>
      </w:r>
      <w:r w:rsidR="00051F09">
        <w:rPr>
          <w:rFonts w:hint="eastAsia"/>
        </w:rPr>
        <w:t>（右）提升方法。</w:t>
      </w:r>
      <w:bookmarkEnd w:id="119"/>
    </w:p>
    <w:p w14:paraId="27A0F976" w14:textId="7E43F1E2"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Leo Breiman</w:t>
      </w:r>
      <w:r>
        <w:rPr>
          <w:rFonts w:hint="eastAsia"/>
        </w:rPr>
        <w:t>(1997)</w:t>
      </w:r>
      <w:r w:rsidR="004F5634">
        <w:t xml:space="preserve"> </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4F5634">
        <w:t xml:space="preserve"> </w:t>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）作為梯度提升方法的實際應用。</w:t>
      </w:r>
      <w:r w:rsidR="00843093">
        <w:rPr>
          <w:rFonts w:hint="eastAsia"/>
        </w:rPr>
        <w:t>其方法應用了梯度計算於函數空間中，並根據負梯度作為整體模型的建構方向，</w:t>
      </w:r>
      <w:r w:rsidR="007D27FF">
        <w:rPr>
          <w:rFonts w:hint="eastAsia"/>
        </w:rPr>
        <w:t>在補足前</w:t>
      </w:r>
      <w:r w:rsidR="00921A16">
        <w:rPr>
          <w:rFonts w:hint="eastAsia"/>
        </w:rPr>
        <w:t>一</w:t>
      </w:r>
      <w:r w:rsidR="007D27FF">
        <w:rPr>
          <w:rFonts w:hint="eastAsia"/>
        </w:rPr>
        <w:t>代次弱</w:t>
      </w:r>
      <w:r w:rsidR="00921A16">
        <w:rPr>
          <w:rFonts w:hint="eastAsia"/>
        </w:rPr>
        <w:t>學習</w:t>
      </w:r>
      <w:r w:rsidR="007D27FF">
        <w:rPr>
          <w:rFonts w:hint="eastAsia"/>
        </w:rPr>
        <w:t>器的殘差同時，嘗試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4F5634">
        <w:t xml:space="preserve"> </w:t>
      </w:r>
      <w:r w:rsidR="00876746">
        <w:rPr>
          <w:rFonts w:hint="eastAsia"/>
        </w:rPr>
        <w:t>提出的</w:t>
      </w:r>
      <w:r w:rsidR="00876746" w:rsidRPr="00876746">
        <w:rPr>
          <w:rFonts w:hint="eastAsia"/>
        </w:rPr>
        <w:t>極限梯度提升</w:t>
      </w:r>
      <w:r w:rsidR="00876746">
        <w:rPr>
          <w:rFonts w:hint="eastAsia"/>
        </w:rPr>
        <w:t>（</w:t>
      </w:r>
      <w:r w:rsidR="00876746" w:rsidRPr="00BE3DF1">
        <w:t>XGBoost</w:t>
      </w:r>
      <w:r w:rsidR="00876746">
        <w:rPr>
          <w:rFonts w:hint="eastAsia"/>
        </w:rPr>
        <w:t xml:space="preserve">, </w:t>
      </w:r>
      <w:r w:rsidR="00876746" w:rsidRPr="00876746">
        <w:t xml:space="preserve">eXtreme Gradient </w:t>
      </w:r>
      <w:r w:rsidR="00876746" w:rsidRPr="00876746">
        <w:lastRenderedPageBreak/>
        <w:t>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r w:rsidR="00876746">
        <w:rPr>
          <w:rFonts w:hint="eastAsia"/>
        </w:rPr>
        <w:t>Ca</w:t>
      </w:r>
      <w:r w:rsidR="00876746">
        <w:t xml:space="preserve">tBoost,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Ke 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以支援、訓練</w:t>
      </w:r>
      <w:r w:rsidR="008D716C" w:rsidRPr="001129FB">
        <w:rPr>
          <w:rFonts w:hint="eastAsia"/>
        </w:rPr>
        <w:t>梯度提升決策樹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81835"/>
                    </a:xfrm>
                    <a:prstGeom prst="rect">
                      <a:avLst/>
                    </a:prstGeom>
                  </pic:spPr>
                </pic:pic>
              </a:graphicData>
            </a:graphic>
          </wp:inline>
        </w:drawing>
      </w:r>
    </w:p>
    <w:p w14:paraId="54AEE0AC" w14:textId="02D374F7" w:rsidR="00E92998" w:rsidRPr="002C018C" w:rsidRDefault="00E92998" w:rsidP="00E92998">
      <w:pPr>
        <w:pStyle w:val="af5"/>
      </w:pPr>
      <w:bookmarkStart w:id="120" w:name="_Ref121425198"/>
      <w:bookmarkStart w:id="121" w:name="_Ref120730247"/>
      <w:bookmarkStart w:id="122" w:name="_Toc12331872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26</w:t>
      </w:r>
      <w:r w:rsidR="00F85191">
        <w:fldChar w:fldCharType="end"/>
      </w:r>
      <w:bookmarkEnd w:id="120"/>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121"/>
      <w:r>
        <w:rPr>
          <w:rFonts w:hint="eastAsia"/>
        </w:rPr>
        <w:t>。</w:t>
      </w:r>
      <w:bookmarkEnd w:id="122"/>
    </w:p>
    <w:p w14:paraId="53EE0C76" w14:textId="4F2F3B02"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26</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57610555" w:rsidR="00EA71AB" w:rsidRDefault="00740B9A" w:rsidP="00EA71AB">
      <w:pPr>
        <w:pStyle w:val="2"/>
      </w:pPr>
      <w:bookmarkStart w:id="123" w:name="_Toc122553144"/>
      <w:bookmarkStart w:id="124" w:name="_Toc123318660"/>
      <w:r w:rsidRPr="00740B9A">
        <w:rPr>
          <w:rFonts w:hint="eastAsia"/>
        </w:rPr>
        <w:lastRenderedPageBreak/>
        <w:t>驗證指標</w:t>
      </w:r>
      <w:bookmarkEnd w:id="123"/>
      <w:bookmarkEnd w:id="124"/>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56482FB3" w:rsidR="00B81209" w:rsidRDefault="00B81209" w:rsidP="00B81209">
      <w:pPr>
        <w:pStyle w:val="3"/>
      </w:pPr>
      <w:bookmarkStart w:id="125" w:name="_Toc122553145"/>
      <w:bookmarkStart w:id="126" w:name="_Toc123318661"/>
      <w:r>
        <w:rPr>
          <w:rFonts w:hint="eastAsia"/>
        </w:rPr>
        <w:t>回歸指標</w:t>
      </w:r>
      <w:bookmarkEnd w:id="125"/>
      <w:bookmarkEnd w:id="126"/>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平均均方誤差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5DA09022"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22</w:t>
      </w:r>
      <w:r w:rsidR="00B17852">
        <w:rPr>
          <w:noProof/>
        </w:rPr>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7A0220AE"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23</w:t>
      </w:r>
      <w:r w:rsidR="00B17852">
        <w:rPr>
          <w:noProof/>
        </w:rPr>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42A7513C"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24</w:t>
      </w:r>
      <w:r w:rsidR="00B17852">
        <w:rPr>
          <w:noProof/>
        </w:rPr>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1327D606"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25</w:t>
      </w:r>
      <w:r w:rsidR="00B17852">
        <w:rPr>
          <w:noProof/>
        </w:rPr>
        <w:fldChar w:fldCharType="end"/>
      </w:r>
      <w:r>
        <w:rPr>
          <w:rFonts w:hint="eastAsia"/>
        </w:rPr>
        <w:t xml:space="preserve"> )</w:t>
      </w:r>
    </w:p>
    <w:p w14:paraId="718F4887" w14:textId="622C52D9" w:rsidR="00B81209" w:rsidRDefault="00B81209" w:rsidP="00B81209">
      <w:pPr>
        <w:pStyle w:val="3"/>
      </w:pPr>
      <w:bookmarkStart w:id="127" w:name="_Toc122553146"/>
      <w:bookmarkStart w:id="128" w:name="_Toc123318662"/>
      <w:r>
        <w:rPr>
          <w:rFonts w:hint="eastAsia"/>
        </w:rPr>
        <w:t>分類指標</w:t>
      </w:r>
      <w:bookmarkEnd w:id="127"/>
      <w:bookmarkEnd w:id="128"/>
    </w:p>
    <w:p w14:paraId="0AED93A7" w14:textId="2F30643C"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27</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（圖中綠色區域）的數值越大，表示模型的判斷成功的將大多數樣本歸納成其的真實類別，便是個優秀的分類結果；反之，若落於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785F087B" w:rsidR="00B006FB" w:rsidRDefault="00A50935" w:rsidP="00A50935">
      <w:pPr>
        <w:pStyle w:val="af5"/>
      </w:pPr>
      <w:bookmarkStart w:id="129" w:name="_Ref120910033"/>
      <w:bookmarkStart w:id="130" w:name="_Toc12331872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27</w:t>
      </w:r>
      <w:r w:rsidR="00F85191">
        <w:fldChar w:fldCharType="end"/>
      </w:r>
      <w:bookmarkEnd w:id="129"/>
      <w:r>
        <w:t xml:space="preserve"> </w:t>
      </w:r>
      <w:r>
        <w:rPr>
          <w:rFonts w:hint="eastAsia"/>
        </w:rPr>
        <w:t>混淆矩陣於常見的衡量指標計算</w:t>
      </w:r>
      <w:r w:rsidR="00D376D9">
        <w:rPr>
          <w:rFonts w:hint="eastAsia"/>
        </w:rPr>
        <w:t>。</w:t>
      </w:r>
      <w:bookmarkEnd w:id="130"/>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0F2BFB78"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D22299">
        <w:rPr>
          <w:noProof/>
        </w:rPr>
        <w:t>26</w:t>
      </w:r>
      <w:r w:rsidR="00B17852">
        <w:rPr>
          <w:noProof/>
        </w:rPr>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10DB8011"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D22299">
        <w:rPr>
          <w:noProof/>
        </w:rPr>
        <w:t>27</w:t>
      </w:r>
      <w:r w:rsidR="00B17852">
        <w:rPr>
          <w:noProof/>
        </w:rPr>
        <w:fldChar w:fldCharType="end"/>
      </w:r>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290AF910"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D22299">
        <w:rPr>
          <w:noProof/>
        </w:rPr>
        <w:t>28</w:t>
      </w:r>
      <w:r w:rsidR="00B17852">
        <w:rPr>
          <w:noProof/>
        </w:rPr>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42C68677"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D22299">
        <w:rPr>
          <w:noProof/>
        </w:rPr>
        <w:t>29</w:t>
      </w:r>
      <w:r w:rsidR="00B17852">
        <w:rPr>
          <w:noProof/>
        </w:rPr>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5DD675B9"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B17852">
        <w:fldChar w:fldCharType="begin"/>
      </w:r>
      <w:r w:rsidR="00B17852">
        <w:instrText xml:space="preserve"> STYLEREF 1 \s </w:instrText>
      </w:r>
      <w:r w:rsidR="00B17852">
        <w:fldChar w:fldCharType="separate"/>
      </w:r>
      <w:r w:rsidR="00D22299">
        <w:rPr>
          <w:noProof/>
        </w:rPr>
        <w:t>2</w:t>
      </w:r>
      <w:r w:rsidR="00B17852">
        <w:rPr>
          <w:noProof/>
        </w:rPr>
        <w:fldChar w:fldCharType="end"/>
      </w:r>
      <w:r>
        <w:t>.</w:t>
      </w:r>
      <w:r w:rsidR="00B17852">
        <w:fldChar w:fldCharType="begin"/>
      </w:r>
      <w:r w:rsidR="00B17852">
        <w:instrText xml:space="preserve"> SEQ ( \* ARABIC \s 1 </w:instrText>
      </w:r>
      <w:r w:rsidR="00B17852">
        <w:fldChar w:fldCharType="separate"/>
      </w:r>
      <w:r w:rsidR="00D22299">
        <w:rPr>
          <w:noProof/>
        </w:rPr>
        <w:t>30</w:t>
      </w:r>
      <w:r w:rsidR="00B17852">
        <w:rPr>
          <w:noProof/>
        </w:rPr>
        <w:fldChar w:fldCharType="end"/>
      </w:r>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假設有個每次皆將樣本歸類於陰性的分類模型，嘗試分類一不平衡的資料集，而在這資料集中，具有九十九個陰性、與一個陽性樣本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217F617B" w:rsidR="00486926" w:rsidRDefault="00A428D6" w:rsidP="00AF07DF">
      <w:pPr>
        <w:pStyle w:val="1"/>
      </w:pPr>
      <w:bookmarkStart w:id="131" w:name="_Toc122553147"/>
      <w:bookmarkStart w:id="132" w:name="_Toc123318663"/>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31"/>
      <w:bookmarkEnd w:id="132"/>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65853F29" w:rsidR="00E07F9F" w:rsidRDefault="00E07F9F" w:rsidP="00E07F9F">
      <w:pPr>
        <w:pStyle w:val="af5"/>
        <w:rPr>
          <w:noProof/>
        </w:rPr>
      </w:pPr>
      <w:bookmarkStart w:id="133" w:name="_Ref120894001"/>
      <w:bookmarkStart w:id="134" w:name="_Toc12331872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w:t>
      </w:r>
      <w:r w:rsidR="00F85191">
        <w:fldChar w:fldCharType="end"/>
      </w:r>
      <w:bookmarkEnd w:id="133"/>
      <w:r>
        <w:rPr>
          <w:rFonts w:hint="eastAsia"/>
        </w:rPr>
        <w:t xml:space="preserve"> </w:t>
      </w:r>
      <w:r>
        <w:rPr>
          <w:rFonts w:hint="eastAsia"/>
        </w:rPr>
        <w:t>資料處理、評估流程圖。</w:t>
      </w:r>
      <w:bookmarkEnd w:id="134"/>
    </w:p>
    <w:p w14:paraId="398E44D4" w14:textId="4D139986"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具有相同的意義，如原始的類別資料經由</w:t>
      </w:r>
      <w:r w:rsidR="00BB4A8A">
        <w:rPr>
          <w:rFonts w:hint="eastAsia"/>
        </w:rPr>
        <w:t>獨熱</w:t>
      </w:r>
      <w:r>
        <w:rPr>
          <w:rFonts w:hint="eastAsia"/>
        </w:rPr>
        <w:t>編碼，轉換出二元資料，像是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D22299">
        <w:rPr>
          <w:rFonts w:hint="eastAsia"/>
        </w:rPr>
        <w:t>表</w:t>
      </w:r>
      <w:r w:rsidR="00D22299">
        <w:rPr>
          <w:rFonts w:hint="eastAsia"/>
        </w:rPr>
        <w:t xml:space="preserve"> </w:t>
      </w:r>
      <w:r w:rsidR="00D22299">
        <w:rPr>
          <w:noProof/>
        </w:rPr>
        <w:t>2</w:t>
      </w:r>
      <w:r w:rsidR="00D22299">
        <w:t>.</w:t>
      </w:r>
      <w:r w:rsidR="00D22299">
        <w:rPr>
          <w:noProof/>
        </w:rPr>
        <w:t>4</w:t>
      </w:r>
      <w:r>
        <w:fldChar w:fldCharType="end"/>
      </w:r>
      <w:r>
        <w:rPr>
          <w:rFonts w:hint="eastAsia"/>
        </w:rPr>
        <w:t>；或是第四章第一小節中的連續資料切分出的二元資料，如</w:t>
      </w:r>
      <w:r>
        <w:fldChar w:fldCharType="begin"/>
      </w:r>
      <w:r>
        <w:instrText xml:space="preserve"> </w:instrText>
      </w:r>
      <w:r>
        <w:rPr>
          <w:rFonts w:hint="eastAsia"/>
        </w:rPr>
        <w:instrText>REF _Ref120719232 \h</w:instrText>
      </w:r>
      <w:r>
        <w:instrText xml:space="preserve"> </w:instrText>
      </w:r>
      <w:r>
        <w:fldChar w:fldCharType="separate"/>
      </w:r>
      <w:r w:rsidR="00D22299">
        <w:rPr>
          <w:rFonts w:hint="eastAsia"/>
        </w:rPr>
        <w:t>表</w:t>
      </w:r>
      <w:r w:rsidR="00D22299">
        <w:rPr>
          <w:rFonts w:hint="eastAsia"/>
        </w:rPr>
        <w:t xml:space="preserve"> </w:t>
      </w:r>
      <w:r w:rsidR="00D22299">
        <w:rPr>
          <w:noProof/>
        </w:rPr>
        <w:t>4</w:t>
      </w:r>
      <w:r w:rsidR="00D22299">
        <w:t>.</w:t>
      </w:r>
      <w:r w:rsidR="00D22299">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D22299">
        <w:rPr>
          <w:rFonts w:hint="eastAsia"/>
        </w:rPr>
        <w:t>表</w:t>
      </w:r>
      <w:r w:rsidR="00D22299">
        <w:rPr>
          <w:rFonts w:hint="eastAsia"/>
        </w:rPr>
        <w:t xml:space="preserve"> </w:t>
      </w:r>
      <w:r w:rsidR="00D22299">
        <w:rPr>
          <w:noProof/>
        </w:rPr>
        <w:t>4</w:t>
      </w:r>
      <w:r w:rsidR="00D22299">
        <w:t>.</w:t>
      </w:r>
      <w:r w:rsidR="00D22299">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15CD1CF8" w:rsidR="00E07F9F" w:rsidRDefault="00E07F9F" w:rsidP="00E07F9F">
      <w:pPr>
        <w:pStyle w:val="af5"/>
      </w:pPr>
      <w:bookmarkStart w:id="135" w:name="_Ref120895630"/>
      <w:bookmarkStart w:id="136" w:name="_Ref120895792"/>
      <w:bookmarkStart w:id="137" w:name="_Toc12331872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w:t>
      </w:r>
      <w:r w:rsidR="00F85191">
        <w:fldChar w:fldCharType="end"/>
      </w:r>
      <w:bookmarkEnd w:id="135"/>
      <w:r>
        <w:t xml:space="preserve"> </w:t>
      </w:r>
      <w:r w:rsidRPr="009968C9">
        <w:rPr>
          <w:rFonts w:hint="eastAsia"/>
        </w:rPr>
        <w:t>研究方法流程圖。</w:t>
      </w:r>
      <w:bookmarkEnd w:id="136"/>
      <w:bookmarkEnd w:id="137"/>
    </w:p>
    <w:p w14:paraId="4418EC6B" w14:textId="23932F8F"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D22299">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）此三個步驟將原先的二元資料轉換為數值資料，再與傳統編碼產生的數值資料做分類成果比較，如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70BA375E" w:rsidR="00E07F9F" w:rsidRDefault="00E07F9F" w:rsidP="00E07F9F">
      <w:pPr>
        <w:pStyle w:val="af5"/>
        <w:keepNext/>
      </w:pPr>
      <w:bookmarkStart w:id="138" w:name="_Ref120716954"/>
      <w:bookmarkStart w:id="139" w:name="_Toc123318775"/>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1</w:t>
      </w:r>
      <w:r w:rsidR="00793819">
        <w:fldChar w:fldCharType="end"/>
      </w:r>
      <w:bookmarkEnd w:id="138"/>
      <w:r>
        <w:rPr>
          <w:rFonts w:hint="eastAsia"/>
        </w:rPr>
        <w:t xml:space="preserve"> </w:t>
      </w:r>
      <w:r w:rsidRPr="008207FE">
        <w:rPr>
          <w:rFonts w:hint="eastAsia"/>
        </w:rPr>
        <w:t>變數與符號定義。</w:t>
      </w:r>
      <w:bookmarkEnd w:id="139"/>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31020B"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r w:rsidRPr="00106DD7">
              <w:rPr>
                <w:rStyle w:val="afb"/>
                <w:rFonts w:ascii="Times New Roman" w:hAnsi="Times New Roman" w:hint="eastAsia"/>
              </w:rPr>
              <w:t>個</w:t>
            </w:r>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r>
              <w:rPr>
                <w:rFonts w:hint="eastAsia"/>
              </w:rPr>
              <w:t>個</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31020B"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r>
              <w:rPr>
                <w:rFonts w:hint="eastAsia"/>
              </w:rPr>
              <w:t>個二元特徵群組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31020B"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r>
              <w:rPr>
                <w:rFonts w:hint="eastAsia"/>
              </w:rPr>
              <w:t>個二元特徵群組中的特徵排列方式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r>
              <w:rPr>
                <w:rFonts w:hint="eastAsia"/>
              </w:rPr>
              <w:t>個二元特徵群組的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31020B"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r w:rsidRPr="00106DD7">
              <w:rPr>
                <w:rStyle w:val="afb"/>
                <w:rFonts w:ascii="Times New Roman" w:hAnsi="Times New Roman" w:hint="eastAsia"/>
              </w:rPr>
              <w:t>個</w:t>
            </w:r>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31020B"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r>
              <w:rPr>
                <w:rStyle w:val="afb"/>
                <w:rFonts w:ascii="Times New Roman" w:hAnsi="Times New Roman" w:hint="eastAsia"/>
              </w:rPr>
              <w:t>個類別特徵，</w:t>
            </w:r>
            <m:oMath>
              <m:r>
                <w:rPr>
                  <w:rStyle w:val="afb"/>
                </w:rPr>
                <m:t>0≤k≤l</m:t>
              </m:r>
            </m:oMath>
          </w:p>
        </w:tc>
      </w:tr>
    </w:tbl>
    <w:p w14:paraId="1816D4F0" w14:textId="15A612B5"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D22299">
        <w:rPr>
          <w:rFonts w:hint="eastAsia"/>
        </w:rPr>
        <w:t>表</w:t>
      </w:r>
      <w:r w:rsidR="00D22299">
        <w:rPr>
          <w:rFonts w:hint="eastAsia"/>
        </w:rPr>
        <w:t xml:space="preserve"> </w:t>
      </w:r>
      <w:r w:rsidR="00D22299">
        <w:rPr>
          <w:noProof/>
        </w:rPr>
        <w:t>3</w:t>
      </w:r>
      <w:r w:rsidR="00D22299">
        <w:t>.</w:t>
      </w:r>
      <w:r w:rsidR="00D22299">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r w:rsidR="005B48DC">
        <w:rPr>
          <w:rFonts w:hint="eastAsia"/>
        </w:rPr>
        <w:t>符合</w:t>
      </w:r>
      <w:r w:rsidR="00BB4A8A">
        <w:rPr>
          <w:rFonts w:hint="eastAsia"/>
        </w:rPr>
        <w:t>獨熱</w:t>
      </w:r>
      <w:r w:rsidR="005B48DC">
        <w:rPr>
          <w:rFonts w:hint="eastAsia"/>
        </w:rPr>
        <w:t>編碼法則的二元資料時，得以轉換回的編碼前類別資料，如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D22299">
        <w:rPr>
          <w:rFonts w:hint="eastAsia"/>
        </w:rPr>
        <w:t>表</w:t>
      </w:r>
      <w:r w:rsidR="00D22299">
        <w:rPr>
          <w:rFonts w:hint="eastAsia"/>
        </w:rPr>
        <w:t xml:space="preserve"> </w:t>
      </w:r>
      <w:r w:rsidR="00D22299">
        <w:rPr>
          <w:noProof/>
        </w:rPr>
        <w:t>2</w:t>
      </w:r>
      <w:r w:rsidR="00D22299">
        <w:t>.</w:t>
      </w:r>
      <w:r w:rsidR="00D22299">
        <w:rPr>
          <w:noProof/>
        </w:rPr>
        <w:t>4</w:t>
      </w:r>
      <w:r w:rsidR="005B48DC">
        <w:fldChar w:fldCharType="end"/>
      </w:r>
      <w:r w:rsidR="005B48DC">
        <w:rPr>
          <w:rFonts w:hint="eastAsia"/>
        </w:rPr>
        <w:t>中以「</w:t>
      </w:r>
      <w:r w:rsidR="00BB4A8A">
        <w:rPr>
          <w:rFonts w:hint="eastAsia"/>
        </w:rPr>
        <w:t>獨熱</w:t>
      </w:r>
      <w:r w:rsidR="005B48DC">
        <w:rPr>
          <w:rFonts w:hint="eastAsia"/>
        </w:rPr>
        <w:t>編碼」欄位，轉換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6714C8EF" w:rsidR="000E31B5" w:rsidRDefault="000E31B5" w:rsidP="000E31B5">
      <w:pPr>
        <w:pStyle w:val="2"/>
        <w:tabs>
          <w:tab w:val="left" w:pos="5910"/>
        </w:tabs>
      </w:pPr>
      <w:bookmarkStart w:id="140" w:name="_Toc122553148"/>
      <w:bookmarkStart w:id="141" w:name="_Toc123318664"/>
      <w:r>
        <w:rPr>
          <w:rFonts w:hint="eastAsia"/>
        </w:rPr>
        <w:lastRenderedPageBreak/>
        <w:t>二元特徵</w:t>
      </w:r>
      <w:r w:rsidR="00DD1BDA">
        <w:rPr>
          <w:rFonts w:hint="eastAsia"/>
        </w:rPr>
        <w:t>分群</w:t>
      </w:r>
      <w:bookmarkEnd w:id="140"/>
      <w:bookmarkEnd w:id="141"/>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6D846B68"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2122B207" w:rsidR="008207FE" w:rsidRDefault="008207FE" w:rsidP="008207FE">
      <w:pPr>
        <w:pStyle w:val="af5"/>
      </w:pPr>
      <w:bookmarkStart w:id="142" w:name="_Ref120717048"/>
      <w:bookmarkStart w:id="143" w:name="_Toc12331872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3</w:t>
      </w:r>
      <w:r w:rsidR="00F85191">
        <w:fldChar w:fldCharType="end"/>
      </w:r>
      <w:bookmarkEnd w:id="142"/>
      <w:r>
        <w:rPr>
          <w:rFonts w:hint="eastAsia"/>
        </w:rPr>
        <w:t xml:space="preserve"> </w:t>
      </w:r>
      <w:r w:rsidRPr="008207FE">
        <w:rPr>
          <w:rFonts w:hint="eastAsia"/>
        </w:rPr>
        <w:t>原始二元特徵資料，以動物園資料為例。</w:t>
      </w:r>
      <w:bookmarkEnd w:id="143"/>
    </w:p>
    <w:p w14:paraId="5F4FFEE2" w14:textId="520E3F94" w:rsidR="00D318B5" w:rsidRDefault="00C73843" w:rsidP="00D318B5">
      <w:pPr>
        <w:pStyle w:val="3"/>
      </w:pPr>
      <w:bookmarkStart w:id="144" w:name="_Toc122553149"/>
      <w:bookmarkStart w:id="145" w:name="_Toc123318665"/>
      <w:r>
        <w:rPr>
          <w:rFonts w:hint="eastAsia"/>
        </w:rPr>
        <w:t>資料原始</w:t>
      </w:r>
      <w:r w:rsidR="00C603A4">
        <w:rPr>
          <w:rFonts w:hint="eastAsia"/>
        </w:rPr>
        <w:t>特徵</w:t>
      </w:r>
      <w:r>
        <w:rPr>
          <w:rFonts w:hint="eastAsia"/>
        </w:rPr>
        <w:t>群</w:t>
      </w:r>
      <w:bookmarkEnd w:id="144"/>
      <w:bookmarkEnd w:id="145"/>
    </w:p>
    <w:p w14:paraId="0B09AFCA" w14:textId="7795823F" w:rsidR="001E7807" w:rsidRDefault="000F0A5C" w:rsidP="00D318B5">
      <w:r>
        <w:rPr>
          <w:rFonts w:hint="eastAsia"/>
        </w:rPr>
        <w:t>若是原始的二元特徵資料是由</w:t>
      </w:r>
      <w:r w:rsidR="003C62B1">
        <w:rPr>
          <w:rFonts w:hint="eastAsia"/>
        </w:rPr>
        <w:t>獨</w:t>
      </w:r>
      <w:r>
        <w:rPr>
          <w:rFonts w:hint="eastAsia"/>
        </w:rPr>
        <w:t>熱編碼所產生，且具有特徵之間的分群的資訊，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D22299">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1A52A795" w:rsidR="008207FE" w:rsidRDefault="008207FE" w:rsidP="008207FE">
      <w:pPr>
        <w:pStyle w:val="af5"/>
        <w:keepNext/>
      </w:pPr>
      <w:bookmarkStart w:id="146" w:name="_Ref120717092"/>
      <w:bookmarkStart w:id="147" w:name="_Ref120718675"/>
      <w:bookmarkStart w:id="148" w:name="_Toc123318776"/>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2</w:t>
      </w:r>
      <w:r w:rsidR="00793819">
        <w:fldChar w:fldCharType="end"/>
      </w:r>
      <w:bookmarkEnd w:id="147"/>
      <w:r>
        <w:rPr>
          <w:rFonts w:hint="eastAsia"/>
        </w:rPr>
        <w:t xml:space="preserve"> </w:t>
      </w:r>
      <w:r w:rsidRPr="008207FE">
        <w:t>具有群組資訊的二元特徵資料</w:t>
      </w:r>
      <w:r w:rsidRPr="008207FE">
        <w:rPr>
          <w:rFonts w:hint="eastAsia"/>
        </w:rPr>
        <w:t>。</w:t>
      </w:r>
      <w:bookmarkEnd w:id="146"/>
      <w:bookmarkEnd w:id="148"/>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4F06C9DC"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D22299">
        <w:rPr>
          <w:rFonts w:hint="eastAsia"/>
        </w:rPr>
        <w:t>表</w:t>
      </w:r>
      <w:r w:rsidR="00D22299">
        <w:rPr>
          <w:rFonts w:hint="eastAsia"/>
        </w:rPr>
        <w:t xml:space="preserve"> </w:t>
      </w:r>
      <w:r w:rsidR="00D22299">
        <w:rPr>
          <w:noProof/>
        </w:rPr>
        <w:t>3</w:t>
      </w:r>
      <w:r w:rsidR="00D22299">
        <w:t>.</w:t>
      </w:r>
      <w:r w:rsidR="00D22299">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3D7A176A" w:rsidR="008207FE" w:rsidRDefault="008207FE" w:rsidP="008207FE">
      <w:pPr>
        <w:pStyle w:val="af5"/>
        <w:keepNext/>
      </w:pPr>
      <w:bookmarkStart w:id="149" w:name="_Ref120717126"/>
      <w:bookmarkStart w:id="150" w:name="_Toc123318777"/>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3</w:t>
      </w:r>
      <w:r w:rsidR="00793819">
        <w:fldChar w:fldCharType="end"/>
      </w:r>
      <w:bookmarkEnd w:id="149"/>
      <w:r>
        <w:rPr>
          <w:rFonts w:hint="eastAsia"/>
        </w:rPr>
        <w:t xml:space="preserve"> </w:t>
      </w:r>
      <w:r w:rsidRPr="008207FE">
        <w:rPr>
          <w:rFonts w:hint="eastAsia"/>
        </w:rPr>
        <w:t>缺乏群組資訊的二元特徵資料。</w:t>
      </w:r>
      <w:bookmarkEnd w:id="150"/>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580391E1" w:rsidR="004756E0" w:rsidRDefault="00A06E05" w:rsidP="004756E0">
      <w:pPr>
        <w:pStyle w:val="3"/>
      </w:pPr>
      <w:bookmarkStart w:id="151" w:name="_Toc122553150"/>
      <w:bookmarkStart w:id="152" w:name="_Toc123318666"/>
      <w:r>
        <w:rPr>
          <w:rFonts w:hint="eastAsia"/>
        </w:rPr>
        <w:t>主成分分析群集</w:t>
      </w:r>
      <w:bookmarkEnd w:id="151"/>
      <w:bookmarkEnd w:id="152"/>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4314A3FD" w:rsidR="008207FE" w:rsidRDefault="008207FE" w:rsidP="008207FE">
      <w:pPr>
        <w:pStyle w:val="af5"/>
        <w:keepNext/>
      </w:pPr>
      <w:bookmarkStart w:id="153" w:name="_Ref120717171"/>
      <w:bookmarkStart w:id="154" w:name="_Toc123318778"/>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4</w:t>
      </w:r>
      <w:r w:rsidR="00793819">
        <w:fldChar w:fldCharType="end"/>
      </w:r>
      <w:bookmarkEnd w:id="153"/>
      <w:r>
        <w:rPr>
          <w:rFonts w:hint="eastAsia"/>
        </w:rPr>
        <w:t xml:space="preserve"> </w:t>
      </w:r>
      <w:r w:rsidRPr="008207FE">
        <w:rPr>
          <w:rFonts w:hint="eastAsia"/>
        </w:rPr>
        <w:t>不同主成分之下的二元特徵權重絕對值。</w:t>
      </w:r>
      <w:bookmarkEnd w:id="154"/>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389803A5"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D22299">
        <w:rPr>
          <w:rFonts w:hint="eastAsia"/>
        </w:rPr>
        <w:t>表</w:t>
      </w:r>
      <w:r w:rsidR="00D22299">
        <w:rPr>
          <w:rFonts w:hint="eastAsia"/>
        </w:rPr>
        <w:t xml:space="preserve"> </w:t>
      </w:r>
      <w:r w:rsidR="00D22299">
        <w:rPr>
          <w:noProof/>
        </w:rPr>
        <w:t>3</w:t>
      </w:r>
      <w:r w:rsidR="00D22299">
        <w:t>.</w:t>
      </w:r>
      <w:r w:rsidR="00D22299">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D22299">
        <w:rPr>
          <w:rFonts w:hint="eastAsia"/>
        </w:rPr>
        <w:t>表</w:t>
      </w:r>
      <w:r w:rsidR="00D22299">
        <w:rPr>
          <w:rFonts w:hint="eastAsia"/>
        </w:rPr>
        <w:t xml:space="preserve"> </w:t>
      </w:r>
      <w:r w:rsidR="00D22299">
        <w:rPr>
          <w:noProof/>
        </w:rPr>
        <w:t>3</w:t>
      </w:r>
      <w:r w:rsidR="00D22299">
        <w:t>.</w:t>
      </w:r>
      <w:r w:rsidR="00D22299">
        <w:rPr>
          <w:noProof/>
        </w:rPr>
        <w:t>5</w:t>
      </w:r>
      <w:r w:rsidR="008207FE">
        <w:fldChar w:fldCharType="end"/>
      </w:r>
      <w:r w:rsidR="00BE0FCB" w:rsidRPr="001C35AE">
        <w:rPr>
          <w:rFonts w:hint="eastAsia"/>
        </w:rPr>
        <w:t>。</w:t>
      </w:r>
    </w:p>
    <w:p w14:paraId="56B9C84A" w14:textId="2F24F851" w:rsidR="008207FE" w:rsidRDefault="008207FE" w:rsidP="008207FE">
      <w:pPr>
        <w:pStyle w:val="af5"/>
        <w:keepNext/>
      </w:pPr>
      <w:bookmarkStart w:id="155" w:name="_Ref120717214"/>
      <w:bookmarkStart w:id="156" w:name="_Toc123318779"/>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5</w:t>
      </w:r>
      <w:r w:rsidR="00793819">
        <w:fldChar w:fldCharType="end"/>
      </w:r>
      <w:bookmarkEnd w:id="155"/>
      <w:r>
        <w:rPr>
          <w:rFonts w:hint="eastAsia"/>
        </w:rPr>
        <w:t xml:space="preserve"> </w:t>
      </w:r>
      <w:r w:rsidRPr="008207FE">
        <w:t>依據主成分分析群集二元特徵</w:t>
      </w:r>
      <w:r w:rsidRPr="008207FE">
        <w:rPr>
          <w:rFonts w:hint="eastAsia"/>
        </w:rPr>
        <w:t>。</w:t>
      </w:r>
      <w:bookmarkEnd w:id="156"/>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45539EFB" w:rsidR="004756E0" w:rsidRDefault="00A06E05" w:rsidP="004756E0">
      <w:pPr>
        <w:pStyle w:val="3"/>
      </w:pPr>
      <w:bookmarkStart w:id="157" w:name="_Toc122553151"/>
      <w:bookmarkStart w:id="158" w:name="_Toc123318667"/>
      <w:r>
        <w:rPr>
          <w:rFonts w:hint="eastAsia"/>
        </w:rPr>
        <w:t>相關係數群集</w:t>
      </w:r>
      <w:bookmarkEnd w:id="157"/>
      <w:bookmarkEnd w:id="158"/>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二元特徵間的相關</w:t>
      </w:r>
      <w:r w:rsidR="00A01E8D">
        <w:rPr>
          <w:rFonts w:hint="eastAsia"/>
        </w:rPr>
        <w:t>性</w:t>
      </w:r>
      <w:r w:rsidR="00973E15">
        <w:rPr>
          <w:rFonts w:hint="eastAsia"/>
        </w:rPr>
        <w:t>，以階層群集（</w:t>
      </w:r>
      <w:r w:rsidR="00973E15">
        <w:rPr>
          <w:rFonts w:hint="eastAsia"/>
        </w:rPr>
        <w:t>H</w:t>
      </w:r>
      <w:r w:rsidR="00973E15" w:rsidRPr="00973E15">
        <w:t>ierarchical clustering</w:t>
      </w:r>
      <w:r w:rsidR="00973E15">
        <w:rPr>
          <w:rFonts w:hint="eastAsia"/>
        </w:rPr>
        <w:t>）、或是</w:t>
      </w:r>
      <w:r w:rsidR="00B70684">
        <w:rPr>
          <w:rFonts w:hint="eastAsia"/>
        </w:rPr>
        <w:t>集區</w:t>
      </w:r>
      <w:r w:rsidR="00973E15">
        <w:rPr>
          <w:rFonts w:hint="eastAsia"/>
        </w:rPr>
        <w:t>建模（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0CDA5C94" w:rsidR="00940177" w:rsidRDefault="008207FE" w:rsidP="008207FE">
      <w:pPr>
        <w:pStyle w:val="af5"/>
      </w:pPr>
      <w:bookmarkStart w:id="159" w:name="_Ref120717274"/>
      <w:bookmarkStart w:id="160" w:name="_Toc12331872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4</w:t>
      </w:r>
      <w:r w:rsidR="00F85191">
        <w:fldChar w:fldCharType="end"/>
      </w:r>
      <w:bookmarkEnd w:id="159"/>
      <w:r>
        <w:rPr>
          <w:rFonts w:hint="eastAsia"/>
        </w:rPr>
        <w:t xml:space="preserve"> </w:t>
      </w:r>
      <w:r w:rsidRPr="008207FE">
        <w:rPr>
          <w:rFonts w:hint="eastAsia"/>
        </w:rPr>
        <w:t>原始資料二元特徵間的相關性矩陣。</w:t>
      </w:r>
      <w:bookmarkEnd w:id="160"/>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7F537E48" w:rsidR="0004719D" w:rsidRDefault="008207FE" w:rsidP="008207FE">
      <w:pPr>
        <w:pStyle w:val="af5"/>
      </w:pPr>
      <w:bookmarkStart w:id="161" w:name="_Ref120717278"/>
      <w:bookmarkStart w:id="162" w:name="_Toc12331872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5</w:t>
      </w:r>
      <w:r w:rsidR="00F85191">
        <w:fldChar w:fldCharType="end"/>
      </w:r>
      <w:bookmarkEnd w:id="161"/>
      <w:r>
        <w:rPr>
          <w:rFonts w:hint="eastAsia"/>
        </w:rPr>
        <w:t xml:space="preserve"> </w:t>
      </w:r>
      <w:r w:rsidRPr="008207FE">
        <w:rPr>
          <w:rFonts w:hint="eastAsia"/>
        </w:rPr>
        <w:t>以塊模型進行置換後的二元特徵間的相關性矩陣。</w:t>
      </w:r>
      <w:bookmarkEnd w:id="162"/>
    </w:p>
    <w:p w14:paraId="0E95BBE7" w14:textId="42EEBF60"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4</w:t>
      </w:r>
      <w:r w:rsidR="008207FE">
        <w:fldChar w:fldCharType="end"/>
      </w:r>
      <w:r>
        <w:rPr>
          <w:rFonts w:hint="eastAsia"/>
        </w:rPr>
        <w:t>所示，而經由塊模型、或是階層群集等相關係數群集手法、調換特徵的順序之後，可以得到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5</w:t>
      </w:r>
      <w:r w:rsidR="008207FE">
        <w:fldChar w:fldCharType="end"/>
      </w:r>
      <w:r w:rsidR="00526983">
        <w:rPr>
          <w:rFonts w:hint="eastAsia"/>
        </w:rPr>
        <w:t>的新相關係性矩陣。可以由圖中看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D22299">
        <w:rPr>
          <w:rFonts w:hint="eastAsia"/>
        </w:rPr>
        <w:t>如下</w:t>
      </w:r>
      <w:r w:rsidR="008207FE">
        <w:fldChar w:fldCharType="end"/>
      </w:r>
      <w:r w:rsidR="007865B1">
        <w:rPr>
          <w:rFonts w:hint="eastAsia"/>
        </w:rPr>
        <w:t>表所示</w:t>
      </w:r>
      <w:r w:rsidR="00857A3F">
        <w:rPr>
          <w:rFonts w:hint="eastAsia"/>
        </w:rPr>
        <w:t>。</w:t>
      </w:r>
    </w:p>
    <w:p w14:paraId="665C5733" w14:textId="29FD6944" w:rsidR="008207FE" w:rsidRDefault="008207FE" w:rsidP="008207FE">
      <w:pPr>
        <w:pStyle w:val="af5"/>
        <w:keepNext/>
      </w:pPr>
      <w:bookmarkStart w:id="163" w:name="_Ref120717323"/>
      <w:bookmarkStart w:id="164" w:name="_Toc123318780"/>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6</w:t>
      </w:r>
      <w:r w:rsidR="00793819">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63"/>
      <w:bookmarkEnd w:id="164"/>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7962E56D" w:rsidR="000E31B5" w:rsidRDefault="006B48E8" w:rsidP="000E31B5">
      <w:pPr>
        <w:pStyle w:val="2"/>
      </w:pPr>
      <w:bookmarkStart w:id="165" w:name="_Toc122553152"/>
      <w:bookmarkStart w:id="166" w:name="_Toc123318668"/>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65"/>
      <w:bookmarkEnd w:id="166"/>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6F68124F" w:rsidR="0082574F" w:rsidRDefault="008207FE" w:rsidP="008207FE">
      <w:pPr>
        <w:pStyle w:val="af5"/>
      </w:pPr>
      <w:bookmarkStart w:id="167" w:name="_Ref120718347"/>
      <w:bookmarkStart w:id="168" w:name="_Toc12331873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6</w:t>
      </w:r>
      <w:r w:rsidR="00F85191">
        <w:fldChar w:fldCharType="end"/>
      </w:r>
      <w:bookmarkEnd w:id="167"/>
      <w:r>
        <w:rPr>
          <w:rFonts w:hint="eastAsia"/>
        </w:rPr>
        <w:t xml:space="preserve"> </w:t>
      </w:r>
      <w:r>
        <w:rPr>
          <w:rFonts w:hint="eastAsia"/>
        </w:rPr>
        <w:t>群集過後的特徵組。</w:t>
      </w:r>
      <w:bookmarkEnd w:id="168"/>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74070947" w:rsidR="00AD2E5B" w:rsidRDefault="000C0CB4" w:rsidP="000C0CB4">
      <w:pPr>
        <w:pStyle w:val="af5"/>
      </w:pPr>
      <w:bookmarkStart w:id="169" w:name="_Ref120717420"/>
      <w:bookmarkStart w:id="170" w:name="_Toc12331873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7</w:t>
      </w:r>
      <w:r w:rsidR="00F85191">
        <w:fldChar w:fldCharType="end"/>
      </w:r>
      <w:bookmarkEnd w:id="169"/>
      <w:r>
        <w:rPr>
          <w:rFonts w:hint="eastAsia"/>
        </w:rPr>
        <w:t xml:space="preserve"> </w:t>
      </w:r>
      <w:r w:rsidRPr="000C0CB4">
        <w:rPr>
          <w:rFonts w:hint="eastAsia"/>
        </w:rPr>
        <w:t>以不同方式排序二元特徵，產生的新數值資料分佈比較，依據新數值特徵分佈。</w:t>
      </w:r>
      <w:bookmarkEnd w:id="170"/>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048C0F65" w:rsidR="00AD2E5B" w:rsidRDefault="000C0CB4" w:rsidP="000C0CB4">
      <w:pPr>
        <w:pStyle w:val="af5"/>
      </w:pPr>
      <w:bookmarkStart w:id="171" w:name="_Ref120717422"/>
      <w:bookmarkStart w:id="172" w:name="_Toc12331873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8</w:t>
      </w:r>
      <w:r w:rsidR="00F85191">
        <w:fldChar w:fldCharType="end"/>
      </w:r>
      <w:bookmarkEnd w:id="171"/>
      <w:r>
        <w:rPr>
          <w:rFonts w:hint="eastAsia"/>
        </w:rPr>
        <w:t xml:space="preserve"> </w:t>
      </w:r>
      <w:r w:rsidRPr="000C0CB4">
        <w:rPr>
          <w:rFonts w:hint="eastAsia"/>
        </w:rPr>
        <w:t>以不同方式排序二元特徵，產生的新數值資料分佈比較，依據類別區分。</w:t>
      </w:r>
      <w:bookmarkEnd w:id="172"/>
    </w:p>
    <w:p w14:paraId="507CEA51" w14:textId="41F91701"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7</w:t>
      </w:r>
      <w:r>
        <w:fldChar w:fldCharType="end"/>
      </w:r>
      <w:r>
        <w:rPr>
          <w:rFonts w:hint="eastAsia"/>
        </w:rPr>
        <w:t>、</w:t>
      </w:r>
      <w:r>
        <w:fldChar w:fldCharType="begin"/>
      </w:r>
      <w:r>
        <w:instrText xml:space="preserve"> REF _Ref120717422 \h </w:instrText>
      </w:r>
      <w: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可以在數線上找到一個更佳的數值切分點來區分出紅色與藍色兩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3F62F785" w:rsidR="00DB399A" w:rsidRDefault="00CC7328" w:rsidP="00DB399A">
      <w:pPr>
        <w:pStyle w:val="3"/>
      </w:pPr>
      <w:bookmarkStart w:id="173" w:name="_Toc122553153"/>
      <w:bookmarkStart w:id="174" w:name="_Toc123318669"/>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73"/>
      <w:bookmarkEnd w:id="174"/>
    </w:p>
    <w:p w14:paraId="6CA206C4" w14:textId="56D08675"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D22299">
        <w:rPr>
          <w:rFonts w:hint="eastAsia"/>
        </w:rPr>
        <w:t>表</w:t>
      </w:r>
      <w:r w:rsidR="00D22299">
        <w:rPr>
          <w:rFonts w:hint="eastAsia"/>
        </w:rPr>
        <w:t xml:space="preserve"> </w:t>
      </w:r>
      <w:r w:rsidR="00D22299">
        <w:rPr>
          <w:noProof/>
        </w:rPr>
        <w:t>3</w:t>
      </w:r>
      <w:r w:rsidR="00D22299">
        <w:t>.</w:t>
      </w:r>
      <w:r w:rsidR="00D22299">
        <w:rPr>
          <w:noProof/>
        </w:rPr>
        <w:t>2</w:t>
      </w:r>
      <w:r w:rsidR="0003546D">
        <w:fldChar w:fldCharType="end"/>
      </w:r>
      <w:r w:rsidR="00D55F15">
        <w:rPr>
          <w:rFonts w:hint="eastAsia"/>
        </w:rPr>
        <w:t>的資料為例，若是原始資料</w:t>
      </w:r>
      <w:r w:rsidR="00CF7B35">
        <w:rPr>
          <w:rFonts w:hint="eastAsia"/>
        </w:rPr>
        <w:t>符合</w:t>
      </w:r>
      <w:r w:rsidR="006F1F35">
        <w:rPr>
          <w:rFonts w:hint="eastAsia"/>
        </w:rPr>
        <w:t>獨熱編碼</w:t>
      </w:r>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該排序目的在於將總和較少的二元特徵置於群組前方，如此那些</w:t>
      </w:r>
      <w:r w:rsidR="002827B5">
        <w:rPr>
          <w:rFonts w:hint="eastAsia"/>
        </w:rPr>
        <w:t>含有此稀有二元特徵的</w:t>
      </w:r>
      <w:r w:rsidR="00CE4955">
        <w:rPr>
          <w:rFonts w:hint="eastAsia"/>
        </w:rPr>
        <w:t>少量樣本便會在編碼時被投影到離數線</w:t>
      </w:r>
      <w:r w:rsidR="009029C6">
        <w:rPr>
          <w:rFonts w:hint="eastAsia"/>
        </w:rPr>
        <w:t>原</w:t>
      </w:r>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201D6481" w:rsidR="003264D4" w:rsidRPr="0004719D" w:rsidRDefault="0004719D" w:rsidP="0004719D">
      <w:pPr>
        <w:pStyle w:val="af5"/>
        <w:rPr>
          <w:sz w:val="24"/>
        </w:rPr>
      </w:pPr>
      <w:bookmarkStart w:id="175" w:name="_Toc123318733"/>
      <w:r w:rsidRPr="0004719D">
        <w:rPr>
          <w:rFonts w:hint="eastAsia"/>
          <w:sz w:val="24"/>
        </w:rPr>
        <w:t>圖</w:t>
      </w:r>
      <w:r w:rsidRPr="0004719D">
        <w:rPr>
          <w:rFonts w:hint="eastAsia"/>
          <w:sz w:val="24"/>
        </w:rPr>
        <w:t xml:space="preserve"> </w:t>
      </w:r>
      <w:r w:rsidR="00F85191">
        <w:rPr>
          <w:sz w:val="24"/>
        </w:rPr>
        <w:fldChar w:fldCharType="begin"/>
      </w:r>
      <w:r w:rsidR="00F85191">
        <w:rPr>
          <w:sz w:val="24"/>
        </w:rPr>
        <w:instrText xml:space="preserve"> </w:instrText>
      </w:r>
      <w:r w:rsidR="00F85191">
        <w:rPr>
          <w:rFonts w:hint="eastAsia"/>
          <w:sz w:val="24"/>
        </w:rPr>
        <w:instrText>STYLEREF 1 \s</w:instrText>
      </w:r>
      <w:r w:rsidR="00F85191">
        <w:rPr>
          <w:sz w:val="24"/>
        </w:rPr>
        <w:instrText xml:space="preserve"> </w:instrText>
      </w:r>
      <w:r w:rsidR="00F85191">
        <w:rPr>
          <w:sz w:val="24"/>
        </w:rPr>
        <w:fldChar w:fldCharType="separate"/>
      </w:r>
      <w:r w:rsidR="00D22299">
        <w:rPr>
          <w:noProof/>
          <w:sz w:val="24"/>
        </w:rPr>
        <w:t>3</w:t>
      </w:r>
      <w:r w:rsidR="00F85191">
        <w:rPr>
          <w:sz w:val="24"/>
        </w:rPr>
        <w:fldChar w:fldCharType="end"/>
      </w:r>
      <w:r w:rsidR="00F85191">
        <w:rPr>
          <w:sz w:val="24"/>
        </w:rPr>
        <w:t>.</w:t>
      </w:r>
      <w:r w:rsidR="00F85191">
        <w:rPr>
          <w:sz w:val="24"/>
        </w:rPr>
        <w:fldChar w:fldCharType="begin"/>
      </w:r>
      <w:r w:rsidR="00F85191">
        <w:rPr>
          <w:sz w:val="24"/>
        </w:rPr>
        <w:instrText xml:space="preserve"> </w:instrText>
      </w:r>
      <w:r w:rsidR="00F85191">
        <w:rPr>
          <w:rFonts w:hint="eastAsia"/>
          <w:sz w:val="24"/>
        </w:rPr>
        <w:instrText xml:space="preserve">SEQ </w:instrText>
      </w:r>
      <w:r w:rsidR="00F85191">
        <w:rPr>
          <w:rFonts w:hint="eastAsia"/>
          <w:sz w:val="24"/>
        </w:rPr>
        <w:instrText>圖</w:instrText>
      </w:r>
      <w:r w:rsidR="00F85191">
        <w:rPr>
          <w:rFonts w:hint="eastAsia"/>
          <w:sz w:val="24"/>
        </w:rPr>
        <w:instrText xml:space="preserve"> \* ARABIC \s 1</w:instrText>
      </w:r>
      <w:r w:rsidR="00F85191">
        <w:rPr>
          <w:sz w:val="24"/>
        </w:rPr>
        <w:instrText xml:space="preserve"> </w:instrText>
      </w:r>
      <w:r w:rsidR="00F85191">
        <w:rPr>
          <w:sz w:val="24"/>
        </w:rPr>
        <w:fldChar w:fldCharType="separate"/>
      </w:r>
      <w:r w:rsidR="00D22299">
        <w:rPr>
          <w:noProof/>
          <w:sz w:val="24"/>
        </w:rPr>
        <w:t>9</w:t>
      </w:r>
      <w:r w:rsidR="00F85191">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75"/>
    </w:p>
    <w:p w14:paraId="4AEF967E" w14:textId="616BBCFA" w:rsidR="00DB399A" w:rsidRDefault="002827B5" w:rsidP="00DB399A">
      <w:pPr>
        <w:pStyle w:val="3"/>
      </w:pPr>
      <w:bookmarkStart w:id="176" w:name="_Toc122553154"/>
      <w:bookmarkStart w:id="177" w:name="_Toc123318670"/>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76"/>
      <w:bookmarkEnd w:id="177"/>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轉換為數值資料時，兩種類別會因為這些被置於前方、含有資訊與分類價值的二元特徵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在排序的過程之中參考了目標欄位，因此為監督式的排序方式。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1051B7EB" w:rsidR="0004719D" w:rsidRDefault="000C0CB4" w:rsidP="000C0CB4">
      <w:pPr>
        <w:pStyle w:val="af5"/>
      </w:pPr>
      <w:bookmarkStart w:id="178" w:name="_Toc12331873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10</w:t>
      </w:r>
      <w:r w:rsidR="00F85191">
        <w:fldChar w:fldCharType="end"/>
      </w:r>
      <w:r>
        <w:rPr>
          <w:rFonts w:hint="eastAsia"/>
        </w:rPr>
        <w:t xml:space="preserve"> </w:t>
      </w:r>
      <w:r w:rsidRPr="000C0CB4">
        <w:rPr>
          <w:rFonts w:hint="eastAsia"/>
        </w:rPr>
        <w:t>以目標特徵純粹度，排序各個群組中的二元特徵。</w:t>
      </w:r>
      <w:bookmarkEnd w:id="178"/>
    </w:p>
    <w:p w14:paraId="18857EF4" w14:textId="7D2A4D37" w:rsidR="00810441" w:rsidRDefault="00810441" w:rsidP="00810441">
      <w:pPr>
        <w:pStyle w:val="3"/>
      </w:pPr>
      <w:bookmarkStart w:id="179" w:name="_Toc122553155"/>
      <w:bookmarkStart w:id="180" w:name="_Toc123318671"/>
      <w:r>
        <w:rPr>
          <w:rFonts w:hint="eastAsia"/>
        </w:rPr>
        <w:t>特徵重要</w:t>
      </w:r>
      <w:r w:rsidR="00C66A78">
        <w:rPr>
          <w:rFonts w:hint="eastAsia"/>
        </w:rPr>
        <w:t>度</w:t>
      </w:r>
      <w:r w:rsidR="00A075E8">
        <w:rPr>
          <w:rFonts w:hint="eastAsia"/>
        </w:rPr>
        <w:t>排序</w:t>
      </w:r>
      <w:bookmarkEnd w:id="179"/>
      <w:bookmarkEnd w:id="180"/>
    </w:p>
    <w:p w14:paraId="5F40EBE7" w14:textId="516CC8CB"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11</w:t>
      </w:r>
      <w:r w:rsidR="000C0CB4">
        <w:fldChar w:fldCharType="end"/>
      </w:r>
      <w:r w:rsidR="00DB184C">
        <w:rPr>
          <w:rFonts w:hint="eastAsia"/>
        </w:rPr>
        <w:t>表示各個二元特徵於預訓練模型中的特徵重要度，可依此作為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552ADA06" w:rsidR="00F83E5E" w:rsidRDefault="000C0CB4" w:rsidP="000C0CB4">
      <w:pPr>
        <w:pStyle w:val="af5"/>
      </w:pPr>
      <w:bookmarkStart w:id="181" w:name="_Ref120717659"/>
      <w:bookmarkStart w:id="182" w:name="_Toc12331873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11</w:t>
      </w:r>
      <w:r w:rsidR="00F85191">
        <w:fldChar w:fldCharType="end"/>
      </w:r>
      <w:bookmarkEnd w:id="181"/>
      <w:r>
        <w:rPr>
          <w:rFonts w:hint="eastAsia"/>
        </w:rPr>
        <w:t xml:space="preserve"> </w:t>
      </w:r>
      <w:r w:rsidRPr="000C0CB4">
        <w:rPr>
          <w:rFonts w:hint="eastAsia"/>
        </w:rPr>
        <w:t>各項二元特徵於預訓練分類模型中的特徵重要性。</w:t>
      </w:r>
      <w:bookmarkEnd w:id="182"/>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464DAE3D" w:rsidR="00E8275F" w:rsidRDefault="000C0CB4" w:rsidP="000C0CB4">
      <w:pPr>
        <w:pStyle w:val="af5"/>
      </w:pPr>
      <w:bookmarkStart w:id="183" w:name="_Ref120717660"/>
      <w:bookmarkStart w:id="184" w:name="_Toc12331873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12</w:t>
      </w:r>
      <w:r w:rsidR="00F85191">
        <w:fldChar w:fldCharType="end"/>
      </w:r>
      <w:bookmarkEnd w:id="183"/>
      <w:r>
        <w:rPr>
          <w:rFonts w:hint="eastAsia"/>
        </w:rPr>
        <w:t xml:space="preserve"> </w:t>
      </w:r>
      <w:r w:rsidRPr="000C0CB4">
        <w:rPr>
          <w:rFonts w:hint="eastAsia"/>
        </w:rPr>
        <w:t>以特徵重要度，排序各個群組中的二元特徵。</w:t>
      </w:r>
      <w:bookmarkEnd w:id="184"/>
    </w:p>
    <w:p w14:paraId="0333F39C" w14:textId="03DAAC7F" w:rsidR="006F1F35" w:rsidRDefault="006F1F35" w:rsidP="006F1F35">
      <w:pPr>
        <w:pStyle w:val="3"/>
      </w:pPr>
      <w:bookmarkStart w:id="185" w:name="_Toc122553156"/>
      <w:bookmarkStart w:id="186" w:name="_Toc123318672"/>
      <w:r>
        <w:rPr>
          <w:rFonts w:hint="eastAsia"/>
        </w:rPr>
        <w:t>基因演算</w:t>
      </w:r>
      <w:r w:rsidR="00A075E8">
        <w:rPr>
          <w:rFonts w:hint="eastAsia"/>
        </w:rPr>
        <w:t>排序法</w:t>
      </w:r>
      <w:bookmarkEnd w:id="185"/>
      <w:bookmarkEnd w:id="186"/>
    </w:p>
    <w:p w14:paraId="52E71A17" w14:textId="3B48B2F3"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D22299">
        <w:rPr>
          <w:rFonts w:hint="eastAsia"/>
        </w:rPr>
        <w:t>表</w:t>
      </w:r>
      <w:r w:rsidR="00D22299">
        <w:rPr>
          <w:rFonts w:hint="eastAsia"/>
        </w:rPr>
        <w:t xml:space="preserve"> </w:t>
      </w:r>
      <w:r w:rsidR="00D22299">
        <w:rPr>
          <w:noProof/>
        </w:rPr>
        <w:t>3</w:t>
      </w:r>
      <w:r w:rsidR="00D22299">
        <w:t>.</w:t>
      </w:r>
      <w:r w:rsidR="00D22299">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1DD24460" w:rsidR="000C0CB4" w:rsidRDefault="000C0CB4" w:rsidP="000C0CB4">
      <w:pPr>
        <w:pStyle w:val="af5"/>
        <w:keepNext/>
      </w:pPr>
      <w:bookmarkStart w:id="187" w:name="_Ref120717712"/>
      <w:bookmarkStart w:id="188" w:name="_Toc123318781"/>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7</w:t>
      </w:r>
      <w:r w:rsidR="00793819">
        <w:fldChar w:fldCharType="end"/>
      </w:r>
      <w:bookmarkEnd w:id="187"/>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88"/>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31020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2588F3CB"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D22299">
        <w:rPr>
          <w:rFonts w:hint="eastAsia"/>
        </w:rPr>
        <w:t>表</w:t>
      </w:r>
      <w:r w:rsidR="00D22299">
        <w:rPr>
          <w:rFonts w:hint="eastAsia"/>
        </w:rPr>
        <w:t xml:space="preserve"> </w:t>
      </w:r>
      <w:r w:rsidR="00D22299">
        <w:rPr>
          <w:noProof/>
        </w:rPr>
        <w:t>3</w:t>
      </w:r>
      <w:r w:rsidR="00D22299">
        <w:t>.</w:t>
      </w:r>
      <w:r w:rsidR="00D22299">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633300AE" w:rsidR="000C0CB4" w:rsidRDefault="000C0CB4" w:rsidP="000C0CB4">
      <w:pPr>
        <w:pStyle w:val="af5"/>
        <w:keepNext/>
      </w:pPr>
      <w:bookmarkStart w:id="189" w:name="_Ref120717740"/>
      <w:bookmarkStart w:id="190" w:name="_Toc123318782"/>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8</w:t>
      </w:r>
      <w:r w:rsidR="00793819">
        <w:fldChar w:fldCharType="end"/>
      </w:r>
      <w:bookmarkEnd w:id="189"/>
      <w:r>
        <w:rPr>
          <w:rFonts w:hint="eastAsia"/>
        </w:rPr>
        <w:t xml:space="preserve"> </w:t>
      </w:r>
      <w:r w:rsidRPr="0004719D">
        <w:rPr>
          <w:rFonts w:hint="eastAsia"/>
          <w:sz w:val="24"/>
        </w:rPr>
        <w:t>染色體範例，以基因演算法排序組內特徵</w:t>
      </w:r>
      <w:r>
        <w:rPr>
          <w:rFonts w:hint="eastAsia"/>
          <w:sz w:val="24"/>
        </w:rPr>
        <w:t>。</w:t>
      </w:r>
      <w:bookmarkEnd w:id="190"/>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31020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31020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41B4E4F3" w:rsidR="008840D1" w:rsidRDefault="00A303C1" w:rsidP="008840D1">
      <w:pPr>
        <w:pStyle w:val="af7"/>
        <w:keepNext/>
      </w:pPr>
      <w:r>
        <w:tab/>
      </w:r>
      <w:bookmarkStart w:id="191"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B17852">
        <w:fldChar w:fldCharType="begin"/>
      </w:r>
      <w:r w:rsidR="00B17852">
        <w:instrText xml:space="preserve"> STYLEREF 1 \s </w:instrText>
      </w:r>
      <w:r w:rsidR="00B17852">
        <w:fldChar w:fldCharType="separate"/>
      </w:r>
      <w:r w:rsidR="00D22299">
        <w:rPr>
          <w:noProof/>
        </w:rPr>
        <w:t>3</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1</w:t>
      </w:r>
      <w:r w:rsidR="00B17852">
        <w:rPr>
          <w:noProof/>
        </w:rPr>
        <w:fldChar w:fldCharType="end"/>
      </w:r>
      <w:bookmarkEnd w:id="191"/>
      <w:r w:rsidR="007C5F74">
        <w:rPr>
          <w:rFonts w:hint="eastAsia"/>
        </w:rPr>
        <w:t xml:space="preserve"> )</w:t>
      </w:r>
    </w:p>
    <w:p w14:paraId="6CF4631F" w14:textId="71D2BEC5" w:rsidR="00F94ECB" w:rsidRPr="00802270" w:rsidRDefault="008840D1" w:rsidP="008840D1">
      <w:pPr>
        <w:pStyle w:val="af7"/>
        <w:keepNext/>
      </w:pPr>
      <w:r>
        <w:tab/>
      </w:r>
      <w:bookmarkStart w:id="192"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B17852">
        <w:fldChar w:fldCharType="begin"/>
      </w:r>
      <w:r w:rsidR="00B17852">
        <w:instrText xml:space="preserve"> STYLEREF 1 \s </w:instrText>
      </w:r>
      <w:r w:rsidR="00B17852">
        <w:fldChar w:fldCharType="separate"/>
      </w:r>
      <w:r w:rsidR="00D22299">
        <w:rPr>
          <w:noProof/>
        </w:rPr>
        <w:t>3</w:t>
      </w:r>
      <w:r w:rsidR="00B17852">
        <w:rPr>
          <w:noProof/>
        </w:rPr>
        <w:fldChar w:fldCharType="end"/>
      </w:r>
      <w:r w:rsidR="002C7D19">
        <w:t>.</w:t>
      </w:r>
      <w:r w:rsidR="00B17852">
        <w:fldChar w:fldCharType="begin"/>
      </w:r>
      <w:r w:rsidR="00B17852">
        <w:instrText xml:space="preserve"> SEQ ( \* ARABIC \s 1 </w:instrText>
      </w:r>
      <w:r w:rsidR="00B17852">
        <w:fldChar w:fldCharType="separate"/>
      </w:r>
      <w:r w:rsidR="00D22299">
        <w:rPr>
          <w:noProof/>
        </w:rPr>
        <w:t>2</w:t>
      </w:r>
      <w:r w:rsidR="00B17852">
        <w:rPr>
          <w:noProof/>
        </w:rPr>
        <w:fldChar w:fldCharType="end"/>
      </w:r>
      <w:bookmarkEnd w:id="192"/>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4F307FFC" w:rsidR="000E31B5" w:rsidRDefault="00C66A78" w:rsidP="000E31B5">
      <w:pPr>
        <w:pStyle w:val="2"/>
      </w:pPr>
      <w:bookmarkStart w:id="193" w:name="_Toc122553157"/>
      <w:bookmarkStart w:id="194" w:name="_Toc123318673"/>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93"/>
      <w:bookmarkEnd w:id="194"/>
    </w:p>
    <w:p w14:paraId="5B0A3A3D" w14:textId="63AA9FCE"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D22299">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12B06F94" w:rsidR="000C0CB4" w:rsidRDefault="000C0CB4" w:rsidP="000C0CB4">
      <w:pPr>
        <w:pStyle w:val="af5"/>
        <w:keepNext/>
      </w:pPr>
      <w:bookmarkStart w:id="195" w:name="_Ref120717850"/>
      <w:bookmarkStart w:id="196" w:name="_Toc123318783"/>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9</w:t>
      </w:r>
      <w:r w:rsidR="00793819">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95"/>
      <w:bookmarkEnd w:id="196"/>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5D73739E" w:rsidR="00D32820" w:rsidRDefault="00D32820" w:rsidP="00D32820">
      <w:pPr>
        <w:pStyle w:val="3"/>
      </w:pPr>
      <w:bookmarkStart w:id="197" w:name="_Toc122553158"/>
      <w:bookmarkStart w:id="198" w:name="_Toc123318674"/>
      <w:r>
        <w:rPr>
          <w:rFonts w:hint="eastAsia"/>
        </w:rPr>
        <w:t>二進位十位數編碼數值</w:t>
      </w:r>
      <w:bookmarkEnd w:id="197"/>
      <w:bookmarkEnd w:id="198"/>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7B1B9F42" w:rsidR="00F90046" w:rsidRDefault="000C0CB4" w:rsidP="000C0CB4">
      <w:pPr>
        <w:pStyle w:val="af5"/>
      </w:pPr>
      <w:bookmarkStart w:id="199" w:name="_Ref120718065"/>
      <w:bookmarkStart w:id="200" w:name="_Toc12331873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13</w:t>
      </w:r>
      <w:r w:rsidR="00F85191">
        <w:fldChar w:fldCharType="end"/>
      </w:r>
      <w:bookmarkEnd w:id="199"/>
      <w:r>
        <w:rPr>
          <w:rFonts w:hint="eastAsia"/>
        </w:rPr>
        <w:t xml:space="preserve"> </w:t>
      </w:r>
      <w:r w:rsidRPr="000C0CB4">
        <w:rPr>
          <w:rFonts w:hint="eastAsia"/>
        </w:rPr>
        <w:t>經過特徵純粹度排序的第三特徵組。</w:t>
      </w:r>
      <w:bookmarkEnd w:id="200"/>
    </w:p>
    <w:p w14:paraId="32CC48FA" w14:textId="7299292E"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D22299">
        <w:rPr>
          <w:rFonts w:hint="eastAsia"/>
        </w:rPr>
        <w:t>表</w:t>
      </w:r>
      <w:r w:rsidR="00D22299">
        <w:rPr>
          <w:rFonts w:hint="eastAsia"/>
        </w:rPr>
        <w:t xml:space="preserve"> </w:t>
      </w:r>
      <w:r w:rsidR="00D22299">
        <w:rPr>
          <w:noProof/>
        </w:rPr>
        <w:t>3</w:t>
      </w:r>
      <w:r w:rsidR="00D22299">
        <w:t>.</w:t>
      </w:r>
      <w:r w:rsidR="00D22299">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13</w:t>
      </w:r>
      <w:r w:rsidR="0003546D">
        <w:fldChar w:fldCharType="end"/>
      </w:r>
      <w:r w:rsidR="00510835">
        <w:rPr>
          <w:rFonts w:hint="eastAsia"/>
        </w:rPr>
        <w:t>見到，「藍色」這個二元特徵欄位被放置於群組的最前方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D22299">
        <w:rPr>
          <w:rFonts w:hint="eastAsia"/>
        </w:rPr>
        <w:t>如下</w:t>
      </w:r>
      <w:r w:rsidR="0003546D">
        <w:fldChar w:fldCharType="end"/>
      </w:r>
      <w:r w:rsidR="001A4558">
        <w:rPr>
          <w:rFonts w:hint="eastAsia"/>
        </w:rPr>
        <w:t>表所表示。</w:t>
      </w:r>
    </w:p>
    <w:p w14:paraId="1AD93ED6" w14:textId="0B20B966" w:rsidR="000C0CB4" w:rsidRDefault="000C0CB4" w:rsidP="000C0CB4">
      <w:pPr>
        <w:pStyle w:val="af5"/>
        <w:keepNext/>
      </w:pPr>
      <w:bookmarkStart w:id="201" w:name="_Ref120718176"/>
      <w:bookmarkStart w:id="202" w:name="_Ref120718172"/>
      <w:bookmarkStart w:id="203" w:name="_Toc123318784"/>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10</w:t>
      </w:r>
      <w:r w:rsidR="00793819">
        <w:fldChar w:fldCharType="end"/>
      </w:r>
      <w:bookmarkEnd w:id="202"/>
      <w:r>
        <w:rPr>
          <w:rFonts w:hint="eastAsia"/>
        </w:rPr>
        <w:t xml:space="preserve"> </w:t>
      </w:r>
      <w:r w:rsidRPr="000C0CB4">
        <w:rPr>
          <w:rFonts w:hint="eastAsia"/>
        </w:rPr>
        <w:t>各個樣本轉換後的新數值。</w:t>
      </w:r>
      <w:bookmarkEnd w:id="201"/>
      <w:bookmarkEnd w:id="203"/>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7ED5A9C4" w:rsidR="00D32820" w:rsidRDefault="00D32820" w:rsidP="00D32820">
      <w:pPr>
        <w:pStyle w:val="3"/>
      </w:pPr>
      <w:bookmarkStart w:id="204" w:name="_Toc122553159"/>
      <w:bookmarkStart w:id="205" w:name="_Toc123318675"/>
      <w:r>
        <w:rPr>
          <w:rFonts w:hint="eastAsia"/>
        </w:rPr>
        <w:t>二進位十位數編碼數值排名</w:t>
      </w:r>
      <w:bookmarkEnd w:id="204"/>
      <w:bookmarkEnd w:id="205"/>
    </w:p>
    <w:p w14:paraId="1D3629F3" w14:textId="388FB50F"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r w:rsidRPr="001E25BF">
        <w:rPr>
          <w:rFonts w:hint="eastAsia"/>
        </w:rPr>
        <w:t>資料全距過大、且分布稀疏</w:t>
      </w:r>
      <w:r w:rsidR="00FB1C3D">
        <w:rPr>
          <w:rFonts w:hint="eastAsia"/>
        </w:rPr>
        <w:t>。</w:t>
      </w:r>
      <w:r w:rsidRPr="001E25BF">
        <w:rPr>
          <w:rFonts w:hint="eastAsia"/>
        </w:rPr>
        <w:t>例如：若組內二元特徵的個數為十個，則此群組編碼出的新數值特徵範圍將達到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將原先全距大的</w:t>
      </w:r>
      <w:r w:rsidR="00FE34F0">
        <w:rPr>
          <w:rFonts w:hint="eastAsia"/>
        </w:rPr>
        <w:t>BCD</w:t>
      </w:r>
      <w:r w:rsidR="00FE34F0">
        <w:rPr>
          <w:rFonts w:hint="eastAsia"/>
        </w:rPr>
        <w:t>數值，以較小的樣本全距描述</w:t>
      </w:r>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66D01CCD" w:rsidR="00FE34F0" w:rsidRDefault="0003546D" w:rsidP="0003546D">
      <w:pPr>
        <w:pStyle w:val="af5"/>
      </w:pPr>
      <w:bookmarkStart w:id="206" w:name="_Ref120718260"/>
      <w:bookmarkStart w:id="207" w:name="_Toc12331873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14</w:t>
      </w:r>
      <w:r w:rsidR="00F85191">
        <w:fldChar w:fldCharType="end"/>
      </w:r>
      <w:bookmarkEnd w:id="206"/>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207"/>
    </w:p>
    <w:p w14:paraId="68A9D33E" w14:textId="5619EF7A" w:rsidR="00CE528B" w:rsidRDefault="00CE528B">
      <w:pPr>
        <w:spacing w:line="240" w:lineRule="auto"/>
        <w:ind w:firstLine="0"/>
        <w:jc w:val="left"/>
      </w:pPr>
      <w:r>
        <w:br w:type="page"/>
      </w:r>
    </w:p>
    <w:p w14:paraId="1718761E" w14:textId="4F936D68" w:rsidR="00973E15" w:rsidRDefault="007F03DE" w:rsidP="00973E15">
      <w:pPr>
        <w:pStyle w:val="2"/>
      </w:pPr>
      <w:bookmarkStart w:id="208" w:name="_Toc120651193"/>
      <w:bookmarkStart w:id="209" w:name="_Toc122553160"/>
      <w:bookmarkStart w:id="210" w:name="_Toc123318676"/>
      <w:bookmarkEnd w:id="208"/>
      <w:r>
        <w:rPr>
          <w:rFonts w:hint="eastAsia"/>
        </w:rPr>
        <w:lastRenderedPageBreak/>
        <w:t>二元</w:t>
      </w:r>
      <w:r w:rsidR="00A038EB">
        <w:rPr>
          <w:rFonts w:hint="eastAsia"/>
        </w:rPr>
        <w:t>特徵</w:t>
      </w:r>
      <w:r>
        <w:rPr>
          <w:rFonts w:hint="eastAsia"/>
        </w:rPr>
        <w:t>降維</w:t>
      </w:r>
      <w:r w:rsidR="00A038EB">
        <w:rPr>
          <w:rFonts w:hint="eastAsia"/>
        </w:rPr>
        <w:t>技術</w:t>
      </w:r>
      <w:bookmarkEnd w:id="209"/>
      <w:bookmarkEnd w:id="210"/>
    </w:p>
    <w:p w14:paraId="7EF3CCEA" w14:textId="2BC369F3" w:rsidR="00014F41" w:rsidRDefault="007F03DE" w:rsidP="00135DE4">
      <w:pPr>
        <w:rPr>
          <w:rStyle w:val="af3"/>
          <w:color w:val="auto"/>
        </w:rPr>
      </w:pPr>
      <w:r>
        <w:rPr>
          <w:rFonts w:hint="eastAsia"/>
        </w:rPr>
        <w:t>本研究發展的二元變數編碼方式也可以做為</w:t>
      </w:r>
      <w:r w:rsidR="00874ECF">
        <w:rPr>
          <w:rFonts w:hint="eastAsia"/>
        </w:rPr>
        <w:t>二元資料的</w:t>
      </w:r>
      <w:r w:rsidR="009368C4">
        <w:rPr>
          <w:rFonts w:hint="eastAsia"/>
        </w:rPr>
        <w:t>降維方法來使用。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6</w:t>
      </w:r>
      <w:r w:rsidR="0003546D">
        <w:rPr>
          <w:rStyle w:val="af3"/>
          <w:color w:val="auto"/>
        </w:rPr>
        <w:fldChar w:fldCharType="end"/>
      </w:r>
      <w:r w:rsidR="00553FE1">
        <w:rPr>
          <w:rStyle w:val="af3"/>
          <w:rFonts w:hint="eastAsia"/>
          <w:color w:val="auto"/>
        </w:rPr>
        <w:t>中共群組了十八個二元特徵進入三個特徵組中，而後再經由排序與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產生數值資料，即代表著資料特徵個數由十八縮減至了三個特徵之中。本研究的方法中特徵組個數可以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2FCE628C" w:rsidR="00135DE4" w:rsidRDefault="0003546D" w:rsidP="0003546D">
      <w:pPr>
        <w:pStyle w:val="af5"/>
      </w:pPr>
      <w:bookmarkStart w:id="211" w:name="_Ref120718368"/>
      <w:bookmarkStart w:id="212" w:name="_Toc12331873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15</w:t>
      </w:r>
      <w:r w:rsidR="00F85191">
        <w:fldChar w:fldCharType="end"/>
      </w:r>
      <w:bookmarkEnd w:id="211"/>
      <w:r>
        <w:rPr>
          <w:rFonts w:hint="eastAsia"/>
        </w:rPr>
        <w:t xml:space="preserve"> </w:t>
      </w:r>
      <w:r w:rsidRPr="0003546D">
        <w:rPr>
          <w:rFonts w:hint="eastAsia"/>
        </w:rPr>
        <w:t>呈現整體二元資料降維至三維後的資料分佈，依據特徵純粹度、隨機與特徵和排序方式。</w:t>
      </w:r>
      <w:bookmarkEnd w:id="212"/>
    </w:p>
    <w:p w14:paraId="1EDE373B" w14:textId="7B6F5C01"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不相同的特徵排序，將整體資料降至三維後，新的數值分佈；可以發現相較於根據特徵純粹度排列，隨機排列無法有效的聚集相同類別於同一處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0E612DD7"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D22299">
        <w:rPr>
          <w:rFonts w:hint="eastAsia"/>
        </w:rPr>
        <w:t>圖</w:t>
      </w:r>
      <w:r w:rsidR="00D22299">
        <w:rPr>
          <w:rFonts w:hint="eastAsia"/>
        </w:rPr>
        <w:t xml:space="preserve"> </w:t>
      </w:r>
      <w:r w:rsidR="00D22299">
        <w:rPr>
          <w:noProof/>
        </w:rPr>
        <w:t>3</w:t>
      </w:r>
      <w:r w:rsidR="00D22299">
        <w:t>.</w:t>
      </w:r>
      <w:r w:rsidR="00D22299">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資料至數線</w:t>
      </w:r>
      <w:r w:rsidR="000772C0">
        <w:rPr>
          <w:rStyle w:val="af3"/>
          <w:rFonts w:hint="eastAsia"/>
          <w:color w:val="auto"/>
        </w:rPr>
        <w:t>的</w:t>
      </w:r>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；反觀隨機排列，兩類資料則與彼此相混雜，無法找出適合的切分點來區隔特徵。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384CC58F" w:rsidR="00C46AD6" w:rsidRDefault="0003546D" w:rsidP="0003546D">
      <w:pPr>
        <w:pStyle w:val="af5"/>
      </w:pPr>
      <w:bookmarkStart w:id="213" w:name="_Ref120718447"/>
      <w:bookmarkStart w:id="214" w:name="_Toc12331874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16</w:t>
      </w:r>
      <w:r w:rsidR="00F85191">
        <w:fldChar w:fldCharType="end"/>
      </w:r>
      <w:bookmarkEnd w:id="213"/>
      <w:r>
        <w:rPr>
          <w:rFonts w:hint="eastAsia"/>
        </w:rPr>
        <w:t xml:space="preserve"> </w:t>
      </w:r>
      <w:r w:rsidRPr="0003546D">
        <w:rPr>
          <w:rFonts w:hint="eastAsia"/>
        </w:rPr>
        <w:t>呈現整體二元資料降維至二維後的資料分佈，依照特徵純粹度排序。</w:t>
      </w:r>
      <w:bookmarkEnd w:id="214"/>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011B9B05" w:rsidR="00DE51D2" w:rsidRDefault="0003546D" w:rsidP="0003546D">
      <w:pPr>
        <w:pStyle w:val="af5"/>
      </w:pPr>
      <w:bookmarkStart w:id="215" w:name="_Ref120718449"/>
      <w:bookmarkStart w:id="216" w:name="_Toc12331874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17</w:t>
      </w:r>
      <w:r w:rsidR="00F85191">
        <w:fldChar w:fldCharType="end"/>
      </w:r>
      <w:bookmarkEnd w:id="215"/>
      <w:r>
        <w:rPr>
          <w:rFonts w:hint="eastAsia"/>
        </w:rPr>
        <w:t xml:space="preserve"> </w:t>
      </w:r>
      <w:r w:rsidRPr="0003546D">
        <w:rPr>
          <w:rFonts w:hint="eastAsia"/>
        </w:rPr>
        <w:t>呈現整體二元資料降維至二維後的資料分佈，依照隨機排序。</w:t>
      </w:r>
      <w:bookmarkEnd w:id="216"/>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557FBA87" w:rsidR="00972CF5" w:rsidRDefault="0003546D" w:rsidP="0003546D">
      <w:pPr>
        <w:pStyle w:val="af5"/>
      </w:pPr>
      <w:bookmarkStart w:id="217" w:name="_Ref120718453"/>
      <w:bookmarkStart w:id="218" w:name="_Toc12331874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18</w:t>
      </w:r>
      <w:r w:rsidR="00F85191">
        <w:fldChar w:fldCharType="end"/>
      </w:r>
      <w:bookmarkEnd w:id="217"/>
      <w:r>
        <w:rPr>
          <w:rFonts w:hint="eastAsia"/>
        </w:rPr>
        <w:t xml:space="preserve"> </w:t>
      </w:r>
      <w:r w:rsidRPr="0003546D">
        <w:rPr>
          <w:rFonts w:hint="eastAsia"/>
        </w:rPr>
        <w:t>呈現整體二元資料降維至二維後的資料分佈，依照特徵和排序。</w:t>
      </w:r>
      <w:bookmarkEnd w:id="218"/>
    </w:p>
    <w:p w14:paraId="6D438C54" w14:textId="536B66F4" w:rsidR="00B70684" w:rsidRDefault="00B70684">
      <w:pPr>
        <w:spacing w:line="240" w:lineRule="auto"/>
        <w:ind w:firstLine="0"/>
        <w:jc w:val="left"/>
      </w:pPr>
      <w:r>
        <w:br w:type="page"/>
      </w:r>
    </w:p>
    <w:p w14:paraId="37024640" w14:textId="46A95318" w:rsidR="00B70684" w:rsidRPr="002B6D85" w:rsidRDefault="00B70684" w:rsidP="00B70684">
      <w:pPr>
        <w:pStyle w:val="2"/>
        <w:rPr>
          <w:del w:id="219" w:author="Jakey Blue" w:date="2022-12-26T17:08:00Z"/>
        </w:rPr>
      </w:pPr>
      <w:bookmarkStart w:id="220" w:name="_Toc122553161"/>
      <w:del w:id="221" w:author="Jakey Blue" w:date="2022-12-26T17:08:00Z">
        <w:r>
          <w:rPr>
            <w:rFonts w:hint="eastAsia"/>
          </w:rPr>
          <w:lastRenderedPageBreak/>
          <w:delText>分類與評估指標</w:delText>
        </w:r>
        <w:bookmarkStart w:id="222" w:name="_Toc122981726"/>
        <w:bookmarkStart w:id="223" w:name="_Toc123046563"/>
        <w:bookmarkStart w:id="224" w:name="_Toc123046629"/>
        <w:bookmarkStart w:id="225" w:name="_Toc123068944"/>
        <w:bookmarkStart w:id="226" w:name="_Toc123239676"/>
        <w:bookmarkStart w:id="227" w:name="_Toc123318677"/>
        <w:bookmarkEnd w:id="220"/>
        <w:bookmarkEnd w:id="222"/>
        <w:bookmarkEnd w:id="223"/>
        <w:bookmarkEnd w:id="224"/>
        <w:bookmarkEnd w:id="225"/>
        <w:bookmarkEnd w:id="226"/>
        <w:bookmarkEnd w:id="227"/>
      </w:del>
    </w:p>
    <w:p w14:paraId="5A5982F8" w14:textId="63C86979" w:rsidR="00B70684" w:rsidRDefault="00D759EF" w:rsidP="00D759EF">
      <w:pPr>
        <w:rPr>
          <w:del w:id="228" w:author="Jakey Blue" w:date="2022-12-26T17:08:00Z"/>
        </w:rPr>
      </w:pPr>
      <w:commentRangeStart w:id="229"/>
      <w:commentRangeStart w:id="230"/>
      <w:del w:id="231" w:author="Jakey Blue" w:date="2022-12-26T17:08:00Z">
        <w:r>
          <w:rPr>
            <w:rFonts w:hint="eastAsia"/>
          </w:rPr>
          <w:delText>本研究所採納之實驗資料具有大樣本、</w:delText>
        </w:r>
        <w:r w:rsidR="00EA7178" w:rsidRPr="00EA7178">
          <w:rPr>
            <w:rFonts w:hint="eastAsia"/>
          </w:rPr>
          <w:delText>類別不平衡</w:delText>
        </w:r>
        <w:r>
          <w:rPr>
            <w:rFonts w:hint="eastAsia"/>
          </w:rPr>
          <w:delText>的特性</w:delText>
        </w:r>
        <w:r w:rsidR="00EC7931">
          <w:rPr>
            <w:rFonts w:hint="eastAsia"/>
          </w:rPr>
          <w:delText>，</w:delText>
        </w:r>
        <w:r>
          <w:rPr>
            <w:rFonts w:hint="eastAsia"/>
          </w:rPr>
          <w:delText>且以二元分類為目標。因此在</w:delText>
        </w:r>
        <w:r w:rsidR="00FE3925">
          <w:rPr>
            <w:rFonts w:hint="eastAsia"/>
          </w:rPr>
          <w:delText>考量了時間以及運算成本</w:delText>
        </w:r>
        <w:r>
          <w:rPr>
            <w:rFonts w:hint="eastAsia"/>
          </w:rPr>
          <w:delText>後</w:delText>
        </w:r>
        <w:r w:rsidR="00FE3925">
          <w:rPr>
            <w:rFonts w:hint="eastAsia"/>
          </w:rPr>
          <w:delText>，</w:delText>
        </w:r>
        <w:r>
          <w:rPr>
            <w:rFonts w:hint="eastAsia"/>
          </w:rPr>
          <w:delText>本研究</w:delText>
        </w:r>
        <w:r w:rsidR="00787393">
          <w:rPr>
            <w:rFonts w:hint="eastAsia"/>
          </w:rPr>
          <w:delText>採用</w:delText>
        </w:r>
        <w:r w:rsidR="00787393">
          <w:rPr>
            <w:rFonts w:hint="eastAsia"/>
          </w:rPr>
          <w:delText>L</w:delText>
        </w:r>
        <w:r w:rsidR="00787393">
          <w:delText>i</w:delText>
        </w:r>
        <w:r w:rsidR="00787393">
          <w:rPr>
            <w:rFonts w:hint="eastAsia"/>
          </w:rPr>
          <w:delText>g</w:delText>
        </w:r>
        <w:r w:rsidR="00787393">
          <w:delText>htGBM</w:delText>
        </w:r>
        <w:r w:rsidR="00D026D2">
          <w:rPr>
            <w:rFonts w:hint="eastAsia"/>
          </w:rPr>
          <w:delText>結合梯度提升決策樹</w:delText>
        </w:r>
        <w:r w:rsidR="00EF1713">
          <w:rPr>
            <w:rFonts w:hint="eastAsia"/>
          </w:rPr>
          <w:delText>建構</w:delText>
        </w:r>
        <w:r w:rsidR="00787393">
          <w:rPr>
            <w:rFonts w:hint="eastAsia"/>
          </w:rPr>
          <w:delText>分類模型，</w:delText>
        </w:r>
        <w:r w:rsidR="00FE3925">
          <w:rPr>
            <w:rFonts w:hint="eastAsia"/>
          </w:rPr>
          <w:delText>因為其具有在較短時間內並行處理</w:delText>
        </w:r>
        <w:r w:rsidR="00D026D2">
          <w:rPr>
            <w:rFonts w:hint="eastAsia"/>
          </w:rPr>
          <w:delText>、分類</w:delText>
        </w:r>
        <w:r w:rsidR="00FE3925">
          <w:rPr>
            <w:rFonts w:hint="eastAsia"/>
          </w:rPr>
          <w:delText>大量樣本資料的能力</w:delText>
        </w:r>
        <w:r>
          <w:rPr>
            <w:rFonts w:hint="eastAsia"/>
          </w:rPr>
          <w:delText>，適用於實驗資料的大樣本特性</w:delText>
        </w:r>
        <w:r w:rsidR="00FE3925">
          <w:rPr>
            <w:rFonts w:hint="eastAsia"/>
          </w:rPr>
          <w:delText>。</w:delText>
        </w:r>
        <w:r w:rsidR="00EA7178">
          <w:rPr>
            <w:rFonts w:hint="eastAsia"/>
          </w:rPr>
          <w:delText>面對</w:delText>
        </w:r>
        <w:r w:rsidR="00EA7178" w:rsidRPr="00EA7178">
          <w:rPr>
            <w:rFonts w:hint="eastAsia"/>
          </w:rPr>
          <w:delText>類別不平衡的資料</w:delText>
        </w:r>
        <w:r w:rsidR="00EA7178">
          <w:rPr>
            <w:rFonts w:hint="eastAsia"/>
          </w:rPr>
          <w:delText>時，通常無法只根據準確度進行</w:delText>
        </w:r>
        <w:r w:rsidR="00EC7931">
          <w:rPr>
            <w:rFonts w:hint="eastAsia"/>
          </w:rPr>
          <w:delText>評估，</w:delText>
        </w:r>
        <w:r>
          <w:rPr>
            <w:rFonts w:hint="eastAsia"/>
          </w:rPr>
          <w:delText>而</w:delText>
        </w:r>
        <w:r w:rsidR="00EC7931">
          <w:rPr>
            <w:rFonts w:hint="eastAsia"/>
          </w:rPr>
          <w:delText>是須計算</w:delText>
        </w:r>
        <w:r w:rsidR="00EC7931" w:rsidRPr="00EC7931">
          <w:rPr>
            <w:rFonts w:hint="eastAsia"/>
          </w:rPr>
          <w:delText>精確率</w:delText>
        </w:r>
        <w:r w:rsidR="00EC7931">
          <w:rPr>
            <w:rFonts w:hint="eastAsia"/>
          </w:rPr>
          <w:delText>以及召回率做為判斷依據，為此</w:delText>
        </w:r>
        <w:r>
          <w:rPr>
            <w:rFonts w:hint="eastAsia"/>
          </w:rPr>
          <w:delText>在評估</w:delText>
        </w:r>
        <w:r w:rsidR="0045323D">
          <w:rPr>
            <w:rFonts w:hint="eastAsia"/>
          </w:rPr>
          <w:delText>指標</w:delText>
        </w:r>
        <w:r>
          <w:rPr>
            <w:rFonts w:hint="eastAsia"/>
          </w:rPr>
          <w:delText>的部分則</w:delText>
        </w:r>
        <w:r w:rsidR="0045323D">
          <w:rPr>
            <w:rFonts w:hint="eastAsia"/>
          </w:rPr>
          <w:delText>以</w:delText>
        </w:r>
        <w:r w:rsidR="00787393">
          <w:rPr>
            <w:rFonts w:hint="eastAsia"/>
          </w:rPr>
          <w:delText>F1-score</w:delText>
        </w:r>
        <w:r w:rsidR="00787393">
          <w:rPr>
            <w:rFonts w:hint="eastAsia"/>
          </w:rPr>
          <w:delText>作為衡量標準</w:delText>
        </w:r>
        <w:r w:rsidR="006534F3">
          <w:rPr>
            <w:rFonts w:hint="eastAsia"/>
          </w:rPr>
          <w:delText>，因其能</w:delText>
        </w:r>
        <w:r w:rsidR="00EC7931">
          <w:rPr>
            <w:rFonts w:hint="eastAsia"/>
          </w:rPr>
          <w:delText>在一定限度之內，同時兼顧到</w:delText>
        </w:r>
        <w:r w:rsidR="00EC7931" w:rsidRPr="00EC7931">
          <w:rPr>
            <w:rFonts w:hint="eastAsia"/>
          </w:rPr>
          <w:delText>精確率</w:delText>
        </w:r>
        <w:r w:rsidR="00EC7931">
          <w:rPr>
            <w:rFonts w:hint="eastAsia"/>
          </w:rPr>
          <w:delText>以及召回率做為</w:delText>
        </w:r>
        <w:r w:rsidR="00EC7931" w:rsidRPr="00EA7178">
          <w:rPr>
            <w:rFonts w:hint="eastAsia"/>
          </w:rPr>
          <w:delText>類別不平衡</w:delText>
        </w:r>
        <w:r w:rsidR="00EC7931">
          <w:rPr>
            <w:rFonts w:hint="eastAsia"/>
          </w:rPr>
          <w:delText>資料集的分類成果指標。</w:delText>
        </w:r>
        <w:commentRangeEnd w:id="229"/>
        <w:r w:rsidR="00254803">
          <w:rPr>
            <w:rStyle w:val="afe"/>
          </w:rPr>
          <w:commentReference w:id="229"/>
        </w:r>
        <w:commentRangeEnd w:id="230"/>
        <w:r w:rsidR="00150FBC">
          <w:rPr>
            <w:rStyle w:val="afe"/>
          </w:rPr>
          <w:commentReference w:id="230"/>
        </w:r>
        <w:bookmarkStart w:id="232" w:name="_Toc122981727"/>
        <w:bookmarkStart w:id="233" w:name="_Toc123046564"/>
        <w:bookmarkStart w:id="234" w:name="_Toc123046630"/>
        <w:bookmarkStart w:id="235" w:name="_Toc123068945"/>
        <w:bookmarkStart w:id="236" w:name="_Toc123239677"/>
        <w:bookmarkStart w:id="237" w:name="_Toc123318678"/>
        <w:bookmarkEnd w:id="232"/>
        <w:bookmarkEnd w:id="233"/>
        <w:bookmarkEnd w:id="234"/>
        <w:bookmarkEnd w:id="235"/>
        <w:bookmarkEnd w:id="236"/>
        <w:bookmarkEnd w:id="237"/>
      </w:del>
    </w:p>
    <w:p w14:paraId="58AF7364" w14:textId="14A272BD" w:rsidR="00D630FD" w:rsidRPr="00B70684" w:rsidRDefault="00491B6C" w:rsidP="00D630FD">
      <w:pPr>
        <w:rPr>
          <w:del w:id="238" w:author="Jakey Blue" w:date="2022-12-26T17:08:00Z"/>
        </w:rPr>
      </w:pPr>
      <w:del w:id="239" w:author="Jakey Blue" w:date="2022-12-26T17:08:00Z">
        <w:r>
          <w:sym w:font="Wingdings" w:char="F0E8"/>
        </w:r>
        <w:r>
          <w:rPr>
            <w:rFonts w:hint="eastAsia"/>
          </w:rPr>
          <w:delText>也許移置第四章節</w:delText>
        </w:r>
        <w:r w:rsidR="00DA4E07">
          <w:rPr>
            <w:rFonts w:hint="eastAsia"/>
          </w:rPr>
          <w:delText>序</w:delText>
        </w:r>
        <w:r w:rsidR="00D630FD">
          <w:rPr>
            <w:rFonts w:hint="eastAsia"/>
          </w:rPr>
          <w:delText>？</w:delText>
        </w:r>
        <w:bookmarkStart w:id="240" w:name="_Toc122981728"/>
        <w:bookmarkStart w:id="241" w:name="_Toc123046565"/>
        <w:bookmarkStart w:id="242" w:name="_Toc123046631"/>
        <w:bookmarkStart w:id="243" w:name="_Toc123068946"/>
        <w:bookmarkStart w:id="244" w:name="_Toc123239678"/>
        <w:bookmarkStart w:id="245" w:name="_Toc123318679"/>
        <w:bookmarkEnd w:id="240"/>
        <w:bookmarkEnd w:id="241"/>
        <w:bookmarkEnd w:id="242"/>
        <w:bookmarkEnd w:id="243"/>
        <w:bookmarkEnd w:id="244"/>
        <w:bookmarkEnd w:id="245"/>
      </w:del>
    </w:p>
    <w:p w14:paraId="0CC1F980" w14:textId="77777777" w:rsidR="00630F00" w:rsidRDefault="00630F00" w:rsidP="00A7101D">
      <w:pPr>
        <w:rPr>
          <w:del w:id="246" w:author="Jakey Blue" w:date="2022-12-26T17:08:00Z"/>
          <w:rFonts w:cstheme="majorBidi"/>
          <w:kern w:val="52"/>
          <w:sz w:val="36"/>
          <w:szCs w:val="52"/>
        </w:rPr>
      </w:pPr>
      <w:del w:id="247" w:author="Jakey Blue" w:date="2022-12-26T17:08:00Z">
        <w:r>
          <w:br w:type="page"/>
        </w:r>
      </w:del>
    </w:p>
    <w:p w14:paraId="407CFB8B" w14:textId="1B79D062" w:rsidR="00486926" w:rsidRDefault="00A428D6" w:rsidP="00AF07DF">
      <w:pPr>
        <w:pStyle w:val="1"/>
      </w:pPr>
      <w:bookmarkStart w:id="248" w:name="_Ref120895345"/>
      <w:bookmarkStart w:id="249" w:name="_Ref120895350"/>
      <w:bookmarkStart w:id="250" w:name="_Toc122553162"/>
      <w:bookmarkStart w:id="251" w:name="_Toc123318680"/>
      <w:r>
        <w:rPr>
          <w:rFonts w:hint="eastAsia"/>
        </w:rPr>
        <w:t>第四章</w:t>
      </w:r>
      <w:r>
        <w:rPr>
          <w:rFonts w:hint="eastAsia"/>
        </w:rPr>
        <w:t xml:space="preserve"> </w:t>
      </w:r>
      <w:r w:rsidR="00486926">
        <w:rPr>
          <w:rFonts w:hint="eastAsia"/>
        </w:rPr>
        <w:t>案例研討</w:t>
      </w:r>
      <w:bookmarkEnd w:id="248"/>
      <w:bookmarkEnd w:id="249"/>
      <w:bookmarkEnd w:id="250"/>
      <w:bookmarkEnd w:id="251"/>
    </w:p>
    <w:p w14:paraId="665F11EF" w14:textId="6B48F15A" w:rsidR="00AD669B" w:rsidRDefault="00150FBC" w:rsidP="00EE3780">
      <w:ins w:id="252" w:author="Jakey Blue" w:date="2022-12-23T09:13:00Z">
        <w:r>
          <w:rPr>
            <w:rFonts w:hint="eastAsia"/>
          </w:rPr>
          <w:t>為驗證本研究提出之</w:t>
        </w:r>
        <w:r w:rsidRPr="00150FBC">
          <w:rPr>
            <w:rFonts w:hint="eastAsia"/>
          </w:rPr>
          <w:t>高維二元特徵之聚合編碼技術及分析框架</w:t>
        </w:r>
      </w:ins>
      <w:del w:id="253" w:author="Jakey Blue" w:date="2022-12-23T09:14:00Z">
        <w:r w:rsidR="005A7CA8" w:rsidDel="00150FBC">
          <w:rPr>
            <w:rFonts w:hint="eastAsia"/>
          </w:rPr>
          <w:delText>本研究</w:delText>
        </w:r>
        <w:r w:rsidR="00214620" w:rsidDel="00150FBC">
          <w:rPr>
            <w:rFonts w:hint="eastAsia"/>
          </w:rPr>
          <w:delText>探討了多種資料集。在發展</w:delText>
        </w:r>
        <w:r w:rsidR="00523916" w:rsidDel="00150FBC">
          <w:rPr>
            <w:rFonts w:hint="eastAsia"/>
          </w:rPr>
          <w:delText>實驗</w:delText>
        </w:r>
        <w:r w:rsidR="00214620" w:rsidDel="00150FBC">
          <w:rPr>
            <w:rFonts w:hint="eastAsia"/>
          </w:rPr>
          <w:delText>方法與</w:delText>
        </w:r>
        <w:r w:rsidR="00523916" w:rsidDel="00150FBC">
          <w:rPr>
            <w:rFonts w:hint="eastAsia"/>
          </w:rPr>
          <w:delText>研究</w:delText>
        </w:r>
        <w:r w:rsidR="00214620" w:rsidDel="00150FBC">
          <w:rPr>
            <w:rFonts w:hint="eastAsia"/>
          </w:rPr>
          <w:delText>架構時</w:delText>
        </w:r>
      </w:del>
      <w:r w:rsidR="00214620">
        <w:rPr>
          <w:rFonts w:hint="eastAsia"/>
        </w:rPr>
        <w:t>，</w:t>
      </w:r>
      <w:r w:rsidR="005A7CA8">
        <w:rPr>
          <w:rFonts w:hint="eastAsia"/>
        </w:rPr>
        <w:t>透過</w:t>
      </w:r>
      <w:r w:rsidR="00523916">
        <w:rPr>
          <w:rFonts w:hint="eastAsia"/>
        </w:rPr>
        <w:t>模擬出</w:t>
      </w:r>
      <w:r w:rsidR="005A7CA8">
        <w:rPr>
          <w:rFonts w:hint="eastAsia"/>
        </w:rPr>
        <w:t>三維連續</w:t>
      </w:r>
      <w:r w:rsidR="00523916">
        <w:rPr>
          <w:rFonts w:hint="eastAsia"/>
        </w:rPr>
        <w:t>的二元分類</w:t>
      </w:r>
      <w:r w:rsidR="005A7CA8">
        <w:rPr>
          <w:rFonts w:hint="eastAsia"/>
        </w:rPr>
        <w:t>資料，並</w:t>
      </w:r>
      <w:r w:rsidR="00523916">
        <w:rPr>
          <w:rFonts w:hint="eastAsia"/>
        </w:rPr>
        <w:t>依照比例</w:t>
      </w:r>
      <w:r w:rsidR="00214620">
        <w:rPr>
          <w:rFonts w:hint="eastAsia"/>
        </w:rPr>
        <w:t>切分</w:t>
      </w:r>
      <w:r w:rsidR="005A7CA8">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4AF8DDD"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變數編碼方式，如</w:t>
      </w:r>
      <w:r w:rsidR="003B5B17">
        <w:rPr>
          <w:rFonts w:hint="eastAsia"/>
        </w:rPr>
        <w:t>獨熱</w:t>
      </w:r>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w:t>
      </w:r>
      <w:ins w:id="254" w:author="Jakey Blue" w:date="2022-12-23T09:15:00Z">
        <w:r w:rsidR="00150FBC">
          <w:rPr>
            <w:rFonts w:hint="eastAsia"/>
          </w:rPr>
          <w:t>皮爾森</w:t>
        </w:r>
      </w:ins>
      <w:r w:rsidR="0015711B">
        <w:rPr>
          <w:rFonts w:hint="eastAsia"/>
        </w:rPr>
        <w:t>相關係數與隨機群組的方式來整合二元特徵，以下依序簡記為</w:t>
      </w:r>
      <w:r w:rsidR="0015711B">
        <w:rPr>
          <w:rFonts w:hint="eastAsia"/>
        </w:rPr>
        <w:t>De</w:t>
      </w:r>
      <w:r w:rsidR="0015711B">
        <w:t>fault</w:t>
      </w:r>
      <w:r w:rsidR="0015711B">
        <w:rPr>
          <w:rFonts w:hint="eastAsia"/>
        </w:rPr>
        <w:t>、</w:t>
      </w:r>
      <w:r w:rsidR="0015711B">
        <w:rPr>
          <w:rFonts w:hint="eastAsia"/>
        </w:rPr>
        <w:t>PCA</w:t>
      </w:r>
      <w:r w:rsidR="0015711B">
        <w:rPr>
          <w:rFonts w:hint="eastAsia"/>
        </w:rPr>
        <w:t>、</w:t>
      </w:r>
      <w:r w:rsidR="00491B6C">
        <w:rPr>
          <w:rFonts w:hint="eastAsia"/>
        </w:rPr>
        <w:t>C</w:t>
      </w:r>
      <w:r w:rsidR="00491B6C">
        <w:t>orr</w:t>
      </w:r>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；而在排序群組內二元特徵時，則考慮的特徵和、目標類別純粹度、特徵重要性、與隨機排列，依序</w:t>
      </w:r>
      <w:r w:rsidR="00491B6C">
        <w:rPr>
          <w:rFonts w:hint="eastAsia"/>
        </w:rPr>
        <w:t>簡</w:t>
      </w:r>
      <w:r w:rsidR="0015711B">
        <w:rPr>
          <w:rFonts w:hint="eastAsia"/>
        </w:rPr>
        <w:t>記為</w:t>
      </w:r>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r>
        <w:rPr>
          <w:rFonts w:hint="eastAsia"/>
        </w:rPr>
        <w:t>結合梯度提升決策樹建構分類模型，因為其具有在較短時間內並行處理、分類大量樣本資料的能力，適用於實驗資料的大樣本特性。面對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75373F95" w:rsidR="002B3003" w:rsidRDefault="00616121" w:rsidP="002B3003">
      <w:pPr>
        <w:pStyle w:val="2"/>
      </w:pPr>
      <w:bookmarkStart w:id="255" w:name="_Toc120651196"/>
      <w:bookmarkStart w:id="256" w:name="_Ref120895369"/>
      <w:bookmarkStart w:id="257" w:name="_Toc122553163"/>
      <w:bookmarkStart w:id="258" w:name="_Toc123318681"/>
      <w:bookmarkEnd w:id="255"/>
      <w:r>
        <w:rPr>
          <w:rFonts w:hint="eastAsia"/>
        </w:rPr>
        <w:lastRenderedPageBreak/>
        <w:t>連續二元分類資料測試</w:t>
      </w:r>
      <w:bookmarkEnd w:id="256"/>
      <w:bookmarkEnd w:id="257"/>
      <w:bookmarkEnd w:id="258"/>
    </w:p>
    <w:p w14:paraId="79025569" w14:textId="791DC4FB"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r w:rsidR="00EB31E9">
        <w:rPr>
          <w:rFonts w:hint="eastAsia"/>
        </w:rPr>
        <w:t>個</w:t>
      </w:r>
      <w:r w:rsidR="00F5717D">
        <w:rPr>
          <w:rFonts w:hint="eastAsia"/>
        </w:rPr>
        <w:t>紅色（</w:t>
      </w:r>
      <w:r w:rsidR="00EB31E9">
        <w:rPr>
          <w:rFonts w:hint="eastAsia"/>
        </w:rPr>
        <w:t>少數</w:t>
      </w:r>
      <w:r w:rsidR="00F5717D">
        <w:rPr>
          <w:rFonts w:hint="eastAsia"/>
        </w:rPr>
        <w:t>類別）與</w:t>
      </w:r>
      <w:r w:rsidR="00D81AF5">
        <w:rPr>
          <w:rFonts w:hint="eastAsia"/>
        </w:rPr>
        <w:t>三千</w:t>
      </w:r>
      <w:r w:rsidR="00EB31E9">
        <w:rPr>
          <w:rFonts w:hint="eastAsia"/>
        </w:rPr>
        <w:t>個</w:t>
      </w:r>
      <w:r w:rsidR="00F5717D">
        <w:rPr>
          <w:rFonts w:hint="eastAsia"/>
        </w:rPr>
        <w:t>藍色（</w:t>
      </w:r>
      <w:r w:rsidR="00EB31E9">
        <w:rPr>
          <w:rFonts w:hint="eastAsia"/>
        </w:rPr>
        <w:t>多數</w:t>
      </w:r>
      <w:r w:rsidR="00F5717D">
        <w:rPr>
          <w:rFonts w:hint="eastAsia"/>
        </w:rPr>
        <w:t>類別）兩種類別</w:t>
      </w:r>
      <w:r w:rsidR="00EB31E9">
        <w:rPr>
          <w:rFonts w:hint="eastAsia"/>
        </w:rPr>
        <w:t>；兩種類別各自服從自身的資料分布，</w:t>
      </w:r>
      <w:r w:rsidR="00F5717D">
        <w:rPr>
          <w:rFonts w:hint="eastAsia"/>
        </w:rPr>
        <w:t>且在多數的藍色類別中，可見到有少量的紅色類別的躁點存在，目的在於增加分類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2240" cy="3227460"/>
                    </a:xfrm>
                    <a:prstGeom prst="rect">
                      <a:avLst/>
                    </a:prstGeom>
                  </pic:spPr>
                </pic:pic>
              </a:graphicData>
            </a:graphic>
          </wp:inline>
        </w:drawing>
      </w:r>
    </w:p>
    <w:p w14:paraId="4C7C4D9D" w14:textId="2AC6C82A" w:rsidR="004D530C" w:rsidRDefault="002C755A" w:rsidP="00B47F01">
      <w:pPr>
        <w:pStyle w:val="af5"/>
      </w:pPr>
      <w:bookmarkStart w:id="259" w:name="_Ref120719066"/>
      <w:bookmarkStart w:id="260" w:name="_Toc12331874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w:t>
      </w:r>
      <w:r w:rsidR="00F85191">
        <w:fldChar w:fldCharType="end"/>
      </w:r>
      <w:bookmarkEnd w:id="259"/>
      <w:r>
        <w:rPr>
          <w:rFonts w:hint="eastAsia"/>
        </w:rPr>
        <w:t xml:space="preserve"> </w:t>
      </w:r>
      <w:r w:rsidRPr="002C755A">
        <w:rPr>
          <w:rFonts w:hint="eastAsia"/>
        </w:rPr>
        <w:t>模擬的連續二元分類資料。</w:t>
      </w:r>
      <w:bookmarkEnd w:id="260"/>
    </w:p>
    <w:p w14:paraId="6906A0E7" w14:textId="537FAA1F" w:rsidR="00E43869" w:rsidRPr="00E43869" w:rsidRDefault="00E43869" w:rsidP="00E43869">
      <w:pPr>
        <w:pStyle w:val="3"/>
      </w:pPr>
      <w:bookmarkStart w:id="261" w:name="_Toc122553164"/>
      <w:bookmarkStart w:id="262" w:name="_Toc123318682"/>
      <w:r>
        <w:rPr>
          <w:rFonts w:hint="eastAsia"/>
        </w:rPr>
        <w:lastRenderedPageBreak/>
        <w:t>資料集簡介與實驗架構</w:t>
      </w:r>
      <w:bookmarkEnd w:id="261"/>
      <w:bookmarkEnd w:id="262"/>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19AEA4B6" w:rsidR="0008638C" w:rsidRDefault="002C755A" w:rsidP="002C755A">
      <w:pPr>
        <w:pStyle w:val="af5"/>
      </w:pPr>
      <w:bookmarkStart w:id="263" w:name="_Ref120719103"/>
      <w:bookmarkStart w:id="264" w:name="_Toc12331874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w:t>
      </w:r>
      <w:r w:rsidR="00F85191">
        <w:fldChar w:fldCharType="end"/>
      </w:r>
      <w:bookmarkEnd w:id="263"/>
      <w:r>
        <w:rPr>
          <w:rFonts w:hint="eastAsia"/>
        </w:rPr>
        <w:t xml:space="preserve"> </w:t>
      </w:r>
      <w:r w:rsidRPr="002C755A">
        <w:rPr>
          <w:rFonts w:hint="eastAsia"/>
        </w:rPr>
        <w:t>連續資料集下的實驗架構。</w:t>
      </w:r>
      <w:bookmarkEnd w:id="264"/>
    </w:p>
    <w:p w14:paraId="78D5BFDF" w14:textId="4E8329A7"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2</w:t>
      </w:r>
      <w:r>
        <w:fldChar w:fldCharType="end"/>
      </w:r>
      <w:r>
        <w:rPr>
          <w:rFonts w:hint="eastAsia"/>
        </w:rPr>
        <w:t>所示，模擬出二元分類的連續資料後，先擬定欲產生的二元特徵個數，便依此將三個連續座標軸依據比例切分來進行二元化，以產生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1C0C42D0" w:rsidR="003221C7" w:rsidRDefault="002C755A" w:rsidP="002C755A">
      <w:pPr>
        <w:pStyle w:val="af5"/>
      </w:pPr>
      <w:bookmarkStart w:id="265" w:name="_Ref120719164"/>
      <w:bookmarkStart w:id="266" w:name="_Toc12331874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3</w:t>
      </w:r>
      <w:r w:rsidR="00F85191">
        <w:fldChar w:fldCharType="end"/>
      </w:r>
      <w:bookmarkEnd w:id="265"/>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266"/>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4A66B29A" w:rsidR="001F4898" w:rsidRDefault="002C755A" w:rsidP="002C755A">
      <w:pPr>
        <w:pStyle w:val="af5"/>
      </w:pPr>
      <w:bookmarkStart w:id="267" w:name="_Ref120719165"/>
      <w:bookmarkStart w:id="268" w:name="_Toc12331874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4</w:t>
      </w:r>
      <w:r w:rsidR="00F85191">
        <w:fldChar w:fldCharType="end"/>
      </w:r>
      <w:bookmarkEnd w:id="267"/>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268"/>
    </w:p>
    <w:p w14:paraId="7E02DB9E" w14:textId="015666A2" w:rsidR="007A487E" w:rsidRPr="00F71E61" w:rsidRDefault="007A487E" w:rsidP="007A487E">
      <w:r>
        <w:fldChar w:fldCharType="begin"/>
      </w:r>
      <w:r>
        <w:instrText xml:space="preserve"> </w:instrText>
      </w:r>
      <w:r>
        <w:rPr>
          <w:rFonts w:hint="eastAsia"/>
        </w:rPr>
        <w:instrText>REF _Ref120719164 \h</w:instrText>
      </w:r>
      <w:r>
        <w:instrText xml:space="preserve"> </w:instrText>
      </w:r>
      <w:r>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3</w:t>
      </w:r>
      <w:r>
        <w:fldChar w:fldCharType="end"/>
      </w:r>
      <w:r>
        <w:rPr>
          <w:rFonts w:hint="eastAsia"/>
        </w:rPr>
        <w:t>表示了原始連續資料於三個座標軸上的資料分布情形，且少數與多數類別由顏色區分；在決定了要劃分出的二元特徵總數之後，便依據比例切分各個座標軸的全距，並將資料點劃分入新產生的二元特徵之中，如此，便產生了具備分類知識的二元特徵資料；如</w:t>
      </w:r>
      <w:r>
        <w:fldChar w:fldCharType="begin"/>
      </w:r>
      <w:r>
        <w:instrText xml:space="preserve"> REF _Ref120719165 \h </w:instrText>
      </w:r>
      <w:r>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4</w:t>
      </w:r>
      <w:r>
        <w:fldChar w:fldCharType="end"/>
      </w:r>
      <w:r>
        <w:rPr>
          <w:rFonts w:hint="eastAsia"/>
        </w:rPr>
        <w:t>所示，各個座標軸各被切分出了十個區域，總計產生了三十個新的二元特徵，作為二元資料。</w:t>
      </w:r>
    </w:p>
    <w:p w14:paraId="6EC5E92B" w14:textId="77777777" w:rsidR="007A487E" w:rsidRPr="007A487E" w:rsidRDefault="007A487E" w:rsidP="007A487E"/>
    <w:p w14:paraId="4811B211" w14:textId="3D32D61E" w:rsidR="002C755A" w:rsidRDefault="002C755A" w:rsidP="002C755A">
      <w:pPr>
        <w:pStyle w:val="af5"/>
        <w:keepNext/>
      </w:pPr>
      <w:bookmarkStart w:id="269" w:name="_Ref120719232"/>
      <w:bookmarkStart w:id="270" w:name="_Toc123318785"/>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1</w:t>
      </w:r>
      <w:r w:rsidR="00793819">
        <w:fldChar w:fldCharType="end"/>
      </w:r>
      <w:bookmarkEnd w:id="269"/>
      <w:r>
        <w:rPr>
          <w:rFonts w:hint="eastAsia"/>
        </w:rPr>
        <w:t xml:space="preserve"> </w:t>
      </w:r>
      <w:r w:rsidRPr="002C755A">
        <w:rPr>
          <w:rFonts w:hint="eastAsia"/>
        </w:rPr>
        <w:t>二元化後的特徵資料。</w:t>
      </w:r>
      <w:bookmarkEnd w:id="270"/>
    </w:p>
    <w:p w14:paraId="589B0E96" w14:textId="4F8B854E" w:rsidR="007A487E" w:rsidRDefault="00F71E61" w:rsidP="007A487E">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01755DB1" w:rsidR="002C755A" w:rsidRDefault="002C755A" w:rsidP="002C755A">
      <w:pPr>
        <w:pStyle w:val="af5"/>
        <w:keepNext/>
      </w:pPr>
      <w:bookmarkStart w:id="271" w:name="_Ref120719234"/>
      <w:bookmarkStart w:id="272" w:name="_Toc123318786"/>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2</w:t>
      </w:r>
      <w:r w:rsidR="00793819">
        <w:fldChar w:fldCharType="end"/>
      </w:r>
      <w:bookmarkEnd w:id="271"/>
      <w:r>
        <w:rPr>
          <w:rFonts w:hint="eastAsia"/>
        </w:rPr>
        <w:t xml:space="preserve"> </w:t>
      </w:r>
      <w:r w:rsidRPr="002C755A">
        <w:rPr>
          <w:rFonts w:hint="eastAsia"/>
        </w:rPr>
        <w:t>類別化後的特徵資料。</w:t>
      </w:r>
      <w:bookmarkEnd w:id="272"/>
    </w:p>
    <w:p w14:paraId="43B08A20" w14:textId="3685E1FF"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FC745A2" w14:textId="67E98521" w:rsidR="007A487E" w:rsidRPr="00491B6C" w:rsidRDefault="007A487E" w:rsidP="007A487E">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D22299">
        <w:rPr>
          <w:rFonts w:hint="eastAsia"/>
        </w:rPr>
        <w:t>表</w:t>
      </w:r>
      <w:r w:rsidR="00D22299">
        <w:rPr>
          <w:rFonts w:hint="eastAsia"/>
        </w:rPr>
        <w:t xml:space="preserve"> </w:t>
      </w:r>
      <w:r w:rsidR="00D22299">
        <w:rPr>
          <w:noProof/>
        </w:rPr>
        <w:t>4</w:t>
      </w:r>
      <w:r w:rsidR="00D22299">
        <w:t>.</w:t>
      </w:r>
      <w:r w:rsidR="00D22299">
        <w:rPr>
          <w:noProof/>
        </w:rPr>
        <w:t>1</w:t>
      </w:r>
      <w:r>
        <w:fldChar w:fldCharType="end"/>
      </w:r>
      <w:r>
        <w:rPr>
          <w:rFonts w:hint="eastAsia"/>
        </w:rPr>
        <w:t>所呈現，原先三個維度的連續資料經由二元化之後，便產生了</w:t>
      </w:r>
      <w:del w:id="273" w:author="Jakey Blue" w:date="2022-12-23T09:49:00Z">
        <w:r w:rsidDel="00333E83">
          <w:rPr>
            <w:rFonts w:hint="eastAsia"/>
          </w:rPr>
          <w:delText>具有</w:delText>
        </w:r>
      </w:del>
      <w:r>
        <w:rPr>
          <w:rFonts w:hint="eastAsia"/>
        </w:rPr>
        <w:t>三十個二元特徵，如此便可以做為本研究的方法輸入；而為了與傳統的變數編碼進行對比，再加上具備了此筆二元資料的二元特徵群組知識，得以經由類別化，產生出類別資料，如</w:t>
      </w:r>
      <w:r>
        <w:fldChar w:fldCharType="begin"/>
      </w:r>
      <w:r>
        <w:instrText xml:space="preserve"> REF _Ref120719234 \h </w:instrText>
      </w:r>
      <w:r>
        <w:fldChar w:fldCharType="separate"/>
      </w:r>
      <w:r w:rsidR="00D22299">
        <w:rPr>
          <w:rFonts w:hint="eastAsia"/>
        </w:rPr>
        <w:t>表</w:t>
      </w:r>
      <w:r w:rsidR="00D22299">
        <w:rPr>
          <w:rFonts w:hint="eastAsia"/>
        </w:rPr>
        <w:t xml:space="preserve"> </w:t>
      </w:r>
      <w:r w:rsidR="00D22299">
        <w:rPr>
          <w:noProof/>
        </w:rPr>
        <w:t>4</w:t>
      </w:r>
      <w:r w:rsidR="00D22299">
        <w:t>.</w:t>
      </w:r>
      <w:r w:rsidR="00D22299">
        <w:rPr>
          <w:noProof/>
        </w:rPr>
        <w:t>2</w:t>
      </w:r>
      <w:r>
        <w:fldChar w:fldCharType="end"/>
      </w:r>
      <w:r>
        <w:rPr>
          <w:rFonts w:hint="eastAsia"/>
        </w:rPr>
        <w:t>所示。此兩種資料乃為一體兩面，僅僅在</w:t>
      </w:r>
      <w:del w:id="274" w:author="Jakey Blue" w:date="2022-12-23T09:49:00Z">
        <w:r w:rsidDel="00333E83">
          <w:rPr>
            <w:rFonts w:hint="eastAsia"/>
          </w:rPr>
          <w:delText>表現</w:delText>
        </w:r>
      </w:del>
      <w:ins w:id="275" w:author="Jakey Blue" w:date="2022-12-23T09:49:00Z">
        <w:r w:rsidR="00333E83">
          <w:rPr>
            <w:rFonts w:hint="eastAsia"/>
          </w:rPr>
          <w:t>呈現</w:t>
        </w:r>
      </w:ins>
      <w:r>
        <w:rPr>
          <w:rFonts w:hint="eastAsia"/>
        </w:rPr>
        <w:t>方式上有所差異，但其本質代表的資料</w:t>
      </w:r>
      <w:del w:id="276" w:author="Jakey Blue" w:date="2022-12-23T09:50:00Z">
        <w:r w:rsidDel="00333E83">
          <w:rPr>
            <w:rFonts w:hint="eastAsia"/>
          </w:rPr>
          <w:delText>性</w:delText>
        </w:r>
      </w:del>
      <w:r>
        <w:rPr>
          <w:rFonts w:hint="eastAsia"/>
        </w:rPr>
        <w:t>質實</w:t>
      </w:r>
      <w:del w:id="277" w:author="Jakey Blue" w:date="2022-12-23T09:50:00Z">
        <w:r w:rsidDel="00333E83">
          <w:rPr>
            <w:rFonts w:hint="eastAsia"/>
          </w:rPr>
          <w:delText>為相同</w:delText>
        </w:r>
      </w:del>
      <w:ins w:id="278" w:author="Jakey Blue" w:date="2022-12-23T09:50:00Z">
        <w:r w:rsidR="00333E83">
          <w:rPr>
            <w:rFonts w:hint="eastAsia"/>
          </w:rPr>
          <w:t>無異</w:t>
        </w:r>
      </w:ins>
      <w:r>
        <w:rPr>
          <w:rFonts w:hint="eastAsia"/>
        </w:rPr>
        <w:t>；類似於原始類別資料，之於獨熱編碼轉換出的二元資料。</w:t>
      </w:r>
    </w:p>
    <w:p w14:paraId="493BB340" w14:textId="77777777" w:rsidR="007A487E" w:rsidRPr="007A487E" w:rsidRDefault="007A487E" w:rsidP="007A487E"/>
    <w:p w14:paraId="2239DE67" w14:textId="2115C79F" w:rsidR="003B5B17" w:rsidRDefault="003B5B17">
      <w:pPr>
        <w:spacing w:line="240" w:lineRule="auto"/>
        <w:ind w:firstLine="0"/>
        <w:jc w:val="left"/>
      </w:pPr>
      <w:r>
        <w:br w:type="page"/>
      </w:r>
    </w:p>
    <w:p w14:paraId="7AD36B5B" w14:textId="4E1C2470" w:rsidR="00764AA4" w:rsidRPr="00764AA4" w:rsidRDefault="00597FBC" w:rsidP="00764AA4">
      <w:pPr>
        <w:pStyle w:val="3"/>
      </w:pPr>
      <w:bookmarkStart w:id="279" w:name="_Toc122553165"/>
      <w:bookmarkStart w:id="280" w:name="_Toc123318683"/>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279"/>
      <w:bookmarkEnd w:id="280"/>
    </w:p>
    <w:p w14:paraId="0AEF3566" w14:textId="4BAA2DE7" w:rsidR="00E43869" w:rsidDel="00333E83" w:rsidRDefault="00E4098F" w:rsidP="001D6011">
      <w:pPr>
        <w:rPr>
          <w:del w:id="281" w:author="Jakey Blue" w:date="2022-12-23T09:51:00Z"/>
        </w:rPr>
      </w:pPr>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B84397">
        <w:rPr>
          <w:rFonts w:hint="eastAsia"/>
        </w:rPr>
        <w:t>所</w:t>
      </w:r>
      <w:r w:rsidR="0059177E">
        <w:rPr>
          <w:rFonts w:hint="eastAsia"/>
        </w:rPr>
        <w:t>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r w:rsidR="004661F8">
        <w:rPr>
          <w:rFonts w:hint="eastAsia"/>
        </w:rPr>
        <w:t>在切分了不同的二元特徵個數之下，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w:t>
      </w:r>
      <w:r w:rsidR="00B84397">
        <w:rPr>
          <w:rFonts w:hint="eastAsia"/>
        </w:rPr>
        <w:t>選用</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3014253F" w14:textId="196F82F0" w:rsidR="007F492E" w:rsidRDefault="007F492E">
      <w:pPr>
        <w:pPrChange w:id="282" w:author="Jakey Blue" w:date="2022-12-23T09:51:00Z">
          <w:pPr>
            <w:spacing w:line="240" w:lineRule="auto"/>
            <w:ind w:firstLine="0"/>
            <w:jc w:val="left"/>
          </w:pPr>
        </w:pPrChange>
      </w:pPr>
      <w:del w:id="283" w:author="Jakey Blue" w:date="2022-12-23T09:51:00Z">
        <w:r w:rsidDel="00333E83">
          <w:br w:type="page"/>
        </w:r>
      </w:del>
    </w:p>
    <w:p w14:paraId="4F1C96F8" w14:textId="23D4468F" w:rsidR="00764AA4" w:rsidRDefault="009646D6" w:rsidP="00764AA4">
      <w:pPr>
        <w:pStyle w:val="4"/>
      </w:pPr>
      <w:r>
        <w:rPr>
          <w:rFonts w:hint="eastAsia"/>
        </w:rPr>
        <w:t>連續資料集一</w:t>
      </w:r>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01DE54EA" w:rsidR="00A70836" w:rsidRDefault="002C755A" w:rsidP="002C755A">
      <w:pPr>
        <w:pStyle w:val="af5"/>
      </w:pPr>
      <w:bookmarkStart w:id="284" w:name="_Toc12331874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5</w:t>
      </w:r>
      <w:r w:rsidR="00F85191">
        <w:fldChar w:fldCharType="end"/>
      </w:r>
      <w:r>
        <w:rPr>
          <w:rFonts w:hint="eastAsia"/>
        </w:rPr>
        <w:t xml:space="preserve"> </w:t>
      </w:r>
      <w:r w:rsidRPr="002C755A">
        <w:rPr>
          <w:rFonts w:hint="eastAsia"/>
        </w:rPr>
        <w:t>連續資料集一的資料分布。</w:t>
      </w:r>
      <w:bookmarkEnd w:id="284"/>
    </w:p>
    <w:p w14:paraId="4BDCA32D" w14:textId="77777777" w:rsidR="002C755A" w:rsidRDefault="00E6040B" w:rsidP="002C755A">
      <w:pPr>
        <w:pStyle w:val="aa"/>
        <w:keepNext/>
      </w:pPr>
      <w:r w:rsidRPr="002C755A">
        <w:rPr>
          <w:noProof/>
        </w:rPr>
        <w:drawing>
          <wp:inline distT="0" distB="0" distL="0" distR="0" wp14:anchorId="3516F519" wp14:editId="5F115F01">
            <wp:extent cx="5398172"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8172" cy="2160000"/>
                    </a:xfrm>
                    <a:prstGeom prst="rect">
                      <a:avLst/>
                    </a:prstGeom>
                  </pic:spPr>
                </pic:pic>
              </a:graphicData>
            </a:graphic>
          </wp:inline>
        </w:drawing>
      </w:r>
    </w:p>
    <w:p w14:paraId="0D53CE19" w14:textId="65F758A4" w:rsidR="00C85D6F" w:rsidRDefault="002C755A" w:rsidP="002C755A">
      <w:pPr>
        <w:pStyle w:val="af5"/>
      </w:pPr>
      <w:bookmarkStart w:id="285" w:name="_Ref120719547"/>
      <w:bookmarkStart w:id="286" w:name="_Toc12331874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6</w:t>
      </w:r>
      <w:r w:rsidR="00F85191">
        <w:fldChar w:fldCharType="end"/>
      </w:r>
      <w:bookmarkEnd w:id="285"/>
      <w:r>
        <w:rPr>
          <w:rFonts w:hint="eastAsia"/>
        </w:rPr>
        <w:t xml:space="preserve"> </w:t>
      </w:r>
      <w:r w:rsidRPr="002C755A">
        <w:rPr>
          <w:rFonts w:hint="eastAsia"/>
        </w:rPr>
        <w:t>連續資料集一中，不同編碼方式所得數值資料的分類成績，對應切分二元特徵數量變化。</w:t>
      </w:r>
      <w:bookmarkEnd w:id="286"/>
    </w:p>
    <w:p w14:paraId="7C744D2B" w14:textId="77777777" w:rsidR="002C755A" w:rsidRDefault="00C3627F" w:rsidP="002C755A">
      <w:pPr>
        <w:pStyle w:val="aa"/>
        <w:keepNext/>
      </w:pPr>
      <w:r w:rsidRPr="002C755A">
        <w:rPr>
          <w:noProof/>
        </w:rPr>
        <w:lastRenderedPageBreak/>
        <w:drawing>
          <wp:inline distT="0" distB="0" distL="0" distR="0" wp14:anchorId="736788D6" wp14:editId="305C2EEA">
            <wp:extent cx="5400000" cy="2520000"/>
            <wp:effectExtent l="0" t="0" r="0" b="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49FDD975" w:rsidR="00C85D6F" w:rsidRDefault="002C755A" w:rsidP="002C755A">
      <w:pPr>
        <w:pStyle w:val="af5"/>
      </w:pPr>
      <w:bookmarkStart w:id="287" w:name="_Ref120719546"/>
      <w:bookmarkStart w:id="288" w:name="_Toc12331874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7</w:t>
      </w:r>
      <w:r w:rsidR="00F85191">
        <w:fldChar w:fldCharType="end"/>
      </w:r>
      <w:bookmarkEnd w:id="287"/>
      <w:r>
        <w:rPr>
          <w:rFonts w:hint="eastAsia"/>
        </w:rPr>
        <w:t xml:space="preserve"> </w:t>
      </w:r>
      <w:r w:rsidRPr="002C755A">
        <w:rPr>
          <w:rFonts w:hint="eastAsia"/>
        </w:rPr>
        <w:t>連續資料集一中，不同編碼方式所得數值資料的平均分類成績。</w:t>
      </w:r>
      <w:bookmarkEnd w:id="288"/>
    </w:p>
    <w:p w14:paraId="57AB0117" w14:textId="777DA163" w:rsidR="009646D6" w:rsidRDefault="009646D6" w:rsidP="009646D6">
      <w:pPr>
        <w:pStyle w:val="4"/>
      </w:pPr>
      <w:r>
        <w:rPr>
          <w:rFonts w:hint="eastAsia"/>
        </w:rPr>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2BD3B935" w:rsidR="00620259" w:rsidRDefault="00724E1B" w:rsidP="008832D2">
      <w:pPr>
        <w:pStyle w:val="af5"/>
      </w:pPr>
      <w:bookmarkStart w:id="289" w:name="_Toc12331875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8</w:t>
      </w:r>
      <w:r w:rsidR="00F85191">
        <w:fldChar w:fldCharType="end"/>
      </w:r>
      <w:r>
        <w:rPr>
          <w:rFonts w:hint="eastAsia"/>
        </w:rPr>
        <w:t xml:space="preserve"> </w:t>
      </w:r>
      <w:r>
        <w:rPr>
          <w:rFonts w:hint="eastAsia"/>
        </w:rPr>
        <w:t>連續資料集二的資料分布</w:t>
      </w:r>
      <w:r w:rsidR="008F633D">
        <w:rPr>
          <w:rFonts w:hint="eastAsia"/>
        </w:rPr>
        <w:t>。</w:t>
      </w:r>
      <w:bookmarkEnd w:id="289"/>
    </w:p>
    <w:p w14:paraId="5F06C0BA" w14:textId="77777777" w:rsidR="00BC4174" w:rsidRDefault="00BC4174" w:rsidP="00BC4174">
      <w:pPr>
        <w:pStyle w:val="ab"/>
        <w:keepNext/>
      </w:pPr>
      <w:r>
        <w:rPr>
          <w:noProof/>
        </w:rPr>
        <w:drawing>
          <wp:inline distT="0" distB="0" distL="0" distR="0" wp14:anchorId="57E3B0E5" wp14:editId="46B0ED5C">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00000" cy="2160000"/>
                    </a:xfrm>
                    <a:prstGeom prst="rect">
                      <a:avLst/>
                    </a:prstGeom>
                    <a:noFill/>
                  </pic:spPr>
                </pic:pic>
              </a:graphicData>
            </a:graphic>
          </wp:inline>
        </w:drawing>
      </w:r>
    </w:p>
    <w:p w14:paraId="7C52FD51" w14:textId="278501EE" w:rsidR="00BC4174" w:rsidRDefault="00BC4174" w:rsidP="008832D2">
      <w:pPr>
        <w:pStyle w:val="af5"/>
      </w:pPr>
      <w:bookmarkStart w:id="290" w:name="_Ref120056089"/>
      <w:bookmarkStart w:id="291" w:name="_Toc12331875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9</w:t>
      </w:r>
      <w:r w:rsidR="00F85191">
        <w:fldChar w:fldCharType="end"/>
      </w:r>
      <w:bookmarkEnd w:id="290"/>
      <w:r>
        <w:t xml:space="preserve"> </w:t>
      </w:r>
      <w:r>
        <w:rPr>
          <w:rFonts w:hint="eastAsia"/>
        </w:rPr>
        <w:t>連續資料集二中，不同編碼方式所得數值資料的分類成績，對應切分二元特徵數量變化</w:t>
      </w:r>
      <w:r w:rsidR="008F633D">
        <w:rPr>
          <w:rFonts w:hint="eastAsia"/>
        </w:rPr>
        <w:t>。</w:t>
      </w:r>
      <w:bookmarkEnd w:id="291"/>
    </w:p>
    <w:p w14:paraId="61A851E1" w14:textId="77777777" w:rsidR="00CA48D6" w:rsidRDefault="00BC4174" w:rsidP="00CA48D6">
      <w:pPr>
        <w:pStyle w:val="aa"/>
        <w:keepNext/>
      </w:pPr>
      <w:r>
        <w:rPr>
          <w:noProof/>
        </w:rPr>
        <w:lastRenderedPageBreak/>
        <w:drawing>
          <wp:inline distT="0" distB="0" distL="0" distR="0" wp14:anchorId="113CD740" wp14:editId="7C1C5EA4">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5F36C17" w14:textId="6EC4C931" w:rsidR="00BC4174" w:rsidRPr="00BC4174" w:rsidRDefault="00CA48D6" w:rsidP="008832D2">
      <w:pPr>
        <w:pStyle w:val="af5"/>
      </w:pPr>
      <w:bookmarkStart w:id="292" w:name="_Ref120052525"/>
      <w:bookmarkStart w:id="293" w:name="_Toc12331875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10</w:t>
      </w:r>
      <w:r w:rsidR="00F85191">
        <w:fldChar w:fldCharType="end"/>
      </w:r>
      <w:bookmarkEnd w:id="292"/>
      <w:r>
        <w:rPr>
          <w:rFonts w:hint="eastAsia"/>
        </w:rPr>
        <w:t xml:space="preserve"> </w:t>
      </w:r>
      <w:r>
        <w:rPr>
          <w:rFonts w:hint="eastAsia"/>
        </w:rPr>
        <w:t>連續資料集二中，不同編碼方式所得數值資料的平均分類成績</w:t>
      </w:r>
      <w:r w:rsidR="008F633D">
        <w:rPr>
          <w:rFonts w:hint="eastAsia"/>
        </w:rPr>
        <w:t>。</w:t>
      </w:r>
      <w:bookmarkEnd w:id="293"/>
    </w:p>
    <w:p w14:paraId="584AB959" w14:textId="43CE08E4" w:rsidR="009646D6" w:rsidRDefault="009646D6" w:rsidP="009646D6">
      <w:pPr>
        <w:pStyle w:val="4"/>
      </w:pPr>
      <w:r>
        <w:rPr>
          <w:rFonts w:hint="eastAsia"/>
        </w:rPr>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0016254C" w:rsidR="00620259" w:rsidRDefault="00724E1B" w:rsidP="008832D2">
      <w:pPr>
        <w:pStyle w:val="af5"/>
      </w:pPr>
      <w:bookmarkStart w:id="294" w:name="_Toc12331875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11</w:t>
      </w:r>
      <w:r w:rsidR="00F85191">
        <w:fldChar w:fldCharType="end"/>
      </w:r>
      <w:r>
        <w:rPr>
          <w:rFonts w:hint="eastAsia"/>
        </w:rPr>
        <w:t xml:space="preserve"> </w:t>
      </w:r>
      <w:r>
        <w:rPr>
          <w:rFonts w:hint="eastAsia"/>
        </w:rPr>
        <w:t>連續資料集三的資料分布</w:t>
      </w:r>
      <w:r w:rsidR="008F633D">
        <w:rPr>
          <w:rFonts w:hint="eastAsia"/>
        </w:rPr>
        <w:t>。</w:t>
      </w:r>
      <w:bookmarkEnd w:id="294"/>
    </w:p>
    <w:p w14:paraId="2D261A0E" w14:textId="77777777" w:rsidR="00D2113A" w:rsidRDefault="0001191E" w:rsidP="00D2113A">
      <w:pPr>
        <w:pStyle w:val="aa"/>
        <w:keepNext/>
      </w:pPr>
      <w:r w:rsidRPr="0001191E">
        <w:rPr>
          <w:noProof/>
        </w:rPr>
        <w:drawing>
          <wp:inline distT="0" distB="0" distL="0" distR="0" wp14:anchorId="793D4EE6" wp14:editId="3CC4B093">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81"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35F0F4F6" w14:textId="1608A824" w:rsidR="0001191E" w:rsidRDefault="00D2113A" w:rsidP="008832D2">
      <w:pPr>
        <w:pStyle w:val="af5"/>
      </w:pPr>
      <w:bookmarkStart w:id="295" w:name="_Ref120056091"/>
      <w:bookmarkStart w:id="296" w:name="_Toc12331875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12</w:t>
      </w:r>
      <w:r w:rsidR="00F85191">
        <w:fldChar w:fldCharType="end"/>
      </w:r>
      <w:bookmarkEnd w:id="295"/>
      <w:r>
        <w:rPr>
          <w:rFonts w:hint="eastAsia"/>
        </w:rPr>
        <w:t xml:space="preserve"> </w:t>
      </w:r>
      <w:r>
        <w:rPr>
          <w:rFonts w:hint="eastAsia"/>
        </w:rPr>
        <w:t>連續資料集三中，不同編碼方式所得數值資料的分類成績，對應切分二元特徵數量變化</w:t>
      </w:r>
      <w:r w:rsidR="008F633D">
        <w:rPr>
          <w:rFonts w:hint="eastAsia"/>
        </w:rPr>
        <w:t>。</w:t>
      </w:r>
      <w:bookmarkEnd w:id="296"/>
    </w:p>
    <w:p w14:paraId="1A20869A" w14:textId="77777777" w:rsidR="00D2113A" w:rsidRDefault="0001191E" w:rsidP="00D2113A">
      <w:pPr>
        <w:pStyle w:val="aa"/>
        <w:keepNext/>
      </w:pPr>
      <w:r>
        <w:rPr>
          <w:noProof/>
        </w:rPr>
        <w:lastRenderedPageBreak/>
        <w:drawing>
          <wp:inline distT="0" distB="0" distL="0" distR="0" wp14:anchorId="5206E97C" wp14:editId="78031203">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5C81CFC9" w:rsidR="0001191E" w:rsidRPr="0001191E" w:rsidRDefault="00D2113A" w:rsidP="008832D2">
      <w:pPr>
        <w:pStyle w:val="af5"/>
      </w:pPr>
      <w:bookmarkStart w:id="297" w:name="_Ref120052527"/>
      <w:bookmarkStart w:id="298" w:name="_Toc12331875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13</w:t>
      </w:r>
      <w:r w:rsidR="00F85191">
        <w:fldChar w:fldCharType="end"/>
      </w:r>
      <w:bookmarkEnd w:id="297"/>
      <w:r>
        <w:rPr>
          <w:rFonts w:hint="eastAsia"/>
        </w:rPr>
        <w:t xml:space="preserve"> </w:t>
      </w:r>
      <w:r>
        <w:rPr>
          <w:rFonts w:hint="eastAsia"/>
        </w:rPr>
        <w:t>連續資料集三中，不同編碼方式所得數值資料的平均分類成績</w:t>
      </w:r>
      <w:r w:rsidR="008F633D">
        <w:rPr>
          <w:rFonts w:hint="eastAsia"/>
        </w:rPr>
        <w:t>。</w:t>
      </w:r>
      <w:bookmarkEnd w:id="298"/>
    </w:p>
    <w:p w14:paraId="67881446" w14:textId="1430B539" w:rsidR="00D667E7" w:rsidRDefault="00D667E7" w:rsidP="00D667E7">
      <w:pPr>
        <w:pStyle w:val="3"/>
      </w:pPr>
      <w:bookmarkStart w:id="299" w:name="_Toc122553166"/>
      <w:bookmarkStart w:id="300" w:name="_Toc123318684"/>
      <w:r>
        <w:rPr>
          <w:rFonts w:hint="eastAsia"/>
        </w:rPr>
        <w:t>分類結果評比</w:t>
      </w:r>
      <w:r w:rsidR="006616BE">
        <w:rPr>
          <w:rFonts w:hint="eastAsia"/>
        </w:rPr>
        <w:t>與歸納</w:t>
      </w:r>
      <w:bookmarkEnd w:id="299"/>
      <w:bookmarkEnd w:id="300"/>
    </w:p>
    <w:p w14:paraId="1DE8146A" w14:textId="0F5B28CB" w:rsidR="00D667E7" w:rsidRDefault="00745892" w:rsidP="00D667E7">
      <w:r>
        <w:rPr>
          <w:rFonts w:hint="eastAsia"/>
        </w:rPr>
        <w:t>綜觀此三個</w:t>
      </w:r>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4A839EB5" w:rsidR="00876D9D" w:rsidRDefault="00DB0AAD" w:rsidP="007F492E">
      <w:r w:rsidRPr="00DB0AAD">
        <w:rPr>
          <w:rFonts w:hint="eastAsia"/>
        </w:rPr>
        <w:t>由以上三圖可見，</w:t>
      </w:r>
      <w:r w:rsidR="00B84397">
        <w:rPr>
          <w:rFonts w:hint="eastAsia"/>
        </w:rPr>
        <w:t>經由不同群組方式產生的數值資料有著不盡相同的平均成績，</w:t>
      </w:r>
      <w:r w:rsidR="00A32152">
        <w:rPr>
          <w:rFonts w:hint="eastAsia"/>
        </w:rPr>
        <w:t>不論根據何種方式排序組內特徵，</w:t>
      </w:r>
      <w:r w:rsidR="009A447B">
        <w:rPr>
          <w:rFonts w:hint="eastAsia"/>
        </w:rPr>
        <w:t>分類成績似乎仍部分受到群組方式的影響。</w:t>
      </w:r>
      <w:r w:rsidRPr="00DB0AAD">
        <w:rPr>
          <w:rFonts w:hint="eastAsia"/>
        </w:rPr>
        <w:t>依據</w:t>
      </w:r>
      <w:r w:rsidR="009A447B">
        <w:rPr>
          <w:rFonts w:hint="eastAsia"/>
        </w:rPr>
        <w:t>以上三圖可大致發現，由</w:t>
      </w:r>
      <w:r w:rsidRPr="00DB0AAD">
        <w:rPr>
          <w:rFonts w:hint="eastAsia"/>
        </w:rPr>
        <w:t>主成分、隨機的群組方式</w:t>
      </w:r>
      <w:r w:rsidR="00A32152">
        <w:rPr>
          <w:rFonts w:hint="eastAsia"/>
        </w:rPr>
        <w:t>將使編碼後的數值資料，相較於實施本研究方法前的二元特徵資料</w:t>
      </w:r>
      <w:r w:rsidR="00554475">
        <w:rPr>
          <w:rFonts w:hint="eastAsia"/>
        </w:rPr>
        <w:t>（</w:t>
      </w:r>
      <w:r w:rsidR="00554475">
        <w:rPr>
          <w:rFonts w:hint="eastAsia"/>
        </w:rPr>
        <w:t>O</w:t>
      </w:r>
      <w:r w:rsidR="00554475">
        <w:t>neHot</w:t>
      </w:r>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w:t>
      </w:r>
      <w:r w:rsidR="009A447B">
        <w:rPr>
          <w:rFonts w:hint="eastAsia"/>
        </w:rPr>
        <w:t>將提升或限制</w:t>
      </w:r>
      <w:r>
        <w:rPr>
          <w:rFonts w:hint="eastAsia"/>
        </w:rPr>
        <w:t>編碼後新數值資料的分類成果</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7F1CEF66"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r w:rsidR="009A447B">
        <w:rPr>
          <w:rFonts w:hint="eastAsia"/>
        </w:rPr>
        <w:t>可見排序特徵組內特徵也將對編碼後數值資料的分類成果</w:t>
      </w:r>
      <w:r w:rsidR="00FC225C">
        <w:rPr>
          <w:rFonts w:hint="eastAsia"/>
        </w:rPr>
        <w:t>造成影響。</w:t>
      </w:r>
    </w:p>
    <w:p w14:paraId="19C54DA8" w14:textId="543218F7" w:rsidR="00597FBC" w:rsidRDefault="00597FBC" w:rsidP="00597FBC">
      <w:pPr>
        <w:pStyle w:val="a3"/>
        <w:numPr>
          <w:ilvl w:val="0"/>
          <w:numId w:val="16"/>
        </w:numPr>
        <w:ind w:leftChars="0"/>
      </w:pPr>
      <w:r>
        <w:rPr>
          <w:rFonts w:hint="eastAsia"/>
        </w:rPr>
        <w:lastRenderedPageBreak/>
        <w:t>目標編碼的表現</w:t>
      </w:r>
      <w:r w:rsidR="00515217">
        <w:rPr>
          <w:rFonts w:hint="eastAsia"/>
        </w:rPr>
        <w:t>相當</w:t>
      </w:r>
      <w:r>
        <w:rPr>
          <w:rFonts w:hint="eastAsia"/>
        </w:rPr>
        <w:t>優異：</w:t>
      </w:r>
    </w:p>
    <w:p w14:paraId="54CA787E" w14:textId="7BEFCEB1" w:rsidR="00597FBC" w:rsidRDefault="00597FBC" w:rsidP="00597FBC">
      <w:r>
        <w:rPr>
          <w:rFonts w:hint="eastAsia"/>
        </w:rPr>
        <w:t>相較於其餘傳統變數編碼，目標編碼參看了資料的目標欄位，屬於監督式的變數編碼，</w:t>
      </w:r>
      <w:r w:rsidR="00AB34C7">
        <w:rPr>
          <w:rFonts w:hint="eastAsia"/>
        </w:rPr>
        <w:t>使得其</w:t>
      </w:r>
      <w:r w:rsidR="00AE0EE0">
        <w:rPr>
          <w:rFonts w:hint="eastAsia"/>
        </w:rPr>
        <w:t>對於新數值資料的分類成果有著一定程度的幫助</w:t>
      </w:r>
      <w:r w:rsidR="00CC59F5">
        <w:rPr>
          <w:rFonts w:hint="eastAsia"/>
        </w:rPr>
        <w:t>，</w:t>
      </w:r>
      <w:r w:rsidR="00B84397">
        <w:rPr>
          <w:rFonts w:hint="eastAsia"/>
        </w:rPr>
        <w:t>導致</w:t>
      </w:r>
      <w:r w:rsidR="00CC59F5">
        <w:rPr>
          <w:rFonts w:hint="eastAsia"/>
        </w:rPr>
        <w:t>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r w:rsidR="00C73C58">
        <w:rPr>
          <w:rFonts w:hint="eastAsia"/>
        </w:rPr>
        <w:t>編碼</w:t>
      </w:r>
      <w:r w:rsidR="00CC59F5">
        <w:rPr>
          <w:rFonts w:hint="eastAsia"/>
        </w:rPr>
        <w:t>無</w:t>
      </w:r>
      <w:r w:rsidR="00B84397">
        <w:rPr>
          <w:rFonts w:hint="eastAsia"/>
        </w:rPr>
        <w:t>群組資訊、且</w:t>
      </w:r>
      <w:r w:rsidR="00C73C58">
        <w:rPr>
          <w:rFonts w:hint="eastAsia"/>
        </w:rPr>
        <w:t>眾多</w:t>
      </w:r>
      <w:r w:rsidR="00CC59F5">
        <w:rPr>
          <w:rFonts w:hint="eastAsia"/>
        </w:rPr>
        <w:t>二元</w:t>
      </w:r>
      <w:r w:rsidR="00B84397">
        <w:rPr>
          <w:rFonts w:hint="eastAsia"/>
        </w:rPr>
        <w:t>特徵的</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方式之間，所使用特徵個數不盡相同：</w:t>
      </w:r>
    </w:p>
    <w:p w14:paraId="360F7198" w14:textId="01717EA2" w:rsidR="00A07A85" w:rsidRDefault="00A07A85" w:rsidP="00A07A85">
      <w:r>
        <w:rPr>
          <w:rFonts w:hint="eastAsia"/>
        </w:rPr>
        <w:t>如</w:t>
      </w:r>
      <w:r w:rsidR="00EE6CDF">
        <w:rPr>
          <w:rFonts w:hint="eastAsia"/>
        </w:rPr>
        <w:t>以上三圖底部灰階欄位所標示，不同的編碼方式編碼後數值資料的特徵個數與彼此相異。獨熱編碼、與二進位編碼的特徵個數隨著二元化連續資料的目標個數改變；二元化後的連續資料即經由獨熱編碼的新資料，其特徵個數恆等於切分出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w:t>
      </w:r>
      <w:r w:rsidR="00B84397">
        <w:rPr>
          <w:rFonts w:hint="eastAsia"/>
        </w:rPr>
        <w:t>為三，與原始群組個數相當，以便於與其餘編碼方式進行比較</w:t>
      </w:r>
      <w:r w:rsidR="00211DAD">
        <w:rPr>
          <w:rFonts w:hint="eastAsia"/>
        </w:rPr>
        <w:t>。</w:t>
      </w:r>
    </w:p>
    <w:p w14:paraId="294493CF" w14:textId="343DFBC5"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D22299">
        <w:rPr>
          <w:rFonts w:hint="eastAsia"/>
        </w:rPr>
        <w:t>圖</w:t>
      </w:r>
      <w:r w:rsidR="00D22299">
        <w:rPr>
          <w:rFonts w:hint="eastAsia"/>
        </w:rPr>
        <w:t xml:space="preserve"> </w:t>
      </w:r>
      <w:r w:rsidR="00D22299">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D22299">
        <w:rPr>
          <w:rFonts w:hint="eastAsia"/>
        </w:rPr>
        <w:t>圖</w:t>
      </w:r>
      <w:r w:rsidR="00D22299">
        <w:rPr>
          <w:rFonts w:hint="eastAsia"/>
        </w:rPr>
        <w:t xml:space="preserve"> </w:t>
      </w:r>
      <w:r w:rsidR="00D22299">
        <w:rPr>
          <w:noProof/>
        </w:rPr>
        <w:t>4.12</w:t>
      </w:r>
      <w:r w:rsidR="00552784">
        <w:fldChar w:fldCharType="end"/>
      </w:r>
      <w:r w:rsidR="00552784">
        <w:rPr>
          <w:rFonts w:hint="eastAsia"/>
        </w:rPr>
        <w:t>三圖則可以觀察到在切分的二元變數數量較少時，所有變數編碼產生的數值資料有著相近的分類成績；然而，隨著所切分的二元變數個數增加，變數編碼產生數值資料的分類成績之間的變異也逐漸增加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D22299">
        <w:rPr>
          <w:rFonts w:hint="eastAsia"/>
        </w:rPr>
        <w:t>圖</w:t>
      </w:r>
      <w:r w:rsidR="00D22299">
        <w:rPr>
          <w:rFonts w:hint="eastAsia"/>
        </w:rPr>
        <w:t xml:space="preserve"> </w:t>
      </w:r>
      <w:r w:rsidR="00D22299">
        <w:rPr>
          <w:noProof/>
        </w:rPr>
        <w:t>2</w:t>
      </w:r>
      <w:r w:rsidR="00D22299">
        <w:t>.</w:t>
      </w:r>
      <w:r w:rsidR="00D22299">
        <w:rPr>
          <w:noProof/>
        </w:rPr>
        <w:t>4</w:t>
      </w:r>
      <w:r w:rsidR="00693203">
        <w:fldChar w:fldCharType="end"/>
      </w:r>
      <w:r w:rsidR="00693203">
        <w:rPr>
          <w:rFonts w:hint="eastAsia"/>
        </w:rPr>
        <w:t>中</w:t>
      </w:r>
      <w:r w:rsidR="00280277">
        <w:rPr>
          <w:rFonts w:hint="eastAsia"/>
        </w:rPr>
        <w:t>維度災難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0C90A5D0" w:rsidR="00616121" w:rsidRDefault="00FE4A7F" w:rsidP="00EE3780">
      <w:pPr>
        <w:pStyle w:val="2"/>
      </w:pPr>
      <w:bookmarkStart w:id="301" w:name="_Toc120651201"/>
      <w:bookmarkStart w:id="302" w:name="_Toc120651202"/>
      <w:bookmarkStart w:id="303" w:name="_Toc120651203"/>
      <w:bookmarkEnd w:id="301"/>
      <w:bookmarkEnd w:id="302"/>
      <w:bookmarkEnd w:id="303"/>
      <w:r>
        <w:rPr>
          <w:rFonts w:hint="eastAsia"/>
        </w:rPr>
        <w:lastRenderedPageBreak/>
        <w:t xml:space="preserve"> </w:t>
      </w:r>
      <w:bookmarkStart w:id="304" w:name="_Toc122553167"/>
      <w:bookmarkStart w:id="305" w:name="_Toc123318685"/>
      <w:r>
        <w:rPr>
          <w:rFonts w:hint="eastAsia"/>
        </w:rPr>
        <w:t>UCI</w:t>
      </w:r>
      <w:r>
        <w:rPr>
          <w:rFonts w:hint="eastAsia"/>
        </w:rPr>
        <w:t>資料集</w:t>
      </w:r>
      <w:bookmarkEnd w:id="304"/>
      <w:bookmarkEnd w:id="305"/>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r w:rsidR="00BA2606">
        <w:rPr>
          <w:rFonts w:hint="eastAsia"/>
        </w:rPr>
        <w:t>線上資料及網站之中搜尋適合的標竿資料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39AA1104" w:rsidR="00B24781" w:rsidRDefault="001A32A9" w:rsidP="001A32A9">
      <w:pPr>
        <w:pStyle w:val="3"/>
      </w:pPr>
      <w:bookmarkStart w:id="306" w:name="_Toc122553168"/>
      <w:bookmarkStart w:id="307" w:name="_Toc123318686"/>
      <w:r>
        <w:rPr>
          <w:rFonts w:hint="eastAsia"/>
        </w:rPr>
        <w:t>資料集簡介與實驗架構</w:t>
      </w:r>
      <w:bookmarkEnd w:id="306"/>
      <w:bookmarkEnd w:id="307"/>
    </w:p>
    <w:p w14:paraId="755A8663" w14:textId="77777777" w:rsidR="00693203" w:rsidRDefault="00750521" w:rsidP="00693203">
      <w:pPr>
        <w:pStyle w:val="aa"/>
        <w:keepNext/>
      </w:pPr>
      <w:commentRangeStart w:id="308"/>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commentRangeEnd w:id="308"/>
      <w:r w:rsidR="00254803">
        <w:rPr>
          <w:rStyle w:val="afe"/>
        </w:rPr>
        <w:commentReference w:id="308"/>
      </w:r>
    </w:p>
    <w:p w14:paraId="4AD28B28" w14:textId="63799A9F" w:rsidR="00750521" w:rsidRDefault="00693203" w:rsidP="00693203">
      <w:pPr>
        <w:pStyle w:val="af5"/>
      </w:pPr>
      <w:bookmarkStart w:id="309" w:name="_Toc12331875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14</w:t>
      </w:r>
      <w:r w:rsidR="00F85191">
        <w:fldChar w:fldCharType="end"/>
      </w:r>
      <w:r>
        <w:rPr>
          <w:rFonts w:hint="eastAsia"/>
        </w:rPr>
        <w:t xml:space="preserve"> UCI</w:t>
      </w:r>
      <w:r>
        <w:rPr>
          <w:rFonts w:hint="eastAsia"/>
        </w:rPr>
        <w:t>網站上的二手車輛車況評估資料集。</w:t>
      </w:r>
      <w:bookmarkEnd w:id="309"/>
    </w:p>
    <w:p w14:paraId="1A61D1A4" w14:textId="4AFB1AA0" w:rsidR="002F25E8" w:rsidRDefault="002F25E8" w:rsidP="002F25E8">
      <w:pPr>
        <w:pStyle w:val="af5"/>
        <w:keepNext/>
      </w:pPr>
      <w:bookmarkStart w:id="310" w:name="_Toc123318787"/>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3</w:t>
      </w:r>
      <w:r w:rsidR="00793819">
        <w:fldChar w:fldCharType="end"/>
      </w:r>
      <w:r>
        <w:rPr>
          <w:rFonts w:hint="eastAsia"/>
        </w:rPr>
        <w:t xml:space="preserve"> </w:t>
      </w:r>
      <w:r>
        <w:rPr>
          <w:rFonts w:hint="eastAsia"/>
        </w:rPr>
        <w:t>二手車輛車況評估資料集中各特徵中的類別。</w:t>
      </w:r>
      <w:bookmarkEnd w:id="310"/>
    </w:p>
    <w:p w14:paraId="42F65105" w14:textId="20343B69" w:rsidR="001C0778" w:rsidRPr="001C0778" w:rsidRDefault="001C0778" w:rsidP="002F25E8">
      <w:pPr>
        <w:pStyle w:val="aa"/>
      </w:pPr>
      <w:r>
        <w:rPr>
          <w:noProof/>
        </w:rPr>
        <w:drawing>
          <wp:inline distT="0" distB="0" distL="0" distR="0" wp14:anchorId="7EEB6D80" wp14:editId="2DD9B654">
            <wp:extent cx="5040000" cy="1678320"/>
            <wp:effectExtent l="0" t="0" r="825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040000" cy="1678320"/>
                    </a:xfrm>
                    <a:prstGeom prst="rect">
                      <a:avLst/>
                    </a:prstGeom>
                    <a:noFill/>
                  </pic:spPr>
                </pic:pic>
              </a:graphicData>
            </a:graphic>
          </wp:inline>
        </w:drawing>
      </w:r>
    </w:p>
    <w:p w14:paraId="187D45AC" w14:textId="0FA361CB"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sidR="004F5634">
        <w:t xml:space="preserve"> </w:t>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此資料集的特徵、樣本個數皆相對較為稀少，且獨熱編碼產生後的二元特徵數量也相對較少，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4A46B8B4" w:rsidR="001A32A9" w:rsidRDefault="00750521" w:rsidP="00750521">
      <w:pPr>
        <w:pStyle w:val="af5"/>
      </w:pPr>
      <w:bookmarkStart w:id="311" w:name="_Ref121498435"/>
      <w:bookmarkStart w:id="312" w:name="_Toc12331875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15</w:t>
      </w:r>
      <w:r w:rsidR="00F85191">
        <w:fldChar w:fldCharType="end"/>
      </w:r>
      <w:bookmarkEnd w:id="311"/>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312"/>
    </w:p>
    <w:p w14:paraId="5AE86109" w14:textId="0A7D6C10"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15</w:t>
      </w:r>
      <w:r>
        <w:fldChar w:fldCharType="end"/>
      </w:r>
      <w:r>
        <w:rPr>
          <w:rFonts w:hint="eastAsia"/>
        </w:rPr>
        <w:t>所示，傳統變數編碼轉換類別特徵為數值資料，而經由</w:t>
      </w:r>
      <w:r w:rsidR="003B5B17">
        <w:rPr>
          <w:rFonts w:hint="eastAsia"/>
        </w:rPr>
        <w:t>獨熱</w:t>
      </w:r>
      <w:r>
        <w:rPr>
          <w:rFonts w:hint="eastAsia"/>
        </w:rPr>
        <w:t>編碼之後將產生二十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69EAD742" w:rsidR="001A32A9" w:rsidRDefault="001A32A9" w:rsidP="001A32A9">
      <w:pPr>
        <w:pStyle w:val="3"/>
      </w:pPr>
      <w:bookmarkStart w:id="313" w:name="_Toc122553169"/>
      <w:bookmarkStart w:id="314" w:name="_Toc123318687"/>
      <w:r>
        <w:rPr>
          <w:rFonts w:hint="eastAsia"/>
        </w:rPr>
        <w:lastRenderedPageBreak/>
        <w:t>分類結果評比與歸納</w:t>
      </w:r>
      <w:bookmarkEnd w:id="313"/>
      <w:bookmarkEnd w:id="314"/>
    </w:p>
    <w:p w14:paraId="3824C243" w14:textId="77777777" w:rsidR="004F565C" w:rsidRDefault="004F565C" w:rsidP="004F565C">
      <w:pPr>
        <w:pStyle w:val="aa"/>
        <w:keepNext/>
      </w:pPr>
      <w:r w:rsidRPr="004F565C">
        <w:rPr>
          <w:noProof/>
        </w:rPr>
        <w:drawing>
          <wp:inline distT="0" distB="0" distL="0" distR="0" wp14:anchorId="6B1BA004" wp14:editId="585C804C">
            <wp:extent cx="5400000" cy="2520000"/>
            <wp:effectExtent l="0" t="0" r="0" b="0"/>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preferRelativeResize="0">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2520000"/>
                    </a:xfrm>
                    <a:prstGeom prst="rect">
                      <a:avLst/>
                    </a:prstGeom>
                  </pic:spPr>
                </pic:pic>
              </a:graphicData>
            </a:graphic>
          </wp:inline>
        </w:drawing>
      </w:r>
    </w:p>
    <w:p w14:paraId="21A40137" w14:textId="1E53BC23" w:rsidR="004F565C" w:rsidRPr="004F565C" w:rsidRDefault="004F565C" w:rsidP="004F565C">
      <w:pPr>
        <w:pStyle w:val="af5"/>
      </w:pPr>
      <w:bookmarkStart w:id="315" w:name="_Ref121511698"/>
      <w:bookmarkStart w:id="316" w:name="_Toc12331875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16</w:t>
      </w:r>
      <w:r w:rsidR="00F85191">
        <w:fldChar w:fldCharType="end"/>
      </w:r>
      <w:bookmarkEnd w:id="315"/>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316"/>
    </w:p>
    <w:p w14:paraId="450542A9" w14:textId="78BDF5D9"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不錯；反之，透過相關係數、主成分分析或隨機群組的方式皆造成</w:t>
      </w:r>
      <w:r w:rsidR="00F20387">
        <w:rPr>
          <w:rFonts w:hint="eastAsia"/>
        </w:rPr>
        <w:t>分類成績的</w:t>
      </w:r>
      <w:r w:rsidR="004A262C">
        <w:rPr>
          <w:rFonts w:hint="eastAsia"/>
        </w:rPr>
        <w:t>損失</w:t>
      </w:r>
      <w:r w:rsidR="0015711B">
        <w:rPr>
          <w:rFonts w:hint="eastAsia"/>
        </w:rPr>
        <w:t>。</w:t>
      </w:r>
    </w:p>
    <w:p w14:paraId="6356CF6B" w14:textId="7E0E0D92"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，任一編碼方式的</w:t>
      </w:r>
      <w:r w:rsidR="00586699">
        <w:rPr>
          <w:rFonts w:hint="eastAsia"/>
        </w:rPr>
        <w:t>F1 score</w:t>
      </w:r>
      <w:r w:rsidR="00586699">
        <w:rPr>
          <w:rFonts w:hint="eastAsia"/>
        </w:rPr>
        <w:t>皆</w:t>
      </w:r>
      <w:r w:rsidR="0050467C">
        <w:rPr>
          <w:rFonts w:hint="eastAsia"/>
        </w:rPr>
        <w:t>高於零點九</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w:t>
      </w:r>
      <w:r w:rsidR="004A262C">
        <w:rPr>
          <w:rFonts w:hint="eastAsia"/>
        </w:rPr>
        <w:t>當</w:t>
      </w:r>
      <w:r w:rsidR="00586699">
        <w:rPr>
          <w:rFonts w:hint="eastAsia"/>
        </w:rPr>
        <w:t>遭遇維度</w:t>
      </w:r>
      <w:r w:rsidR="004A262C">
        <w:rPr>
          <w:rFonts w:hint="eastAsia"/>
        </w:rPr>
        <w:t>較低的</w:t>
      </w:r>
      <w:r w:rsidR="00586699">
        <w:rPr>
          <w:rFonts w:hint="eastAsia"/>
        </w:rPr>
        <w:t>二元資料</w:t>
      </w:r>
      <w:r w:rsidR="004A262C">
        <w:rPr>
          <w:rFonts w:hint="eastAsia"/>
        </w:rPr>
        <w:t>問題時</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，而且也無法明顯的比隨機群組方式來的優越。</w:t>
      </w:r>
    </w:p>
    <w:p w14:paraId="67FCEE0F" w14:textId="00EF263C" w:rsidR="00586699" w:rsidRPr="0015711B" w:rsidRDefault="00586699" w:rsidP="00586699">
      <w:r>
        <w:rPr>
          <w:rFonts w:hint="eastAsia"/>
        </w:rPr>
        <w:t>依據</w:t>
      </w:r>
      <w:r w:rsidR="004A262C">
        <w:rPr>
          <w:rFonts w:hint="eastAsia"/>
        </w:rPr>
        <w:t>上述</w:t>
      </w:r>
      <w:r>
        <w:rPr>
          <w:rFonts w:hint="eastAsia"/>
        </w:rPr>
        <w:t>結論，本研究欲找尋具有更多二元特徵、更多樣本，且類別更為不平衡、更難以分類資料集作為實驗資料</w:t>
      </w:r>
      <w:r w:rsidR="004A262C">
        <w:rPr>
          <w:rFonts w:hint="eastAsia"/>
        </w:rPr>
        <w:t>，以觀察群組、排序二元特徵後產生資料集的相關特性</w:t>
      </w:r>
      <w:r>
        <w:rPr>
          <w:rFonts w:hint="eastAsia"/>
        </w:rPr>
        <w:t>。</w:t>
      </w:r>
    </w:p>
    <w:p w14:paraId="1C6725D0" w14:textId="3C225C07" w:rsidR="00AD669B" w:rsidRDefault="00AD669B">
      <w:pPr>
        <w:spacing w:line="240" w:lineRule="auto"/>
        <w:ind w:firstLine="0"/>
        <w:jc w:val="left"/>
      </w:pPr>
      <w:r>
        <w:br w:type="page"/>
      </w:r>
    </w:p>
    <w:p w14:paraId="033AED6E" w14:textId="5161A7B9" w:rsidR="00BD4844" w:rsidRDefault="00BD4844" w:rsidP="00BD4844">
      <w:pPr>
        <w:pStyle w:val="2"/>
      </w:pPr>
      <w:bookmarkStart w:id="317" w:name="_Toc120651205"/>
      <w:bookmarkStart w:id="318" w:name="_Toc122553170"/>
      <w:bookmarkStart w:id="319" w:name="_Toc123318688"/>
      <w:bookmarkEnd w:id="317"/>
      <w:r>
        <w:rPr>
          <w:rFonts w:hint="eastAsia"/>
        </w:rPr>
        <w:lastRenderedPageBreak/>
        <w:t>Ka</w:t>
      </w:r>
      <w:r>
        <w:t>ggle</w:t>
      </w:r>
      <w:r>
        <w:rPr>
          <w:rFonts w:hint="eastAsia"/>
        </w:rPr>
        <w:t>資料集</w:t>
      </w:r>
      <w:bookmarkEnd w:id="318"/>
      <w:bookmarkEnd w:id="319"/>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r w:rsidR="008F6B24">
        <w:rPr>
          <w:rFonts w:hint="eastAsia"/>
        </w:rPr>
        <w:t>透過</w:t>
      </w:r>
      <w:r w:rsidR="007E3BE4">
        <w:rPr>
          <w:rFonts w:hint="eastAsia"/>
        </w:rPr>
        <w:t>線上資料集網站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3367F7A7" w:rsidR="00616121" w:rsidRDefault="004F0E9A" w:rsidP="004F0E9A">
      <w:pPr>
        <w:pStyle w:val="3"/>
      </w:pPr>
      <w:bookmarkStart w:id="320" w:name="_Toc122553171"/>
      <w:bookmarkStart w:id="321" w:name="_Toc123318689"/>
      <w:r>
        <w:rPr>
          <w:rFonts w:hint="eastAsia"/>
        </w:rPr>
        <w:t>資料集簡介與實驗架構</w:t>
      </w:r>
      <w:bookmarkEnd w:id="320"/>
      <w:bookmarkEnd w:id="321"/>
    </w:p>
    <w:p w14:paraId="62FD8B3A" w14:textId="77777777" w:rsidR="00693203" w:rsidRDefault="008F6B24" w:rsidP="00693203">
      <w:pPr>
        <w:pStyle w:val="aa"/>
        <w:keepNext/>
      </w:pPr>
      <w:commentRangeStart w:id="322"/>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commentRangeEnd w:id="322"/>
      <w:r w:rsidR="0098426E">
        <w:rPr>
          <w:rStyle w:val="afe"/>
        </w:rPr>
        <w:commentReference w:id="322"/>
      </w:r>
    </w:p>
    <w:p w14:paraId="0EF698E1" w14:textId="3A836739" w:rsidR="004F0E9A" w:rsidRDefault="00693203" w:rsidP="00693203">
      <w:pPr>
        <w:pStyle w:val="af5"/>
      </w:pPr>
      <w:bookmarkStart w:id="323" w:name="_Toc12331875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17</w:t>
      </w:r>
      <w:r w:rsidR="00F85191">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bookmarkEnd w:id="323"/>
    </w:p>
    <w:p w14:paraId="312BF96E" w14:textId="4330273A" w:rsidR="00243D46" w:rsidRDefault="00243D46" w:rsidP="00243D46">
      <w:pPr>
        <w:pStyle w:val="af5"/>
        <w:keepNext/>
      </w:pPr>
      <w:bookmarkStart w:id="324" w:name="_Toc123318788"/>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4</w:t>
      </w:r>
      <w:r w:rsidR="00793819">
        <w:fldChar w:fldCharType="end"/>
      </w:r>
      <w:r w:rsidR="00C00CB8">
        <w:t xml:space="preserve"> </w:t>
      </w:r>
      <w:r w:rsidR="00C00CB8">
        <w:rPr>
          <w:rFonts w:hint="eastAsia"/>
        </w:rPr>
        <w:t>類別特徵編碼挑戰資料集中各類別特徵中的類別。</w:t>
      </w:r>
      <w:bookmarkEnd w:id="324"/>
    </w:p>
    <w:p w14:paraId="0F958704" w14:textId="6FD80C26" w:rsidR="005567FD" w:rsidRDefault="00243D46" w:rsidP="00243D46">
      <w:pPr>
        <w:pStyle w:val="aa"/>
      </w:pPr>
      <w:r>
        <w:rPr>
          <w:noProof/>
        </w:rPr>
        <w:drawing>
          <wp:inline distT="0" distB="0" distL="0" distR="0" wp14:anchorId="76A1E518" wp14:editId="6F49D072">
            <wp:extent cx="5038516" cy="2276028"/>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038516" cy="2276028"/>
                    </a:xfrm>
                    <a:prstGeom prst="rect">
                      <a:avLst/>
                    </a:prstGeom>
                    <a:noFill/>
                  </pic:spPr>
                </pic:pic>
              </a:graphicData>
            </a:graphic>
          </wp:inline>
        </w:drawing>
      </w:r>
    </w:p>
    <w:p w14:paraId="5F2256C9" w14:textId="33A4C1CA" w:rsidR="00243D46" w:rsidRDefault="00243D46" w:rsidP="00243D46">
      <w:pPr>
        <w:pStyle w:val="af5"/>
        <w:keepNext/>
      </w:pPr>
      <w:bookmarkStart w:id="325" w:name="_Toc123318789"/>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D22299">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D22299">
        <w:rPr>
          <w:noProof/>
        </w:rPr>
        <w:t>5</w:t>
      </w:r>
      <w:r w:rsidR="00793819">
        <w:fldChar w:fldCharType="end"/>
      </w:r>
      <w:r w:rsidR="00C00CB8">
        <w:rPr>
          <w:rFonts w:hint="eastAsia"/>
        </w:rPr>
        <w:t xml:space="preserve"> </w:t>
      </w:r>
      <w:r w:rsidR="00C00CB8">
        <w:rPr>
          <w:rFonts w:hint="eastAsia"/>
        </w:rPr>
        <w:t>類別特徵編碼挑戰資料集中各數值特徵中的類別。</w:t>
      </w:r>
      <w:bookmarkEnd w:id="325"/>
    </w:p>
    <w:p w14:paraId="4E570577" w14:textId="050AA5E1" w:rsidR="00243D46" w:rsidRPr="005567FD" w:rsidRDefault="00243D46" w:rsidP="00243D46">
      <w:pPr>
        <w:pStyle w:val="aa"/>
      </w:pPr>
      <w:r>
        <w:rPr>
          <w:noProof/>
        </w:rPr>
        <w:drawing>
          <wp:inline distT="0" distB="0" distL="0" distR="0" wp14:anchorId="50470885" wp14:editId="4A9AAA94">
            <wp:extent cx="5040000" cy="1976223"/>
            <wp:effectExtent l="0" t="0" r="8255" b="508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040000" cy="1976223"/>
                    </a:xfrm>
                    <a:prstGeom prst="rect">
                      <a:avLst/>
                    </a:prstGeom>
                    <a:noFill/>
                  </pic:spPr>
                </pic:pic>
              </a:graphicData>
            </a:graphic>
          </wp:inline>
        </w:drawing>
      </w:r>
    </w:p>
    <w:p w14:paraId="02DC4256" w14:textId="44936515" w:rsidR="004568A7" w:rsidRDefault="005A1083" w:rsidP="00EE3780">
      <w:r>
        <w:rPr>
          <w:rFonts w:hint="eastAsia"/>
        </w:rPr>
        <w:lastRenderedPageBreak/>
        <w:t>在瀏覽眾多資料集後，</w:t>
      </w:r>
      <w:r w:rsidR="00C94820">
        <w:rPr>
          <w:rFonts w:hint="eastAsia"/>
        </w:rPr>
        <w:t>選用對於類別變數編碼挑戰的資料集進行測試</w:t>
      </w:r>
      <w:r w:rsidR="004A262C">
        <w:rPr>
          <w:rFonts w:hint="eastAsia"/>
        </w:rPr>
        <w:t>。</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為二元分類問題；經由</w:t>
      </w:r>
      <w:r w:rsidR="00BB4A8A">
        <w:rPr>
          <w:rFonts w:hint="eastAsia"/>
        </w:rPr>
        <w:t>獨熱</w:t>
      </w:r>
      <w:r w:rsidR="00C94820">
        <w:rPr>
          <w:rFonts w:hint="eastAsia"/>
        </w:rPr>
        <w:t>編碼後將產生眾多二元特徵。</w:t>
      </w:r>
      <w:r w:rsidR="00A90072">
        <w:rPr>
          <w:rFonts w:hint="eastAsia"/>
        </w:rPr>
        <w:t>在該資料集中</w:t>
      </w:r>
      <w:r w:rsidR="00EE187F">
        <w:rPr>
          <w:rFonts w:hint="eastAsia"/>
        </w:rPr>
        <w:t>，</w:t>
      </w:r>
      <w:r w:rsidR="00CB0C99">
        <w:rPr>
          <w:rFonts w:hint="eastAsia"/>
        </w:rPr>
        <w:t>三十萬個樣本由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drawing>
          <wp:inline distT="0" distB="0" distL="0" distR="0" wp14:anchorId="3532E66E" wp14:editId="36E3DCC1">
            <wp:extent cx="3584283"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584283" cy="5625600"/>
                    </a:xfrm>
                    <a:prstGeom prst="rect">
                      <a:avLst/>
                    </a:prstGeom>
                    <a:noFill/>
                    <a:ln>
                      <a:noFill/>
                    </a:ln>
                  </pic:spPr>
                </pic:pic>
              </a:graphicData>
            </a:graphic>
          </wp:inline>
        </w:drawing>
      </w:r>
    </w:p>
    <w:p w14:paraId="731985E7" w14:textId="22704751" w:rsidR="001F2BF7" w:rsidRDefault="001F2BF7" w:rsidP="001F2BF7">
      <w:pPr>
        <w:pStyle w:val="af5"/>
      </w:pPr>
      <w:bookmarkStart w:id="326" w:name="_Ref121142922"/>
      <w:bookmarkStart w:id="327" w:name="_Toc12331876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18</w:t>
      </w:r>
      <w:r w:rsidR="00F85191">
        <w:fldChar w:fldCharType="end"/>
      </w:r>
      <w:bookmarkEnd w:id="326"/>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327"/>
    </w:p>
    <w:p w14:paraId="49BA144D" w14:textId="13F33C9D"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18</w:t>
      </w:r>
      <w:r>
        <w:fldChar w:fldCharType="end"/>
      </w:r>
      <w:r>
        <w:rPr>
          <w:rFonts w:hint="eastAsia"/>
        </w:rPr>
        <w:t>，</w:t>
      </w:r>
      <w:r w:rsidR="004568A7">
        <w:rPr>
          <w:rFonts w:hint="eastAsia"/>
        </w:rPr>
        <w:t>篩選過後的資料集經由</w:t>
      </w:r>
      <w:r w:rsidR="00BB4A8A">
        <w:rPr>
          <w:rFonts w:hint="eastAsia"/>
        </w:rPr>
        <w:t>獨熱</w:t>
      </w:r>
      <w:r w:rsidR="004568A7">
        <w:rPr>
          <w:rFonts w:hint="eastAsia"/>
        </w:rPr>
        <w:t>編碼後，將具有七十</w:t>
      </w:r>
      <w:r w:rsidR="00FC225C">
        <w:rPr>
          <w:rFonts w:hint="eastAsia"/>
        </w:rPr>
        <w:t>七</w:t>
      </w:r>
      <w:r w:rsidR="004568A7">
        <w:rPr>
          <w:rFonts w:hint="eastAsia"/>
        </w:rPr>
        <w:t>個二元特徵，作為本研究方法的輸入，後產生的數值資料將與原始資料的數值特徵</w:t>
      </w:r>
      <w:r w:rsidR="00D86FA3">
        <w:rPr>
          <w:rFonts w:hint="eastAsia"/>
        </w:rPr>
        <w:t>、二元特徵</w:t>
      </w:r>
      <w:r w:rsidR="004568A7">
        <w:rPr>
          <w:rFonts w:hint="eastAsia"/>
        </w:rPr>
        <w:t>相</w:t>
      </w:r>
      <w:r w:rsidR="004568A7">
        <w:rPr>
          <w:rFonts w:hint="eastAsia"/>
        </w:rPr>
        <w:lastRenderedPageBreak/>
        <w:t>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r w:rsidR="00D13666">
        <w:rPr>
          <w:rFonts w:hint="eastAsia"/>
        </w:rPr>
        <w:t>訓練梯度提升樹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51BE7F83" w:rsidR="004F0E9A" w:rsidRDefault="004F0E9A" w:rsidP="004F0E9A">
      <w:pPr>
        <w:pStyle w:val="3"/>
      </w:pPr>
      <w:bookmarkStart w:id="328" w:name="_Toc122553172"/>
      <w:bookmarkStart w:id="329" w:name="_Toc123318690"/>
      <w:r>
        <w:rPr>
          <w:rFonts w:hint="eastAsia"/>
        </w:rPr>
        <w:t>分類結果評比與歸納</w:t>
      </w:r>
      <w:bookmarkEnd w:id="328"/>
      <w:bookmarkEnd w:id="329"/>
    </w:p>
    <w:p w14:paraId="32E39FCE" w14:textId="77777777" w:rsidR="00047D49" w:rsidRDefault="00047D49" w:rsidP="00047D49">
      <w:pPr>
        <w:pStyle w:val="aa"/>
        <w:keepNext/>
      </w:pPr>
      <w:r>
        <w:rPr>
          <w:noProof/>
        </w:rPr>
        <w:drawing>
          <wp:inline distT="0" distB="0" distL="0" distR="0" wp14:anchorId="18F4F336" wp14:editId="38F1DC20">
            <wp:extent cx="5400000" cy="2520000"/>
            <wp:effectExtent l="0" t="0" r="0"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1767860" w14:textId="0E86E093" w:rsidR="00047D49" w:rsidRPr="00EE3780" w:rsidRDefault="00047D49" w:rsidP="00047D49">
      <w:pPr>
        <w:pStyle w:val="af5"/>
      </w:pPr>
      <w:bookmarkStart w:id="330" w:name="_Ref121144581"/>
      <w:bookmarkStart w:id="331" w:name="_Toc12331876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19</w:t>
      </w:r>
      <w:r w:rsidR="00F85191">
        <w:fldChar w:fldCharType="end"/>
      </w:r>
      <w:bookmarkEnd w:id="330"/>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331"/>
    </w:p>
    <w:p w14:paraId="54BB3260" w14:textId="6DDC93F7"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像是在傳統的變數編碼中，相較於其餘非監督式的編碼方式，監督式的目標編碼對於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lastRenderedPageBreak/>
        <w:drawing>
          <wp:inline distT="0" distB="0" distL="0" distR="0" wp14:anchorId="0E91E9CA" wp14:editId="193B215E">
            <wp:extent cx="3274535" cy="2519999"/>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274535" cy="2519999"/>
                    </a:xfrm>
                    <a:prstGeom prst="rect">
                      <a:avLst/>
                    </a:prstGeom>
                    <a:noFill/>
                  </pic:spPr>
                </pic:pic>
              </a:graphicData>
            </a:graphic>
          </wp:inline>
        </w:drawing>
      </w:r>
    </w:p>
    <w:p w14:paraId="6E5D491B" w14:textId="57E98488" w:rsidR="005B62D6" w:rsidRDefault="00DC1A1E" w:rsidP="00DC1A1E">
      <w:pPr>
        <w:pStyle w:val="af5"/>
      </w:pPr>
      <w:bookmarkStart w:id="332" w:name="_Ref121237755"/>
      <w:bookmarkStart w:id="333" w:name="_Toc12331876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20</w:t>
      </w:r>
      <w:r w:rsidR="00F85191">
        <w:fldChar w:fldCharType="end"/>
      </w:r>
      <w:bookmarkEnd w:id="332"/>
      <w:r>
        <w:rPr>
          <w:rFonts w:hint="eastAsia"/>
        </w:rPr>
        <w:t xml:space="preserve"> </w:t>
      </w:r>
      <w:r>
        <w:rPr>
          <w:rFonts w:hint="eastAsia"/>
        </w:rPr>
        <w:t>面對無法類別化的二元特徵資料時，所能使用的數值編碼方式。</w:t>
      </w:r>
      <w:bookmarkEnd w:id="333"/>
    </w:p>
    <w:p w14:paraId="0EA069B5" w14:textId="4EA5A8C7" w:rsidR="009729CB"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當原始資料缺乏</w:t>
      </w:r>
      <w:r w:rsidR="00BB4A8A">
        <w:rPr>
          <w:rFonts w:hint="eastAsia"/>
        </w:rPr>
        <w:t>獨熱</w:t>
      </w:r>
      <w:r w:rsidR="00C615F0">
        <w:rPr>
          <w:rFonts w:hint="eastAsia"/>
        </w:rPr>
        <w:t>編碼的群組資訊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20</w:t>
      </w:r>
      <w:r w:rsidR="00DC1A1E">
        <w:fldChar w:fldCharType="end"/>
      </w:r>
      <w:r w:rsidR="00380046">
        <w:rPr>
          <w:rFonts w:hint="eastAsia"/>
        </w:rPr>
        <w:t>可見，</w:t>
      </w:r>
      <w:r w:rsidR="009729CB">
        <w:rPr>
          <w:rFonts w:hint="eastAsia"/>
        </w:rPr>
        <w:t>表示若能以</w:t>
      </w:r>
      <w:r w:rsidR="00CA78AF">
        <w:rPr>
          <w:rFonts w:hint="eastAsia"/>
        </w:rPr>
        <w:t>適當的群組與排序方式，由十七個數值特徵構成的新資料中能與</w:t>
      </w:r>
      <w:r w:rsidR="009729CB">
        <w:rPr>
          <w:rFonts w:hint="eastAsia"/>
        </w:rPr>
        <w:t>具有</w:t>
      </w:r>
      <w:r w:rsidR="00CA78AF">
        <w:rPr>
          <w:rFonts w:hint="eastAsia"/>
        </w:rPr>
        <w:t>八十五個二元特徵</w:t>
      </w:r>
      <w:r w:rsidR="009729CB">
        <w:rPr>
          <w:rFonts w:hint="eastAsia"/>
        </w:rPr>
        <w:t>原始</w:t>
      </w:r>
      <w:r w:rsidR="00CA78AF">
        <w:rPr>
          <w:rFonts w:hint="eastAsia"/>
        </w:rPr>
        <w:t>資料有相似的分類成果</w:t>
      </w:r>
      <w:r w:rsidR="009729CB">
        <w:rPr>
          <w:rFonts w:hint="eastAsia"/>
        </w:rPr>
        <w:t>；如</w:t>
      </w:r>
      <w:r w:rsidR="009729CB">
        <w:fldChar w:fldCharType="begin"/>
      </w:r>
      <w:r w:rsidR="009729CB">
        <w:instrText xml:space="preserve"> </w:instrText>
      </w:r>
      <w:r w:rsidR="009729CB">
        <w:rPr>
          <w:rFonts w:hint="eastAsia"/>
        </w:rPr>
        <w:instrText>REF _Ref121144581 \h</w:instrText>
      </w:r>
      <w:r w:rsidR="009729CB">
        <w:instrText xml:space="preserve"> </w:instrText>
      </w:r>
      <w:r w:rsidR="009729CB">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19</w:t>
      </w:r>
      <w:r w:rsidR="009729CB">
        <w:fldChar w:fldCharType="end"/>
      </w:r>
      <w:r w:rsidR="009729CB">
        <w:rPr>
          <w:rFonts w:hint="eastAsia"/>
        </w:rPr>
        <w:t>，雖然依據特徵純粹度排序能有效提升分類成績，但目前缺乏能達到原先群組資訊一樣優秀分類成績的群組方式。</w:t>
      </w:r>
    </w:p>
    <w:p w14:paraId="21A4A16C" w14:textId="43D1719E" w:rsidR="00B772F2" w:rsidRDefault="00B772F2">
      <w:pPr>
        <w:spacing w:line="240" w:lineRule="auto"/>
        <w:ind w:firstLine="0"/>
        <w:jc w:val="left"/>
      </w:pPr>
      <w:r>
        <w:br w:type="page"/>
      </w:r>
    </w:p>
    <w:p w14:paraId="549F91AC" w14:textId="4BE8665F" w:rsidR="00B772F2" w:rsidRDefault="00327112" w:rsidP="00B772F2">
      <w:pPr>
        <w:pStyle w:val="2"/>
      </w:pPr>
      <w:bookmarkStart w:id="334" w:name="_Toc123318691"/>
      <w:r>
        <w:rPr>
          <w:rFonts w:hint="eastAsia"/>
        </w:rPr>
        <w:lastRenderedPageBreak/>
        <w:t>以</w:t>
      </w:r>
      <w:r w:rsidR="00B772F2">
        <w:rPr>
          <w:rFonts w:hint="eastAsia"/>
        </w:rPr>
        <w:t>階層分群</w:t>
      </w:r>
      <w:r w:rsidR="00B85DFD" w:rsidRPr="00B85DFD">
        <w:rPr>
          <w:rFonts w:hint="eastAsia"/>
        </w:rPr>
        <w:t>法</w:t>
      </w:r>
      <w:r>
        <w:rPr>
          <w:rFonts w:hint="eastAsia"/>
        </w:rPr>
        <w:t>還原</w:t>
      </w:r>
      <w:r w:rsidR="00B772F2">
        <w:rPr>
          <w:rFonts w:hint="eastAsia"/>
        </w:rPr>
        <w:t>群組</w:t>
      </w:r>
      <w:r>
        <w:rPr>
          <w:rFonts w:hint="eastAsia"/>
        </w:rPr>
        <w:t>資訊</w:t>
      </w:r>
      <w:bookmarkEnd w:id="334"/>
    </w:p>
    <w:p w14:paraId="4B2F8BEA" w14:textId="3F4A8D66" w:rsidR="004A4B45" w:rsidRDefault="00B442CD" w:rsidP="004A4B45">
      <w:bookmarkStart w:id="335" w:name="_Toc122553173"/>
      <w:r>
        <w:rPr>
          <w:rFonts w:hint="eastAsia"/>
        </w:rPr>
        <w:t>除了以特徵相關性結合區塊模型來群組二元特徵，本研究也嘗試了以</w:t>
      </w:r>
      <w:r w:rsidR="00113BE2">
        <w:rPr>
          <w:rFonts w:hint="eastAsia"/>
        </w:rPr>
        <w:t>特徵相關性結合</w:t>
      </w:r>
      <w:r>
        <w:rPr>
          <w:rFonts w:hint="eastAsia"/>
        </w:rPr>
        <w:t>階層</w:t>
      </w:r>
      <w:r w:rsidR="00C03DB3">
        <w:rPr>
          <w:rFonts w:hint="eastAsia"/>
        </w:rPr>
        <w:t>聚類</w:t>
      </w:r>
      <w:r w:rsidR="00113BE2">
        <w:rPr>
          <w:rFonts w:hint="eastAsia"/>
        </w:rPr>
        <w:t>做為群組方式。以</w:t>
      </w:r>
      <w:r w:rsidR="00113BE2">
        <w:rPr>
          <w:rFonts w:hint="eastAsia"/>
        </w:rPr>
        <w:t>K</w:t>
      </w:r>
      <w:r w:rsidR="00113BE2">
        <w:t>aggle</w:t>
      </w:r>
      <w:r w:rsidR="00113BE2">
        <w:rPr>
          <w:rFonts w:hint="eastAsia"/>
        </w:rPr>
        <w:t>資料集為例，以此方法能透過</w:t>
      </w:r>
      <w:r w:rsidR="00C03DB3">
        <w:rPr>
          <w:rFonts w:hint="eastAsia"/>
        </w:rPr>
        <w:t>觀察</w:t>
      </w:r>
      <w:r w:rsidR="00113BE2">
        <w:rPr>
          <w:rFonts w:hint="eastAsia"/>
        </w:rPr>
        <w:t>相關係數，找出獨熱編碼後產生的二元特徵之間互斥關係，並還原出原始的群組資訊。</w:t>
      </w:r>
      <w:r w:rsidR="00D256C9">
        <w:rPr>
          <w:rFonts w:hint="eastAsia"/>
        </w:rPr>
        <w:t>如</w:t>
      </w:r>
      <w:r w:rsidR="00D256C9">
        <w:fldChar w:fldCharType="begin"/>
      </w:r>
      <w:r w:rsidR="00D256C9">
        <w:instrText xml:space="preserve"> </w:instrText>
      </w:r>
      <w:r w:rsidR="00D256C9">
        <w:rPr>
          <w:rFonts w:hint="eastAsia"/>
        </w:rPr>
        <w:instrText>REF _Ref123239031 \h</w:instrText>
      </w:r>
      <w:r w:rsidR="00D256C9">
        <w:instrText xml:space="preserve"> </w:instrText>
      </w:r>
      <w:r w:rsidR="00D256C9">
        <w:fldChar w:fldCharType="separate"/>
      </w:r>
      <w:r w:rsidR="00D22299">
        <w:rPr>
          <w:rFonts w:hint="eastAsia"/>
        </w:rPr>
        <w:t>圖</w:t>
      </w:r>
      <w:r w:rsidR="00D22299">
        <w:rPr>
          <w:rFonts w:hint="eastAsia"/>
        </w:rPr>
        <w:t xml:space="preserve"> </w:t>
      </w:r>
      <w:r w:rsidR="00D22299">
        <w:rPr>
          <w:noProof/>
        </w:rPr>
        <w:t>4</w:t>
      </w:r>
      <w:r w:rsidR="00D22299">
        <w:t>.</w:t>
      </w:r>
      <w:r w:rsidR="00D22299">
        <w:rPr>
          <w:noProof/>
        </w:rPr>
        <w:t>21</w:t>
      </w:r>
      <w:r w:rsidR="00D256C9">
        <w:fldChar w:fldCharType="end"/>
      </w:r>
      <w:r w:rsidR="00D256C9">
        <w:rPr>
          <w:rFonts w:hint="eastAsia"/>
        </w:rPr>
        <w:t>，可見</w:t>
      </w:r>
      <w:r w:rsidR="00C03DB3">
        <w:rPr>
          <w:rFonts w:hint="eastAsia"/>
        </w:rPr>
        <w:t>原先由相同類別特徵轉換出的二元特徵，皆經由階層聚類，被重新歸納</w:t>
      </w:r>
      <w:r w:rsidR="008973C0">
        <w:rPr>
          <w:rFonts w:hint="eastAsia"/>
        </w:rPr>
        <w:t>入相同的群集之內。</w:t>
      </w:r>
    </w:p>
    <w:p w14:paraId="07CDB829" w14:textId="77777777" w:rsidR="004A4B45" w:rsidRDefault="004A4B45" w:rsidP="004A4B45">
      <w:pPr>
        <w:pStyle w:val="aa"/>
        <w:keepNext/>
      </w:pPr>
      <w:r>
        <w:rPr>
          <w:noProof/>
        </w:rPr>
        <w:drawing>
          <wp:inline distT="0" distB="0" distL="0" distR="0" wp14:anchorId="3B4232FF" wp14:editId="7D9AFFF8">
            <wp:extent cx="5400000" cy="5130428"/>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00" cy="5130428"/>
                    </a:xfrm>
                    <a:prstGeom prst="rect">
                      <a:avLst/>
                    </a:prstGeom>
                    <a:noFill/>
                  </pic:spPr>
                </pic:pic>
              </a:graphicData>
            </a:graphic>
          </wp:inline>
        </w:drawing>
      </w:r>
    </w:p>
    <w:p w14:paraId="2979E5CB" w14:textId="5015EDD7" w:rsidR="008973C0" w:rsidRDefault="004A4B45" w:rsidP="008973C0">
      <w:pPr>
        <w:pStyle w:val="af5"/>
      </w:pPr>
      <w:bookmarkStart w:id="336" w:name="_Ref123239031"/>
      <w:bookmarkStart w:id="337" w:name="_Toc12331876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21</w:t>
      </w:r>
      <w:r w:rsidR="00F85191">
        <w:fldChar w:fldCharType="end"/>
      </w:r>
      <w:bookmarkEnd w:id="336"/>
      <w:r>
        <w:t xml:space="preserve"> </w:t>
      </w:r>
      <w:r>
        <w:rPr>
          <w:rFonts w:hint="eastAsia"/>
        </w:rPr>
        <w:t>依據</w:t>
      </w:r>
      <w:r w:rsidR="008973C0">
        <w:rPr>
          <w:rFonts w:hint="eastAsia"/>
        </w:rPr>
        <w:t>二元</w:t>
      </w:r>
      <w:r>
        <w:rPr>
          <w:rFonts w:hint="eastAsia"/>
        </w:rPr>
        <w:t>特徵相關係數，經由階層</w:t>
      </w:r>
      <w:r w:rsidR="00C03DB3">
        <w:rPr>
          <w:rFonts w:hint="eastAsia"/>
        </w:rPr>
        <w:t>聚類</w:t>
      </w:r>
      <w:r>
        <w:rPr>
          <w:rFonts w:hint="eastAsia"/>
        </w:rPr>
        <w:t>後</w:t>
      </w:r>
      <w:r w:rsidR="008973C0">
        <w:rPr>
          <w:rFonts w:hint="eastAsia"/>
        </w:rPr>
        <w:t>樹狀圖</w:t>
      </w:r>
      <w:r>
        <w:rPr>
          <w:rFonts w:hint="eastAsia"/>
        </w:rPr>
        <w:t>，以</w:t>
      </w:r>
      <w:r>
        <w:rPr>
          <w:rFonts w:hint="eastAsia"/>
        </w:rPr>
        <w:t>K</w:t>
      </w:r>
      <w:r>
        <w:t>aggle</w:t>
      </w:r>
      <w:r w:rsidR="00D256C9">
        <w:rPr>
          <w:rFonts w:hint="eastAsia"/>
        </w:rPr>
        <w:t>資料集為例。</w:t>
      </w:r>
      <w:bookmarkEnd w:id="337"/>
    </w:p>
    <w:p w14:paraId="4C897093" w14:textId="7AAC9130" w:rsidR="008973C0" w:rsidRDefault="0065715D" w:rsidP="008973C0">
      <w:r>
        <w:rPr>
          <w:rFonts w:hint="eastAsia"/>
        </w:rPr>
        <w:t>因</w:t>
      </w:r>
      <w:r w:rsidR="00E94804">
        <w:rPr>
          <w:rFonts w:hint="eastAsia"/>
        </w:rPr>
        <w:t>其還原了原始的群組資訊，並比照經由獨熱編碼轉換之前的原始類別特徵群組</w:t>
      </w:r>
      <w:r w:rsidR="0092161B">
        <w:rPr>
          <w:rFonts w:hint="eastAsia"/>
        </w:rPr>
        <w:t>二元</w:t>
      </w:r>
      <w:r w:rsidR="00E94804">
        <w:rPr>
          <w:rFonts w:hint="eastAsia"/>
        </w:rPr>
        <w:t>特徵，因而其群組產生的新數值資料集將有著相當不錯的表現</w:t>
      </w:r>
      <w:r w:rsidR="00A624A2">
        <w:rPr>
          <w:rFonts w:hint="eastAsia"/>
        </w:rPr>
        <w:t>；假設面對的資料集是由獨熱編碼轉換出的二元資料，</w:t>
      </w:r>
      <w:r w:rsidR="0092161B">
        <w:rPr>
          <w:rFonts w:hint="eastAsia"/>
        </w:rPr>
        <w:t>但</w:t>
      </w:r>
      <w:r w:rsidR="00A624A2">
        <w:rPr>
          <w:rFonts w:hint="eastAsia"/>
        </w:rPr>
        <w:t>欠缺原始的</w:t>
      </w:r>
      <w:r w:rsidR="0092161B">
        <w:rPr>
          <w:rFonts w:hint="eastAsia"/>
        </w:rPr>
        <w:t>類別</w:t>
      </w:r>
      <w:r w:rsidR="00A624A2">
        <w:rPr>
          <w:rFonts w:hint="eastAsia"/>
        </w:rPr>
        <w:t>特徵群組</w:t>
      </w:r>
      <w:r w:rsidR="0092161B">
        <w:rPr>
          <w:rFonts w:hint="eastAsia"/>
        </w:rPr>
        <w:t>資訊</w:t>
      </w:r>
      <w:r w:rsidR="00A624A2">
        <w:rPr>
          <w:rFonts w:hint="eastAsia"/>
        </w:rPr>
        <w:t>，便可</w:t>
      </w:r>
      <w:r w:rsidR="00A624A2">
        <w:rPr>
          <w:rFonts w:hint="eastAsia"/>
        </w:rPr>
        <w:lastRenderedPageBreak/>
        <w:t>將其</w:t>
      </w:r>
      <w:r w:rsidR="00E94804">
        <w:rPr>
          <w:rFonts w:hint="eastAsia"/>
        </w:rPr>
        <w:t>作為</w:t>
      </w:r>
      <w:r w:rsidR="00E33733">
        <w:rPr>
          <w:rFonts w:hint="eastAsia"/>
        </w:rPr>
        <w:t>一種還原二元資料特徵群組資訊的方式</w:t>
      </w:r>
      <w:r w:rsidR="00A624A2">
        <w:rPr>
          <w:rFonts w:hint="eastAsia"/>
        </w:rPr>
        <w:t>；</w:t>
      </w:r>
      <w:r w:rsidR="00E94804">
        <w:rPr>
          <w:rFonts w:hint="eastAsia"/>
        </w:rPr>
        <w:t>但</w:t>
      </w:r>
      <w:r w:rsidR="00E33733">
        <w:rPr>
          <w:rFonts w:hint="eastAsia"/>
        </w:rPr>
        <w:t>作為本研究所預想的群組方式乃是著重在於藉由結合</w:t>
      </w:r>
      <w:r w:rsidR="00A85B0D">
        <w:rPr>
          <w:rFonts w:hint="eastAsia"/>
        </w:rPr>
        <w:t>、群聚由不同類別特徵所產生的二元特徵，</w:t>
      </w:r>
      <w:r w:rsidR="00A624A2">
        <w:rPr>
          <w:rFonts w:hint="eastAsia"/>
        </w:rPr>
        <w:t>以融合出更具有分類價值與資料特性的新數值特徵</w:t>
      </w:r>
      <w:r w:rsidR="00E33733">
        <w:rPr>
          <w:rFonts w:hint="eastAsia"/>
        </w:rPr>
        <w:t>，</w:t>
      </w:r>
      <w:r w:rsidR="00B92185">
        <w:rPr>
          <w:rFonts w:hint="eastAsia"/>
        </w:rPr>
        <w:t>而此方法與依據原始群組資訊所產生特徵群組完全相同，因此並</w:t>
      </w:r>
      <w:r w:rsidR="000D5AC6">
        <w:rPr>
          <w:rFonts w:hint="eastAsia"/>
        </w:rPr>
        <w:t>未</w:t>
      </w:r>
      <w:r w:rsidR="00B92185">
        <w:rPr>
          <w:rFonts w:hint="eastAsia"/>
        </w:rPr>
        <w:t>加入群組方法中</w:t>
      </w:r>
      <w:r w:rsidR="000D5AC6">
        <w:rPr>
          <w:rFonts w:hint="eastAsia"/>
        </w:rPr>
        <w:t>與其餘方式</w:t>
      </w:r>
      <w:r w:rsidR="00B92185">
        <w:rPr>
          <w:rFonts w:hint="eastAsia"/>
        </w:rPr>
        <w:t>做比較。</w:t>
      </w:r>
    </w:p>
    <w:p w14:paraId="13F93704" w14:textId="44716055" w:rsidR="00B442CD" w:rsidRDefault="00B442CD" w:rsidP="008973C0">
      <w:r>
        <w:br w:type="page"/>
      </w:r>
    </w:p>
    <w:p w14:paraId="3BB67773" w14:textId="043741DF" w:rsidR="00486926" w:rsidRDefault="00B442CD" w:rsidP="00AF07DF">
      <w:pPr>
        <w:pStyle w:val="1"/>
      </w:pPr>
      <w:bookmarkStart w:id="338" w:name="_Toc123318692"/>
      <w:r>
        <w:rPr>
          <w:rFonts w:hint="eastAsia"/>
        </w:rPr>
        <w:lastRenderedPageBreak/>
        <w:t>第五章</w:t>
      </w:r>
      <w:r>
        <w:rPr>
          <w:rFonts w:hint="eastAsia"/>
        </w:rPr>
        <w:t xml:space="preserve"> </w:t>
      </w:r>
      <w:r>
        <w:rPr>
          <w:rFonts w:hint="eastAsia"/>
        </w:rPr>
        <w:t>結論與建議</w:t>
      </w:r>
      <w:bookmarkEnd w:id="335"/>
      <w:bookmarkEnd w:id="338"/>
    </w:p>
    <w:p w14:paraId="0DE0AF8B" w14:textId="51EF8D58" w:rsidR="00EA5ED7" w:rsidRPr="00EA5ED7" w:rsidRDefault="00EA5ED7" w:rsidP="00EA5ED7">
      <w:pPr>
        <w:pStyle w:val="2"/>
      </w:pPr>
      <w:bookmarkStart w:id="339" w:name="_Toc122553174"/>
      <w:bookmarkStart w:id="340" w:name="_Toc123318693"/>
      <w:r>
        <w:rPr>
          <w:rFonts w:hint="eastAsia"/>
        </w:rPr>
        <w:t>研究</w:t>
      </w:r>
      <w:r w:rsidR="00B275E9">
        <w:rPr>
          <w:rFonts w:hint="eastAsia"/>
        </w:rPr>
        <w:t>成果</w:t>
      </w:r>
      <w:bookmarkEnd w:id="339"/>
      <w:bookmarkEnd w:id="340"/>
    </w:p>
    <w:p w14:paraId="24B260D6" w14:textId="41D23826" w:rsidR="003A289F" w:rsidRDefault="00223AEE" w:rsidP="003A289F">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w:t>
      </w:r>
      <w:r w:rsidR="00EF4C3E">
        <w:rPr>
          <w:rFonts w:hint="eastAsia"/>
        </w:rPr>
        <w:t>編碼</w:t>
      </w:r>
      <w:r w:rsidR="003A289F">
        <w:rPr>
          <w:rFonts w:hint="eastAsia"/>
        </w:rPr>
        <w:t>等一連串</w:t>
      </w:r>
      <w:r w:rsidR="00475FAA">
        <w:rPr>
          <w:rFonts w:hint="eastAsia"/>
        </w:rPr>
        <w:t>步驟</w:t>
      </w:r>
      <w:r w:rsidR="003A289F">
        <w:rPr>
          <w:rFonts w:hint="eastAsia"/>
        </w:rPr>
        <w:t>，</w:t>
      </w:r>
      <w:r w:rsidR="00475FAA">
        <w:rPr>
          <w:rFonts w:hint="eastAsia"/>
        </w:rPr>
        <w:t>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3A289F">
        <w:rPr>
          <w:rFonts w:hint="eastAsia"/>
        </w:rPr>
        <w:t>由二元特徵群組，得以縮減高維度二元資料維度至較低維度的數值資料；而後由特徵組內的排序，得以提升編碼後數值資料集的分類成績；最終，藉由二進位十位數編碼，將同一群組內的複數二元特徵轉換成為單一數值特徵。</w:t>
      </w:r>
    </w:p>
    <w:p w14:paraId="38C0E957" w14:textId="07128C9A" w:rsidR="00EC56BD" w:rsidRDefault="00EC56BD" w:rsidP="00807A5A">
      <w:r>
        <w:rPr>
          <w:rFonts w:hint="eastAsia"/>
        </w:rPr>
        <w:t>在第四章案例研討可見，相較於單純的資料集，當本方法應用於複雜且擁有眾多二元特徵的資料時更能展現出本實驗提出編碼框架的優勢</w:t>
      </w:r>
      <w:r w:rsidR="000E6031">
        <w:rPr>
          <w:rFonts w:hint="eastAsia"/>
        </w:rPr>
        <w:t>。</w:t>
      </w:r>
      <w:r>
        <w:rPr>
          <w:rFonts w:hint="eastAsia"/>
        </w:rPr>
        <w:t>相比於</w:t>
      </w:r>
      <w:r w:rsidR="000E6031">
        <w:rPr>
          <w:rFonts w:hint="eastAsia"/>
        </w:rPr>
        <w:t>編碼之前的二元特徵資料、經由本研究編碼後產生的數值資料</w:t>
      </w:r>
      <w:r>
        <w:rPr>
          <w:rFonts w:hint="eastAsia"/>
        </w:rPr>
        <w:t>可</w:t>
      </w:r>
      <w:r w:rsidR="000E6031">
        <w:rPr>
          <w:rFonts w:hint="eastAsia"/>
        </w:rPr>
        <w:t>具有以下</w:t>
      </w:r>
      <w:r w:rsidR="00807A5A">
        <w:rPr>
          <w:rFonts w:hint="eastAsia"/>
        </w:rPr>
        <w:t>特性</w:t>
      </w:r>
      <w:r w:rsidR="000E6031">
        <w:rPr>
          <w:rFonts w:hint="eastAsia"/>
        </w:rPr>
        <w:t>：</w:t>
      </w:r>
    </w:p>
    <w:p w14:paraId="2466A573" w14:textId="48BC9C3D" w:rsidR="00EC56BD" w:rsidRDefault="00EC56BD" w:rsidP="00EC56BD">
      <w:pPr>
        <w:pStyle w:val="a3"/>
        <w:numPr>
          <w:ilvl w:val="0"/>
          <w:numId w:val="20"/>
        </w:numPr>
        <w:ind w:leftChars="0"/>
      </w:pPr>
      <w:r>
        <w:rPr>
          <w:rFonts w:hint="eastAsia"/>
        </w:rPr>
        <w:t>縮減資料特徵個數：</w:t>
      </w:r>
    </w:p>
    <w:p w14:paraId="5A204B98" w14:textId="193FA23D" w:rsidR="002A4C05" w:rsidRDefault="001C1801" w:rsidP="0050467C">
      <w:r>
        <w:rPr>
          <w:rFonts w:hint="eastAsia"/>
        </w:rPr>
        <w:t>相比於原</w:t>
      </w:r>
      <w:r w:rsidR="00D07437">
        <w:rPr>
          <w:rFonts w:hint="eastAsia"/>
        </w:rPr>
        <w:t>始</w:t>
      </w:r>
      <w:r>
        <w:rPr>
          <w:rFonts w:hint="eastAsia"/>
        </w:rPr>
        <w:t>二元資料具有眾多的特徵個數，編碼後的數值資料</w:t>
      </w:r>
      <w:r w:rsidR="00690628">
        <w:rPr>
          <w:rFonts w:hint="eastAsia"/>
        </w:rPr>
        <w:t>能</w:t>
      </w:r>
      <w:r w:rsidR="00D07437">
        <w:rPr>
          <w:rFonts w:hint="eastAsia"/>
        </w:rPr>
        <w:t>大幅度</w:t>
      </w:r>
      <w:r w:rsidR="00690628">
        <w:rPr>
          <w:rFonts w:hint="eastAsia"/>
        </w:rPr>
        <w:t>縮減</w:t>
      </w:r>
      <w:r w:rsidR="00D07437">
        <w:rPr>
          <w:rFonts w:hint="eastAsia"/>
        </w:rPr>
        <w:t>所使用到的資料維度</w:t>
      </w:r>
      <w:r w:rsidR="007D2BE2">
        <w:rPr>
          <w:rFonts w:hint="eastAsia"/>
        </w:rPr>
        <w:t>，在一定程度上減少分類模型處理資料時所耗費的運算資源</w:t>
      </w:r>
      <w:r w:rsidR="001A090A">
        <w:rPr>
          <w:rFonts w:hint="eastAsia"/>
        </w:rPr>
        <w:t>。</w:t>
      </w:r>
    </w:p>
    <w:p w14:paraId="3ABD2C18" w14:textId="79450FE3" w:rsidR="00EC56BD" w:rsidRDefault="00EC56BD" w:rsidP="00EC56BD">
      <w:pPr>
        <w:pStyle w:val="a3"/>
        <w:numPr>
          <w:ilvl w:val="0"/>
          <w:numId w:val="20"/>
        </w:numPr>
        <w:ind w:leftChars="0"/>
      </w:pPr>
      <w:r>
        <w:rPr>
          <w:rFonts w:hint="eastAsia"/>
        </w:rPr>
        <w:t>壓縮特徵資訊：</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1CB4" w14:paraId="082A4FEC" w14:textId="77777777" w:rsidTr="00F65145">
        <w:tc>
          <w:tcPr>
            <w:tcW w:w="4247" w:type="dxa"/>
            <w:vAlign w:val="center"/>
          </w:tcPr>
          <w:p w14:paraId="5790C989" w14:textId="345C9C9A" w:rsidR="002F1CB4" w:rsidRDefault="002F1CB4" w:rsidP="002F1CB4">
            <w:pPr>
              <w:ind w:firstLine="0"/>
              <w:jc w:val="center"/>
            </w:pPr>
            <w:r w:rsidRPr="002F1CB4">
              <w:rPr>
                <w:noProof/>
              </w:rPr>
              <w:drawing>
                <wp:inline distT="0" distB="0" distL="0" distR="0" wp14:anchorId="5FF09330" wp14:editId="2C52C34B">
                  <wp:extent cx="2520000" cy="2520000"/>
                  <wp:effectExtent l="0" t="0" r="0" b="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4"/>
                          <a:stretch>
                            <a:fillRect/>
                          </a:stretch>
                        </pic:blipFill>
                        <pic:spPr>
                          <a:xfrm>
                            <a:off x="0" y="0"/>
                            <a:ext cx="2520000" cy="2520000"/>
                          </a:xfrm>
                          <a:prstGeom prst="rect">
                            <a:avLst/>
                          </a:prstGeom>
                        </pic:spPr>
                      </pic:pic>
                    </a:graphicData>
                  </a:graphic>
                </wp:inline>
              </w:drawing>
            </w:r>
          </w:p>
        </w:tc>
        <w:tc>
          <w:tcPr>
            <w:tcW w:w="4247" w:type="dxa"/>
            <w:vAlign w:val="center"/>
          </w:tcPr>
          <w:p w14:paraId="6890701F" w14:textId="5772FA4B" w:rsidR="002F1CB4" w:rsidRDefault="002F1CB4" w:rsidP="002F1CB4">
            <w:pPr>
              <w:keepNext/>
              <w:ind w:firstLine="0"/>
              <w:jc w:val="center"/>
            </w:pPr>
            <w:r w:rsidRPr="002F1CB4">
              <w:rPr>
                <w:noProof/>
              </w:rPr>
              <w:drawing>
                <wp:inline distT="0" distB="0" distL="0" distR="0" wp14:anchorId="70F8FA51" wp14:editId="3D34C7FE">
                  <wp:extent cx="2520000" cy="252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5"/>
                          <a:stretch>
                            <a:fillRect/>
                          </a:stretch>
                        </pic:blipFill>
                        <pic:spPr>
                          <a:xfrm>
                            <a:off x="0" y="0"/>
                            <a:ext cx="2520000" cy="2520000"/>
                          </a:xfrm>
                          <a:prstGeom prst="rect">
                            <a:avLst/>
                          </a:prstGeom>
                        </pic:spPr>
                      </pic:pic>
                    </a:graphicData>
                  </a:graphic>
                </wp:inline>
              </w:drawing>
            </w:r>
          </w:p>
        </w:tc>
      </w:tr>
    </w:tbl>
    <w:p w14:paraId="2BE1AD74" w14:textId="0865A709" w:rsidR="002F1CB4" w:rsidRDefault="002F1CB4">
      <w:pPr>
        <w:pStyle w:val="af5"/>
      </w:pPr>
      <w:bookmarkStart w:id="341" w:name="_Ref122545350"/>
      <w:bookmarkStart w:id="342" w:name="_Toc12331876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1</w:t>
      </w:r>
      <w:r w:rsidR="00F85191">
        <w:fldChar w:fldCharType="end"/>
      </w:r>
      <w:bookmarkEnd w:id="341"/>
      <w:r>
        <w:t xml:space="preserve"> </w:t>
      </w:r>
      <w:r>
        <w:rPr>
          <w:rFonts w:hint="eastAsia"/>
        </w:rPr>
        <w:t>L</w:t>
      </w:r>
      <w:r>
        <w:t>ightGBM</w:t>
      </w:r>
      <w:r>
        <w:rPr>
          <w:rFonts w:hint="eastAsia"/>
        </w:rPr>
        <w:t>分類模型訓練後的特徵重要度。</w:t>
      </w:r>
      <w:r>
        <w:br/>
      </w:r>
      <w:r>
        <w:rPr>
          <w:rFonts w:hint="eastAsia"/>
        </w:rPr>
        <w:t>（左）</w:t>
      </w:r>
      <w:r w:rsidR="00867A8F">
        <w:rPr>
          <w:rFonts w:hint="eastAsia"/>
        </w:rPr>
        <w:t>原始</w:t>
      </w:r>
      <w:r>
        <w:rPr>
          <w:rFonts w:hint="eastAsia"/>
        </w:rPr>
        <w:t>二元資料（右）主成分分析群組</w:t>
      </w:r>
      <w:r w:rsidR="00051F09">
        <w:rPr>
          <w:rFonts w:hint="eastAsia"/>
        </w:rPr>
        <w:t>。</w:t>
      </w:r>
      <w:bookmarkEnd w:id="342"/>
    </w:p>
    <w:p w14:paraId="1D5ABBE8" w14:textId="79F41AB7" w:rsidR="00B87405" w:rsidRDefault="00B87405" w:rsidP="00B87405">
      <w:r>
        <w:rPr>
          <w:rFonts w:hint="eastAsia"/>
        </w:rPr>
        <w:lastRenderedPageBreak/>
        <w:t>根據特徵選取方式，將相關、相近的二元特徵劃分為同一群組之內，並重組此些二元特徵成為數值特徵。如</w:t>
      </w:r>
      <w:r>
        <w:fldChar w:fldCharType="begin"/>
      </w:r>
      <w:r>
        <w:instrText xml:space="preserve"> </w:instrText>
      </w:r>
      <w:r>
        <w:rPr>
          <w:rFonts w:hint="eastAsia"/>
        </w:rPr>
        <w:instrText>REF _Ref122545350 \h</w:instrText>
      </w:r>
      <w:r>
        <w:instrText xml:space="preserve"> </w:instrText>
      </w:r>
      <w:r>
        <w:fldChar w:fldCharType="separate"/>
      </w:r>
      <w:r w:rsidR="00D22299">
        <w:rPr>
          <w:rFonts w:hint="eastAsia"/>
        </w:rPr>
        <w:t>圖</w:t>
      </w:r>
      <w:r w:rsidR="00D22299">
        <w:rPr>
          <w:rFonts w:hint="eastAsia"/>
        </w:rPr>
        <w:t xml:space="preserve"> </w:t>
      </w:r>
      <w:r w:rsidR="00D22299">
        <w:rPr>
          <w:noProof/>
        </w:rPr>
        <w:t>5</w:t>
      </w:r>
      <w:r w:rsidR="00D22299">
        <w:t>.</w:t>
      </w:r>
      <w:r w:rsidR="00D22299">
        <w:rPr>
          <w:noProof/>
        </w:rPr>
        <w:t>1</w:t>
      </w:r>
      <w:r>
        <w:fldChar w:fldCharType="end"/>
      </w:r>
      <w:r>
        <w:rPr>
          <w:rFonts w:hint="eastAsia"/>
        </w:rPr>
        <w:t>，以</w:t>
      </w:r>
      <w:r>
        <w:rPr>
          <w:rFonts w:hint="eastAsia"/>
        </w:rPr>
        <w:t>Kaggle</w:t>
      </w:r>
      <w:r>
        <w:rPr>
          <w:rFonts w:hint="eastAsia"/>
        </w:rPr>
        <w:t>資料集為範例；由</w:t>
      </w:r>
      <w:r>
        <w:rPr>
          <w:rFonts w:hint="eastAsia"/>
        </w:rPr>
        <w:t xml:space="preserve"> Li</w:t>
      </w:r>
      <w:r>
        <w:t>ghtGBM</w:t>
      </w:r>
      <w:r>
        <w:rPr>
          <w:rFonts w:hint="eastAsia"/>
        </w:rPr>
        <w:t>訓練出的梯度提升樹分類模型中的各特徵重要性可以發現，相較於編碼前的二元資料，編碼後的數值資料的平均特徵重要度有著顯著提升，代表原先難以區分目標類別的二元特徵經由壓縮與融合，成為了更具有分類價值的數值特徵。</w:t>
      </w:r>
    </w:p>
    <w:p w14:paraId="0CF685B4" w14:textId="614B35C5" w:rsidR="00EC56BD" w:rsidRDefault="00EC56BD" w:rsidP="00EC56BD">
      <w:pPr>
        <w:pStyle w:val="a3"/>
        <w:numPr>
          <w:ilvl w:val="0"/>
          <w:numId w:val="20"/>
        </w:numPr>
        <w:ind w:leftChars="0"/>
      </w:pPr>
      <w:r>
        <w:rPr>
          <w:rFonts w:hint="eastAsia"/>
        </w:rPr>
        <w:t>維持或提升編碼過後資料的分類表現：</w:t>
      </w:r>
    </w:p>
    <w:p w14:paraId="31F87581" w14:textId="2A7244C4" w:rsidR="000E6031" w:rsidRDefault="000E6031" w:rsidP="000E6031">
      <w:r>
        <w:rPr>
          <w:rFonts w:hint="eastAsia"/>
        </w:rPr>
        <w:t>透過觀察傳統編碼以及本研究提出之各式群組、排序方式所產生數值資料，於</w:t>
      </w:r>
      <w:r>
        <w:rPr>
          <w:rFonts w:hint="eastAsia"/>
        </w:rPr>
        <w:t>L</w:t>
      </w:r>
      <w:r>
        <w:t>ightGBM</w:t>
      </w:r>
      <w:r>
        <w:rPr>
          <w:rFonts w:hint="eastAsia"/>
        </w:rPr>
        <w:t>梯度提升樹分類模型的分類表現之後，可以發現群組、排序方式對於資料集分類成績存在著一定的影響，且依據如特徵純粹度、特徵重要度等</w:t>
      </w:r>
      <w:r w:rsidR="00FC225C">
        <w:rPr>
          <w:rFonts w:hint="eastAsia"/>
        </w:rPr>
        <w:t>監</w:t>
      </w:r>
      <w:r>
        <w:rPr>
          <w:rFonts w:hint="eastAsia"/>
        </w:rPr>
        <w:t>度式的排序方法</w:t>
      </w:r>
      <w:r w:rsidR="00D07437">
        <w:rPr>
          <w:rFonts w:hint="eastAsia"/>
        </w:rPr>
        <w:t>結合原先的群組資訊</w:t>
      </w:r>
      <w:r>
        <w:rPr>
          <w:rFonts w:hint="eastAsia"/>
        </w:rPr>
        <w:t>，能於匹敵目標編碼的分類成果，並普遍優於其餘傳統變數編碼</w:t>
      </w:r>
      <w:r w:rsidR="00FB0523">
        <w:rPr>
          <w:rFonts w:hint="eastAsia"/>
        </w:rPr>
        <w:t>方式</w:t>
      </w:r>
      <w:r>
        <w:rPr>
          <w:rFonts w:hint="eastAsia"/>
        </w:rPr>
        <w:t>。</w:t>
      </w:r>
    </w:p>
    <w:p w14:paraId="2C3E8A5E" w14:textId="4FB899AC" w:rsidR="00FB0523" w:rsidRDefault="00FB0523" w:rsidP="00FB0523">
      <w:pPr>
        <w:pStyle w:val="a3"/>
        <w:numPr>
          <w:ilvl w:val="0"/>
          <w:numId w:val="20"/>
        </w:numPr>
        <w:ind w:leftChars="0"/>
      </w:pPr>
      <w:r>
        <w:rPr>
          <w:rFonts w:hint="eastAsia"/>
        </w:rPr>
        <w:t>作為</w:t>
      </w:r>
      <w:r w:rsidR="00807A5A">
        <w:rPr>
          <w:rFonts w:hint="eastAsia"/>
        </w:rPr>
        <w:t>高維度二元資料的降維方法：</w:t>
      </w:r>
    </w:p>
    <w:p w14:paraId="22B5A76C" w14:textId="7AAE8F1F" w:rsidR="00FB58B3" w:rsidRDefault="003A289F" w:rsidP="003A289F">
      <w:r>
        <w:rPr>
          <w:rFonts w:hint="eastAsia"/>
        </w:rPr>
        <w:t>本方法</w:t>
      </w:r>
      <w:r w:rsidR="00F9561C">
        <w:rPr>
          <w:rFonts w:hint="eastAsia"/>
        </w:rPr>
        <w:t>主要意在協助處理具有眾多二元特徵、無法經由傳統變數編碼轉換的</w:t>
      </w:r>
      <w:r w:rsidR="00807A5A">
        <w:rPr>
          <w:rFonts w:hint="eastAsia"/>
        </w:rPr>
        <w:t>二元</w:t>
      </w:r>
      <w:r w:rsidR="00F9561C">
        <w:rPr>
          <w:rFonts w:hint="eastAsia"/>
        </w:rPr>
        <w:t>資料</w:t>
      </w:r>
      <w:r w:rsidR="00807A5A">
        <w:rPr>
          <w:rFonts w:hint="eastAsia"/>
        </w:rPr>
        <w:t>，</w:t>
      </w:r>
      <w:r w:rsidR="0098695E">
        <w:rPr>
          <w:rFonts w:hint="eastAsia"/>
        </w:rPr>
        <w:t>同時</w:t>
      </w:r>
      <w:r w:rsidR="00FB58B3">
        <w:rPr>
          <w:rFonts w:hint="eastAsia"/>
        </w:rPr>
        <w:t>也可以做為</w:t>
      </w:r>
      <w:r w:rsidR="00807A5A">
        <w:rPr>
          <w:rFonts w:hint="eastAsia"/>
        </w:rPr>
        <w:t>此類</w:t>
      </w:r>
      <w:r w:rsidR="00FB58B3">
        <w:rPr>
          <w:rFonts w:hint="eastAsia"/>
        </w:rPr>
        <w:t>資料</w:t>
      </w:r>
      <w:r w:rsidR="007A0382">
        <w:rPr>
          <w:rFonts w:hint="eastAsia"/>
        </w:rPr>
        <w:t>的降維方式，</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5828D559" w:rsidR="009950BD" w:rsidRPr="009950BD" w:rsidRDefault="00EA5ED7" w:rsidP="009950BD">
      <w:pPr>
        <w:pStyle w:val="2"/>
      </w:pPr>
      <w:bookmarkStart w:id="343" w:name="_Toc122553175"/>
      <w:bookmarkStart w:id="344" w:name="_Toc123318694"/>
      <w:r>
        <w:rPr>
          <w:rFonts w:hint="eastAsia"/>
        </w:rPr>
        <w:lastRenderedPageBreak/>
        <w:t>未來研究方向</w:t>
      </w:r>
      <w:bookmarkEnd w:id="343"/>
      <w:bookmarkEnd w:id="344"/>
    </w:p>
    <w:p w14:paraId="0048AD2D" w14:textId="3DD7EB8B" w:rsidR="00DB3AFC" w:rsidRDefault="00EB3623" w:rsidP="008A33DB">
      <w:r>
        <w:rPr>
          <w:rFonts w:hint="eastAsia"/>
        </w:rPr>
        <w:t>本研究提出的二元特徵編碼框架，可以</w:t>
      </w:r>
      <w:r w:rsidR="00C34567">
        <w:rPr>
          <w:rFonts w:hint="eastAsia"/>
        </w:rPr>
        <w:t>由</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別的特徵選取方法來群組二元特徵、或是以其他最佳化的方式進行特徵組內的排序等。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373547">
        <w:fldChar w:fldCharType="begin"/>
      </w:r>
      <w:r w:rsidR="00373547">
        <w:instrText xml:space="preserve"> </w:instrText>
      </w:r>
      <w:r w:rsidR="00373547">
        <w:rPr>
          <w:rFonts w:hint="eastAsia"/>
        </w:rPr>
        <w:instrText>REF _Ref122553052 \h</w:instrText>
      </w:r>
      <w:r w:rsidR="00373547">
        <w:instrText xml:space="preserve"> </w:instrText>
      </w:r>
      <w:r w:rsidR="00373547">
        <w:fldChar w:fldCharType="separate"/>
      </w:r>
      <w:r w:rsidR="00D22299">
        <w:rPr>
          <w:rFonts w:hint="eastAsia"/>
        </w:rPr>
        <w:t>圖</w:t>
      </w:r>
      <w:r w:rsidR="00D22299">
        <w:rPr>
          <w:rFonts w:hint="eastAsia"/>
        </w:rPr>
        <w:t xml:space="preserve"> </w:t>
      </w:r>
      <w:r w:rsidR="00D22299">
        <w:rPr>
          <w:noProof/>
        </w:rPr>
        <w:t>5</w:t>
      </w:r>
      <w:r w:rsidR="00D22299">
        <w:t>.</w:t>
      </w:r>
      <w:r w:rsidR="00D22299">
        <w:rPr>
          <w:noProof/>
        </w:rPr>
        <w:t>2</w:t>
      </w:r>
      <w:r w:rsidR="00373547">
        <w:fldChar w:fldCharType="end"/>
      </w:r>
      <w:r w:rsidR="009474ED">
        <w:rPr>
          <w:rFonts w:hint="eastAsia"/>
        </w:rPr>
        <w:t>表示，</w:t>
      </w:r>
      <w:r w:rsidR="00C34567">
        <w:rPr>
          <w:rFonts w:hint="eastAsia"/>
        </w:rPr>
        <w:t>當嘗試將二元資料以不同群組數，</w:t>
      </w:r>
      <w:r w:rsidR="009474ED">
        <w:rPr>
          <w:rFonts w:hint="eastAsia"/>
        </w:rPr>
        <w:t>分類成績隨著群組個數增加</w:t>
      </w:r>
      <w:r w:rsidR="00F97E0C">
        <w:rPr>
          <w:rFonts w:hint="eastAsia"/>
        </w:rPr>
        <w:t>，有著類似於</w:t>
      </w:r>
      <w:r w:rsidR="00991110">
        <w:rPr>
          <w:rFonts w:hint="eastAsia"/>
        </w:rPr>
        <w:t>維度災難發生之前的成績提升。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5B58AC" w14:paraId="77B6245F" w14:textId="77777777" w:rsidTr="008A3871">
        <w:tc>
          <w:tcPr>
            <w:tcW w:w="4247" w:type="dxa"/>
            <w:vAlign w:val="center"/>
          </w:tcPr>
          <w:p w14:paraId="342F7BD0" w14:textId="5C58844D" w:rsidR="005B58AC" w:rsidRDefault="005B58AC" w:rsidP="005B58AC">
            <w:pPr>
              <w:ind w:firstLine="0"/>
              <w:jc w:val="center"/>
            </w:pPr>
            <w:r>
              <w:rPr>
                <w:noProof/>
              </w:rPr>
              <w:drawing>
                <wp:inline distT="0" distB="0" distL="0" distR="0" wp14:anchorId="78DCD943" wp14:editId="2AC2E9CB">
                  <wp:extent cx="252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c>
          <w:tcPr>
            <w:tcW w:w="4247" w:type="dxa"/>
            <w:vAlign w:val="center"/>
          </w:tcPr>
          <w:p w14:paraId="4BE3A823" w14:textId="5690EA1C" w:rsidR="005B58AC" w:rsidRDefault="005B58AC" w:rsidP="005B58AC">
            <w:pPr>
              <w:keepNext/>
              <w:ind w:firstLine="0"/>
              <w:jc w:val="center"/>
            </w:pPr>
            <w:r>
              <w:rPr>
                <w:noProof/>
              </w:rPr>
              <w:drawing>
                <wp:inline distT="0" distB="0" distL="0" distR="0" wp14:anchorId="3B38FFF9" wp14:editId="46A5B528">
                  <wp:extent cx="252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r>
    </w:tbl>
    <w:p w14:paraId="6F05B068" w14:textId="098C0709" w:rsidR="00897E95" w:rsidRDefault="005B58AC" w:rsidP="005B58AC">
      <w:pPr>
        <w:pStyle w:val="af5"/>
      </w:pPr>
      <w:bookmarkStart w:id="345" w:name="_Ref122553052"/>
      <w:bookmarkStart w:id="346" w:name="_Toc12331876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2</w:t>
      </w:r>
      <w:r w:rsidR="00F85191">
        <w:fldChar w:fldCharType="end"/>
      </w:r>
      <w:bookmarkEnd w:id="345"/>
      <w:r>
        <w:t xml:space="preserve"> K</w:t>
      </w:r>
      <w:r>
        <w:rPr>
          <w:rFonts w:hint="eastAsia"/>
        </w:rPr>
        <w:t>a</w:t>
      </w:r>
      <w:r>
        <w:t>ggle</w:t>
      </w:r>
      <w:r>
        <w:rPr>
          <w:rFonts w:hint="eastAsia"/>
        </w:rPr>
        <w:t>資料集中，依據不同的特徵個數群組二元特徵下的分類成績。</w:t>
      </w:r>
      <w:r>
        <w:br/>
      </w:r>
      <w:r>
        <w:rPr>
          <w:rFonts w:hint="eastAsia"/>
        </w:rPr>
        <w:t>（左）主成分分析群組（右）相關係數群組</w:t>
      </w:r>
      <w:r w:rsidR="00051F09">
        <w:rPr>
          <w:rFonts w:hint="eastAsia"/>
        </w:rPr>
        <w:t>。</w:t>
      </w:r>
      <w:bookmarkEnd w:id="346"/>
    </w:p>
    <w:p w14:paraId="5DD331C3" w14:textId="2BFC05B0" w:rsidR="0050467C" w:rsidRDefault="00FA680D" w:rsidP="00396D39">
      <w:r>
        <w:rPr>
          <w:rFonts w:hint="eastAsia"/>
        </w:rPr>
        <w:t>在</w:t>
      </w:r>
      <w:r w:rsidR="00CB0F24">
        <w:rPr>
          <w:rFonts w:hint="eastAsia"/>
        </w:rPr>
        <w:t>第四章案例研討中，</w:t>
      </w:r>
      <w:r>
        <w:rPr>
          <w:rFonts w:hint="eastAsia"/>
        </w:rPr>
        <w:t>觀察</w:t>
      </w:r>
      <w:r w:rsidR="00CB0F24">
        <w:rPr>
          <w:rFonts w:hint="eastAsia"/>
        </w:rPr>
        <w:t>許多資料集與不同編碼方法產生的</w:t>
      </w:r>
      <w:r w:rsidR="00396D39">
        <w:rPr>
          <w:rFonts w:hint="eastAsia"/>
        </w:rPr>
        <w:t>新數值資料的分類成績可以發現到，若是能以原始特徵的群組資訊來</w:t>
      </w:r>
      <w:del w:id="347" w:author="Jakey Blue" w:date="2022-12-23T09:53:00Z">
        <w:r w:rsidR="00396D39" w:rsidDel="00333E83">
          <w:rPr>
            <w:rFonts w:hint="eastAsia"/>
          </w:rPr>
          <w:delText>群組</w:delText>
        </w:r>
      </w:del>
      <w:ins w:id="348" w:author="Jakey Blue" w:date="2022-12-23T09:53:00Z">
        <w:r w:rsidR="00333E83">
          <w:rPr>
            <w:rFonts w:hint="eastAsia"/>
          </w:rPr>
          <w:t>針對</w:t>
        </w:r>
      </w:ins>
      <w:r w:rsidR="00396D39">
        <w:rPr>
          <w:rFonts w:hint="eastAsia"/>
        </w:rPr>
        <w:t>二元特徵</w:t>
      </w:r>
      <w:ins w:id="349" w:author="Jakey Blue" w:date="2022-12-23T09:53:00Z">
        <w:r w:rsidR="00333E83">
          <w:rPr>
            <w:rFonts w:hint="eastAsia"/>
          </w:rPr>
          <w:t>分群</w:t>
        </w:r>
      </w:ins>
      <w:r w:rsidR="00396D39">
        <w:rPr>
          <w:rFonts w:hint="eastAsia"/>
        </w:rPr>
        <w:t>，並</w:t>
      </w:r>
      <w:r w:rsidR="00B8238C">
        <w:rPr>
          <w:rFonts w:hint="eastAsia"/>
        </w:rPr>
        <w:t>採</w:t>
      </w:r>
      <w:r w:rsidR="00396D39">
        <w:rPr>
          <w:rFonts w:hint="eastAsia"/>
        </w:rPr>
        <w:t>用特徵純粹度排序之後，產生</w:t>
      </w:r>
      <w:ins w:id="350" w:author="Jakey Blue" w:date="2022-12-23T09:53:00Z">
        <w:r w:rsidR="00333E83">
          <w:rPr>
            <w:rFonts w:hint="eastAsia"/>
          </w:rPr>
          <w:t>之類</w:t>
        </w:r>
      </w:ins>
      <w:r w:rsidR="00396D39">
        <w:rPr>
          <w:rFonts w:hint="eastAsia"/>
        </w:rPr>
        <w:t>數值資料往往在分類</w:t>
      </w:r>
      <w:ins w:id="351" w:author="Jakey Blue" w:date="2022-12-23T09:53:00Z">
        <w:r w:rsidR="00333E83">
          <w:rPr>
            <w:rFonts w:hint="eastAsia"/>
          </w:rPr>
          <w:t>表現</w:t>
        </w:r>
      </w:ins>
      <w:del w:id="352" w:author="Jakey Blue" w:date="2022-12-23T09:53:00Z">
        <w:r w:rsidR="00396D39" w:rsidDel="00333E83">
          <w:rPr>
            <w:rFonts w:hint="eastAsia"/>
          </w:rPr>
          <w:delText>成績上有著不</w:delText>
        </w:r>
        <w:r w:rsidR="00B8238C" w:rsidDel="00333E83">
          <w:rPr>
            <w:rFonts w:hint="eastAsia"/>
          </w:rPr>
          <w:delText>俗</w:delText>
        </w:r>
        <w:r w:rsidR="00396D39" w:rsidDel="00333E83">
          <w:rPr>
            <w:rFonts w:hint="eastAsia"/>
          </w:rPr>
          <w:delText>的表現，且</w:delText>
        </w:r>
      </w:del>
      <w:r w:rsidR="00396D39">
        <w:rPr>
          <w:rFonts w:hint="eastAsia"/>
        </w:rPr>
        <w:t>能與目標編碼相互比較；然</w:t>
      </w:r>
      <w:del w:id="353" w:author="Jakey Blue" w:date="2022-12-23T09:54:00Z">
        <w:r w:rsidR="00396D39" w:rsidDel="00333E83">
          <w:rPr>
            <w:rFonts w:hint="eastAsia"/>
          </w:rPr>
          <w:delText>而，</w:delText>
        </w:r>
      </w:del>
      <w:r w:rsidR="00F57FB8">
        <w:rPr>
          <w:rFonts w:hint="eastAsia"/>
        </w:rPr>
        <w:t>目前採用的主成分分析、相關係數群組方式</w:t>
      </w:r>
      <w:r w:rsidR="00396D39">
        <w:rPr>
          <w:rFonts w:hint="eastAsia"/>
        </w:rPr>
        <w:t>似乎無法</w:t>
      </w:r>
      <w:r w:rsidR="00F57FB8">
        <w:rPr>
          <w:rFonts w:hint="eastAsia"/>
        </w:rPr>
        <w:t>達到</w:t>
      </w:r>
      <w:r>
        <w:rPr>
          <w:rFonts w:hint="eastAsia"/>
        </w:rPr>
        <w:t>了如</w:t>
      </w:r>
      <w:r w:rsidR="00F57FB8">
        <w:rPr>
          <w:rFonts w:hint="eastAsia"/>
        </w:rPr>
        <w:t>此優良的效果。</w:t>
      </w:r>
      <w:ins w:id="354" w:author="Jakey Blue" w:date="2022-12-23T09:54:00Z">
        <w:r w:rsidR="00333E83">
          <w:rPr>
            <w:rFonts w:hint="eastAsia"/>
          </w:rPr>
          <w:t>由</w:t>
        </w:r>
      </w:ins>
      <w:del w:id="355" w:author="Jakey Blue" w:date="2022-12-23T09:54:00Z">
        <w:r w:rsidR="00F57FB8" w:rsidDel="00333E83">
          <w:rPr>
            <w:rFonts w:hint="eastAsia"/>
          </w:rPr>
          <w:delText>觀察</w:delText>
        </w:r>
      </w:del>
      <w:r w:rsidR="00F57FB8">
        <w:fldChar w:fldCharType="begin"/>
      </w:r>
      <w:r w:rsidR="00F57FB8">
        <w:instrText xml:space="preserve"> </w:instrText>
      </w:r>
      <w:r w:rsidR="00F57FB8">
        <w:rPr>
          <w:rFonts w:hint="eastAsia"/>
        </w:rPr>
        <w:instrText>REF _Ref122549226 \h</w:instrText>
      </w:r>
      <w:r w:rsidR="00F57FB8">
        <w:instrText xml:space="preserve"> </w:instrText>
      </w:r>
      <w:r w:rsidR="00F57FB8">
        <w:fldChar w:fldCharType="separate"/>
      </w:r>
      <w:r w:rsidR="00D22299">
        <w:rPr>
          <w:rFonts w:hint="eastAsia"/>
        </w:rPr>
        <w:t>圖</w:t>
      </w:r>
      <w:r w:rsidR="00D22299">
        <w:rPr>
          <w:rFonts w:hint="eastAsia"/>
        </w:rPr>
        <w:t xml:space="preserve"> </w:t>
      </w:r>
      <w:r w:rsidR="00D22299">
        <w:rPr>
          <w:noProof/>
        </w:rPr>
        <w:t>5</w:t>
      </w:r>
      <w:r w:rsidR="00D22299">
        <w:t>.</w:t>
      </w:r>
      <w:r w:rsidR="00D22299">
        <w:rPr>
          <w:noProof/>
        </w:rPr>
        <w:t>3</w:t>
      </w:r>
      <w:r w:rsidR="00F57FB8">
        <w:fldChar w:fldCharType="end"/>
      </w:r>
      <w:r w:rsidR="00F57FB8">
        <w:rPr>
          <w:rFonts w:hint="eastAsia"/>
        </w:rPr>
        <w:t>、</w:t>
      </w:r>
      <w:r w:rsidR="00F57FB8">
        <w:fldChar w:fldCharType="begin"/>
      </w:r>
      <w:r w:rsidR="00F57FB8">
        <w:instrText xml:space="preserve"> REF _Ref122549227 \h </w:instrText>
      </w:r>
      <w:r w:rsidR="00F57FB8">
        <w:fldChar w:fldCharType="separate"/>
      </w:r>
      <w:r w:rsidR="00D22299">
        <w:rPr>
          <w:rFonts w:hint="eastAsia"/>
        </w:rPr>
        <w:t>圖</w:t>
      </w:r>
      <w:r w:rsidR="00D22299">
        <w:rPr>
          <w:rFonts w:hint="eastAsia"/>
        </w:rPr>
        <w:t xml:space="preserve"> </w:t>
      </w:r>
      <w:r w:rsidR="00D22299">
        <w:rPr>
          <w:noProof/>
        </w:rPr>
        <w:t>5</w:t>
      </w:r>
      <w:r w:rsidR="00D22299">
        <w:t>.</w:t>
      </w:r>
      <w:r w:rsidR="00D22299">
        <w:rPr>
          <w:noProof/>
        </w:rPr>
        <w:t>4</w:t>
      </w:r>
      <w:r w:rsidR="00F57FB8">
        <w:fldChar w:fldCharType="end"/>
      </w:r>
      <w:r w:rsidR="00F57FB8">
        <w:rPr>
          <w:rFonts w:hint="eastAsia"/>
        </w:rPr>
        <w:t>可以發現到</w:t>
      </w:r>
      <w:r w:rsidR="00B8238C">
        <w:rPr>
          <w:rFonts w:hint="eastAsia"/>
        </w:rPr>
        <w:t>依照原先特徵的資訊群組能使新特徵之間的相關性更小，</w:t>
      </w:r>
      <w:r w:rsidR="004F0803">
        <w:rPr>
          <w:rFonts w:hint="eastAsia"/>
        </w:rPr>
        <w:t>也許便是使其編碼後資料有著優異分類成績的原因之一；</w:t>
      </w:r>
      <w:r w:rsidR="0029283A">
        <w:rPr>
          <w:rFonts w:hint="eastAsia"/>
        </w:rPr>
        <w:t>該如</w:t>
      </w:r>
      <w:r w:rsidR="004F0803">
        <w:rPr>
          <w:rFonts w:hint="eastAsia"/>
        </w:rPr>
        <w:t>何</w:t>
      </w:r>
      <w:r w:rsidR="0029283A">
        <w:rPr>
          <w:rFonts w:hint="eastAsia"/>
        </w:rPr>
        <w:t>改良群組方式</w:t>
      </w:r>
      <w:r w:rsidR="00B90C38">
        <w:rPr>
          <w:rFonts w:hint="eastAsia"/>
        </w:rPr>
        <w:t>，產生不過於相互關聯的新特徵</w:t>
      </w:r>
      <w:r w:rsidR="00F57FB8">
        <w:rPr>
          <w:rFonts w:hint="eastAsia"/>
        </w:rPr>
        <w:t>也是本研究未來的</w:t>
      </w:r>
      <w:r w:rsidR="0029283A">
        <w:rPr>
          <w:rFonts w:hint="eastAsia"/>
        </w:rPr>
        <w:t>研究方向。</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0467C" w14:paraId="53B2BBE8" w14:textId="77777777" w:rsidTr="00D456EA">
        <w:tc>
          <w:tcPr>
            <w:tcW w:w="8494" w:type="dxa"/>
            <w:gridSpan w:val="2"/>
            <w:vAlign w:val="center"/>
          </w:tcPr>
          <w:p w14:paraId="60518313" w14:textId="77777777" w:rsidR="00D456EA" w:rsidRDefault="0050467C" w:rsidP="00D456EA">
            <w:pPr>
              <w:keepNext/>
              <w:ind w:firstLine="0"/>
              <w:jc w:val="center"/>
            </w:pPr>
            <w:r w:rsidRPr="0050467C">
              <w:rPr>
                <w:noProof/>
              </w:rPr>
              <w:lastRenderedPageBreak/>
              <w:drawing>
                <wp:inline distT="0" distB="0" distL="0" distR="0" wp14:anchorId="69B5FB51" wp14:editId="38415EA8">
                  <wp:extent cx="5040000" cy="4680000"/>
                  <wp:effectExtent l="0" t="0" r="8255" b="635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8"/>
                          <a:stretch>
                            <a:fillRect/>
                          </a:stretch>
                        </pic:blipFill>
                        <pic:spPr>
                          <a:xfrm>
                            <a:off x="0" y="0"/>
                            <a:ext cx="5040000" cy="4680000"/>
                          </a:xfrm>
                          <a:prstGeom prst="rect">
                            <a:avLst/>
                          </a:prstGeom>
                        </pic:spPr>
                      </pic:pic>
                    </a:graphicData>
                  </a:graphic>
                </wp:inline>
              </w:drawing>
            </w:r>
          </w:p>
          <w:p w14:paraId="082A23F9" w14:textId="3D192ECC" w:rsidR="0050467C" w:rsidRDefault="00D456EA" w:rsidP="00D456EA">
            <w:pPr>
              <w:pStyle w:val="af5"/>
            </w:pPr>
            <w:bookmarkStart w:id="356" w:name="_Ref122549226"/>
            <w:bookmarkStart w:id="357" w:name="_Toc12331876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3</w:t>
            </w:r>
            <w:r w:rsidR="00F85191">
              <w:fldChar w:fldCharType="end"/>
            </w:r>
            <w:bookmarkEnd w:id="356"/>
            <w:r>
              <w:t xml:space="preserve"> </w:t>
            </w:r>
            <w:r>
              <w:rPr>
                <w:rFonts w:hint="eastAsia"/>
              </w:rPr>
              <w:t>二元資料特徵相關係數圖</w:t>
            </w:r>
            <w:r w:rsidR="00B06564">
              <w:rPr>
                <w:rFonts w:hint="eastAsia"/>
              </w:rPr>
              <w:t>，其中</w:t>
            </w:r>
            <w:r w:rsidR="00B06564">
              <w:rPr>
                <w:rFonts w:hint="eastAsia"/>
              </w:rPr>
              <w:t>GB</w:t>
            </w:r>
            <w:r w:rsidR="00DC74DB">
              <w:rPr>
                <w:rFonts w:hint="eastAsia"/>
              </w:rPr>
              <w:t>表示</w:t>
            </w:r>
            <w:r w:rsidR="00B06564">
              <w:rPr>
                <w:rFonts w:hint="eastAsia"/>
              </w:rPr>
              <w:t>目標欄位</w:t>
            </w:r>
            <w:r>
              <w:rPr>
                <w:rFonts w:hint="eastAsia"/>
              </w:rPr>
              <w:t>。</w:t>
            </w:r>
            <w:bookmarkEnd w:id="357"/>
          </w:p>
        </w:tc>
      </w:tr>
      <w:tr w:rsidR="00D456EA" w14:paraId="1F105AB0" w14:textId="77777777" w:rsidTr="00D456EA">
        <w:tc>
          <w:tcPr>
            <w:tcW w:w="8494" w:type="dxa"/>
            <w:gridSpan w:val="2"/>
            <w:vAlign w:val="center"/>
          </w:tcPr>
          <w:p w14:paraId="312978E9" w14:textId="77777777" w:rsidR="00D456EA" w:rsidRPr="0050467C" w:rsidRDefault="00D456EA" w:rsidP="00F27466">
            <w:pPr>
              <w:ind w:firstLine="0"/>
              <w:jc w:val="center"/>
            </w:pPr>
          </w:p>
        </w:tc>
      </w:tr>
      <w:tr w:rsidR="00D456EA" w14:paraId="0C92ACE8" w14:textId="77777777" w:rsidTr="00D456EA">
        <w:tc>
          <w:tcPr>
            <w:tcW w:w="4247" w:type="dxa"/>
            <w:vAlign w:val="center"/>
          </w:tcPr>
          <w:p w14:paraId="0ADF92D2" w14:textId="02B2152D" w:rsidR="0050467C" w:rsidRDefault="0050467C" w:rsidP="00F27466">
            <w:pPr>
              <w:ind w:firstLine="0"/>
              <w:jc w:val="center"/>
            </w:pPr>
            <w:r w:rsidRPr="0050467C">
              <w:rPr>
                <w:noProof/>
              </w:rPr>
              <w:drawing>
                <wp:inline distT="0" distB="0" distL="0" distR="0" wp14:anchorId="04E2FEBF" wp14:editId="0CC4F967">
                  <wp:extent cx="2520000" cy="2340000"/>
                  <wp:effectExtent l="0" t="0" r="0" b="3175"/>
                  <wp:docPr id="71"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9"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247" w:type="dxa"/>
            <w:vAlign w:val="center"/>
          </w:tcPr>
          <w:p w14:paraId="3E10261B" w14:textId="04F6A840" w:rsidR="0050467C" w:rsidRDefault="0050467C" w:rsidP="00D456EA">
            <w:pPr>
              <w:keepNext/>
              <w:ind w:firstLine="0"/>
              <w:jc w:val="center"/>
            </w:pPr>
            <w:r w:rsidRPr="0050467C">
              <w:rPr>
                <w:noProof/>
              </w:rPr>
              <w:drawing>
                <wp:inline distT="0" distB="0" distL="0" distR="0" wp14:anchorId="05A16037" wp14:editId="367B8732">
                  <wp:extent cx="2520000" cy="2340000"/>
                  <wp:effectExtent l="0" t="0" r="0" b="3175"/>
                  <wp:docPr id="72"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00"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r>
    </w:tbl>
    <w:p w14:paraId="64355344" w14:textId="5BCA580A" w:rsidR="00D456EA" w:rsidRPr="00D456EA" w:rsidRDefault="00D456EA" w:rsidP="00D456EA">
      <w:pPr>
        <w:pStyle w:val="af5"/>
      </w:pPr>
      <w:bookmarkStart w:id="358" w:name="_Ref122549227"/>
      <w:bookmarkStart w:id="359" w:name="_Toc12331876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D22299">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D22299">
        <w:rPr>
          <w:noProof/>
        </w:rPr>
        <w:t>4</w:t>
      </w:r>
      <w:r w:rsidR="00F85191">
        <w:fldChar w:fldCharType="end"/>
      </w:r>
      <w:bookmarkEnd w:id="358"/>
      <w:r>
        <w:rPr>
          <w:rFonts w:hint="eastAsia"/>
        </w:rPr>
        <w:t xml:space="preserve"> </w:t>
      </w:r>
      <w:r>
        <w:rPr>
          <w:rFonts w:hint="eastAsia"/>
        </w:rPr>
        <w:t>不同群組方式產生之特徵相關係數圖</w:t>
      </w:r>
      <w:r w:rsidR="00196AD5">
        <w:rPr>
          <w:rFonts w:hint="eastAsia"/>
        </w:rPr>
        <w:t>，其中</w:t>
      </w:r>
      <w:r w:rsidR="00196AD5">
        <w:rPr>
          <w:rFonts w:hint="eastAsia"/>
        </w:rPr>
        <w:t>G</w:t>
      </w:r>
      <w:r w:rsidR="00DC74DB">
        <w:rPr>
          <w:rFonts w:hint="eastAsia"/>
        </w:rPr>
        <w:t>B</w:t>
      </w:r>
      <w:r w:rsidR="00DC74DB">
        <w:rPr>
          <w:rFonts w:hint="eastAsia"/>
        </w:rPr>
        <w:t>表示</w:t>
      </w:r>
      <w:r w:rsidR="00196AD5">
        <w:rPr>
          <w:rFonts w:hint="eastAsia"/>
        </w:rPr>
        <w:t>目標欄位。</w:t>
      </w:r>
      <w:r>
        <w:br/>
      </w:r>
      <w:r>
        <w:rPr>
          <w:rFonts w:hint="eastAsia"/>
        </w:rPr>
        <w:t>（左）相關係數群組（右）二元特徵群組資訊</w:t>
      </w:r>
      <w:r w:rsidR="00051F09">
        <w:rPr>
          <w:rFonts w:hint="eastAsia"/>
        </w:rPr>
        <w:t>。</w:t>
      </w:r>
      <w:bookmarkEnd w:id="359"/>
    </w:p>
    <w:p w14:paraId="4AED2A7D" w14:textId="77777777" w:rsidR="00486926" w:rsidRDefault="00486926">
      <w:pPr>
        <w:spacing w:line="240" w:lineRule="auto"/>
      </w:pPr>
      <w:r>
        <w:br w:type="page"/>
      </w:r>
    </w:p>
    <w:p w14:paraId="6F385746" w14:textId="7920733F" w:rsidR="00066CC7" w:rsidRDefault="00486926" w:rsidP="00FE4628">
      <w:pPr>
        <w:pStyle w:val="1"/>
        <w:numPr>
          <w:ilvl w:val="0"/>
          <w:numId w:val="0"/>
        </w:numPr>
      </w:pPr>
      <w:bookmarkStart w:id="360" w:name="_Toc122553176"/>
      <w:bookmarkStart w:id="361" w:name="_Toc123318695"/>
      <w:bookmarkStart w:id="362" w:name="_GoBack"/>
      <w:bookmarkEnd w:id="362"/>
      <w:commentRangeStart w:id="363"/>
      <w:r>
        <w:rPr>
          <w:rFonts w:hint="eastAsia"/>
        </w:rPr>
        <w:lastRenderedPageBreak/>
        <w:t>參考文獻列表</w:t>
      </w:r>
      <w:bookmarkEnd w:id="360"/>
      <w:commentRangeEnd w:id="363"/>
      <w:r w:rsidR="00F70230">
        <w:rPr>
          <w:rStyle w:val="afe"/>
          <w:rFonts w:cstheme="minorBidi"/>
          <w:b w:val="0"/>
          <w:bCs w:val="0"/>
          <w:kern w:val="2"/>
        </w:rPr>
        <w:commentReference w:id="363"/>
      </w:r>
      <w:bookmarkEnd w:id="361"/>
    </w:p>
    <w:p w14:paraId="2659270D" w14:textId="7E29789B" w:rsidR="00485A47" w:rsidRPr="00485A47" w:rsidRDefault="00FE4628" w:rsidP="00485A47">
      <w:pPr>
        <w:pStyle w:val="EndNoteBibliography"/>
        <w:ind w:left="720" w:hanging="720"/>
      </w:pPr>
      <w:r>
        <w:fldChar w:fldCharType="begin"/>
      </w:r>
      <w:r>
        <w:instrText xml:space="preserve"> ADDIN EN.REFLIST </w:instrText>
      </w:r>
      <w:r>
        <w:fldChar w:fldCharType="separate"/>
      </w:r>
      <w:r w:rsidR="00485A47" w:rsidRPr="00485A47">
        <w:t xml:space="preserve">Abdi, H., &amp; Williams, L. J. (2010). Principal component analysis. </w:t>
      </w:r>
      <w:r w:rsidR="00485A47" w:rsidRPr="00485A47">
        <w:rPr>
          <w:i/>
        </w:rPr>
        <w:t>Wiley interdisciplinary reviews: computational statistics</w:t>
      </w:r>
      <w:r w:rsidR="00485A47" w:rsidRPr="00485A47">
        <w:t>,</w:t>
      </w:r>
      <w:r w:rsidR="00485A47" w:rsidRPr="00485A47">
        <w:rPr>
          <w:i/>
        </w:rPr>
        <w:t xml:space="preserve"> 2</w:t>
      </w:r>
      <w:r w:rsidR="00485A47" w:rsidRPr="00485A47">
        <w:t xml:space="preserve">(4), 433-459. </w:t>
      </w:r>
    </w:p>
    <w:p w14:paraId="45E5624B" w14:textId="77777777" w:rsidR="00485A47" w:rsidRPr="00485A47" w:rsidRDefault="00485A47" w:rsidP="00485A47">
      <w:pPr>
        <w:pStyle w:val="EndNoteBibliography"/>
        <w:ind w:left="720" w:hanging="720"/>
      </w:pPr>
      <w:r w:rsidRPr="00485A47">
        <w:t xml:space="preserve">Ankerst, M., Breunig, M. M., Kriegel, H.-P., &amp; Sander, J. (1999). OPTICS: Ordering points to identify the clustering structure. </w:t>
      </w:r>
      <w:r w:rsidRPr="00485A47">
        <w:rPr>
          <w:i/>
        </w:rPr>
        <w:t>ACM Sigmod record</w:t>
      </w:r>
      <w:r w:rsidRPr="00485A47">
        <w:t>,</w:t>
      </w:r>
      <w:r w:rsidRPr="00485A47">
        <w:rPr>
          <w:i/>
        </w:rPr>
        <w:t xml:space="preserve"> 28</w:t>
      </w:r>
      <w:r w:rsidRPr="00485A47">
        <w:t xml:space="preserve">(2), 49-60. </w:t>
      </w:r>
    </w:p>
    <w:p w14:paraId="5E49CF30" w14:textId="77777777" w:rsidR="00485A47" w:rsidRPr="00485A47" w:rsidRDefault="00485A47" w:rsidP="00485A47">
      <w:pPr>
        <w:pStyle w:val="EndNoteBibliography"/>
        <w:ind w:left="720" w:hanging="720"/>
      </w:pPr>
      <w:r w:rsidRPr="00485A47">
        <w:t xml:space="preserve">Banfield, J. D., &amp; Raftery, A. E. (1993). Model-based Gaussian and non-Gaussian clustering. </w:t>
      </w:r>
      <w:r w:rsidRPr="00485A47">
        <w:rPr>
          <w:i/>
        </w:rPr>
        <w:t>Biometrics</w:t>
      </w:r>
      <w:r w:rsidRPr="00485A47">
        <w:t xml:space="preserve">, 803-821. </w:t>
      </w:r>
    </w:p>
    <w:p w14:paraId="4B5F49BE" w14:textId="77777777" w:rsidR="00485A47" w:rsidRPr="00485A47" w:rsidRDefault="00485A47" w:rsidP="00485A47">
      <w:pPr>
        <w:pStyle w:val="EndNoteBibliography"/>
        <w:ind w:left="720" w:hanging="720"/>
      </w:pPr>
      <w:r w:rsidRPr="00485A47">
        <w:t xml:space="preserve">Behrens, J. T. (1997). Principles and procedures of exploratory data analysis. </w:t>
      </w:r>
      <w:r w:rsidRPr="00485A47">
        <w:rPr>
          <w:i/>
        </w:rPr>
        <w:t>Psychological Methods</w:t>
      </w:r>
      <w:r w:rsidRPr="00485A47">
        <w:t>,</w:t>
      </w:r>
      <w:r w:rsidRPr="00485A47">
        <w:rPr>
          <w:i/>
        </w:rPr>
        <w:t xml:space="preserve"> 2</w:t>
      </w:r>
      <w:r w:rsidRPr="00485A47">
        <w:t xml:space="preserve">(2), 131. </w:t>
      </w:r>
    </w:p>
    <w:p w14:paraId="1B95EDFE" w14:textId="77777777" w:rsidR="00485A47" w:rsidRPr="00485A47" w:rsidRDefault="00485A47" w:rsidP="00485A47">
      <w:pPr>
        <w:pStyle w:val="EndNoteBibliography"/>
        <w:ind w:left="720" w:hanging="720"/>
      </w:pPr>
      <w:r w:rsidRPr="00485A47">
        <w:t xml:space="preserve">Breiman, L. (2001). Random forests. </w:t>
      </w:r>
      <w:r w:rsidRPr="00485A47">
        <w:rPr>
          <w:i/>
        </w:rPr>
        <w:t>Machine learning</w:t>
      </w:r>
      <w:r w:rsidRPr="00485A47">
        <w:t>,</w:t>
      </w:r>
      <w:r w:rsidRPr="00485A47">
        <w:rPr>
          <w:i/>
        </w:rPr>
        <w:t xml:space="preserve"> 45</w:t>
      </w:r>
      <w:r w:rsidRPr="00485A47">
        <w:t xml:space="preserve">(1), 5-32. </w:t>
      </w:r>
    </w:p>
    <w:p w14:paraId="1B16E7C8" w14:textId="77777777" w:rsidR="00485A47" w:rsidRPr="00485A47" w:rsidRDefault="00485A47" w:rsidP="00485A47">
      <w:pPr>
        <w:pStyle w:val="EndNoteBibliography"/>
        <w:ind w:left="720" w:hanging="720"/>
      </w:pPr>
      <w:r w:rsidRPr="00485A47">
        <w:t xml:space="preserve">Chen, T., &amp; Guestrin, C. (2016). Xgboost: A scalable tree boosting system. Proceedings of the 22nd acm sigkdd international conference on knowledge discovery and data mining, </w:t>
      </w:r>
    </w:p>
    <w:p w14:paraId="5780CF6D" w14:textId="77777777" w:rsidR="00485A47" w:rsidRPr="00485A47" w:rsidRDefault="00485A47" w:rsidP="00485A47">
      <w:pPr>
        <w:pStyle w:val="EndNoteBibliography"/>
        <w:ind w:left="720" w:hanging="720"/>
      </w:pPr>
      <w:r w:rsidRPr="00485A47">
        <w:t xml:space="preserve">Chou, P., Ortega, R. B., &amp; Borriello, G. (1995). Interface co-synthesis techniques for embedded systems. Proceedings of IEEE International Conference on Computer Aided Design (ICCAD), </w:t>
      </w:r>
    </w:p>
    <w:p w14:paraId="7970DE13" w14:textId="77777777" w:rsidR="00485A47" w:rsidRPr="00485A47" w:rsidRDefault="00485A47" w:rsidP="00485A47">
      <w:pPr>
        <w:pStyle w:val="EndNoteBibliography"/>
        <w:ind w:left="720" w:hanging="720"/>
      </w:pPr>
      <w:r w:rsidRPr="00485A47">
        <w:t xml:space="preserve">De Nooy, W., Mrvar, A., &amp; Batagelj, V. (2018). </w:t>
      </w:r>
      <w:r w:rsidRPr="00485A47">
        <w:rPr>
          <w:i/>
        </w:rPr>
        <w:t>Exploratory social network analysis with Pajek: Revised and expanded edition for updated software</w:t>
      </w:r>
      <w:r w:rsidRPr="00485A47">
        <w:t xml:space="preserve"> (Vol. 46). Cambridge university press. </w:t>
      </w:r>
    </w:p>
    <w:p w14:paraId="651ABF4C" w14:textId="77777777" w:rsidR="00485A47" w:rsidRPr="00485A47" w:rsidRDefault="00485A47" w:rsidP="00485A47">
      <w:pPr>
        <w:pStyle w:val="EndNoteBibliography"/>
        <w:ind w:left="720" w:hanging="720"/>
      </w:pPr>
      <w:r w:rsidRPr="00485A47">
        <w:t xml:space="preserve">Dorogush, A. V., Ershov, V., &amp; Gulin, A. (2018). CatBoost: gradient boosting with categorical features support. </w:t>
      </w:r>
      <w:r w:rsidRPr="00485A47">
        <w:rPr>
          <w:i/>
        </w:rPr>
        <w:t>arXiv preprint arXiv:1810.11363</w:t>
      </w:r>
      <w:r w:rsidRPr="00485A47">
        <w:t xml:space="preserve">. </w:t>
      </w:r>
    </w:p>
    <w:p w14:paraId="30BD6DC4" w14:textId="77777777" w:rsidR="00485A47" w:rsidRPr="00485A47" w:rsidRDefault="00485A47" w:rsidP="00485A47">
      <w:pPr>
        <w:pStyle w:val="EndNoteBibliography"/>
        <w:ind w:left="720" w:hanging="720"/>
      </w:pPr>
      <w:r w:rsidRPr="00485A47">
        <w:t xml:space="preserve">Efron, B., &amp; Tibshirani, R. J. (1994). </w:t>
      </w:r>
      <w:r w:rsidRPr="00485A47">
        <w:rPr>
          <w:i/>
        </w:rPr>
        <w:t>An introduction to the bootstrap</w:t>
      </w:r>
      <w:r w:rsidRPr="00485A47">
        <w:t xml:space="preserve">. CRC press. </w:t>
      </w:r>
    </w:p>
    <w:p w14:paraId="2D28F787" w14:textId="77777777" w:rsidR="00485A47" w:rsidRPr="00485A47" w:rsidRDefault="00485A47" w:rsidP="00485A47">
      <w:pPr>
        <w:pStyle w:val="EndNoteBibliography"/>
        <w:ind w:left="720" w:hanging="720"/>
      </w:pPr>
      <w:r w:rsidRPr="00485A47">
        <w:t xml:space="preserve">Ester, M., Kriegel, H.-P., Sander, J., &amp; Xu, X. (1996). A density-based algorithm for discovering clusters in large spatial databases with noise. kdd, </w:t>
      </w:r>
    </w:p>
    <w:p w14:paraId="59227335" w14:textId="77777777" w:rsidR="00485A47" w:rsidRPr="00485A47" w:rsidRDefault="00485A47" w:rsidP="00485A47">
      <w:pPr>
        <w:pStyle w:val="EndNoteBibliography"/>
        <w:ind w:left="720" w:hanging="720"/>
      </w:pPr>
      <w:r w:rsidRPr="00485A47">
        <w:t xml:space="preserve">Faskowitz, J., Yan, X., Zuo, X.-N., &amp; Sporns, O. (2018). Weighted stochastic block models of the human connectome across the life span. </w:t>
      </w:r>
      <w:r w:rsidRPr="00485A47">
        <w:rPr>
          <w:i/>
        </w:rPr>
        <w:t>Scientific reports</w:t>
      </w:r>
      <w:r w:rsidRPr="00485A47">
        <w:t>,</w:t>
      </w:r>
      <w:r w:rsidRPr="00485A47">
        <w:rPr>
          <w:i/>
        </w:rPr>
        <w:t xml:space="preserve"> 8</w:t>
      </w:r>
      <w:r w:rsidRPr="00485A47">
        <w:t xml:space="preserve">(1), 1-16. </w:t>
      </w:r>
    </w:p>
    <w:p w14:paraId="421D7896" w14:textId="77777777" w:rsidR="00485A47" w:rsidRPr="00485A47" w:rsidRDefault="00485A47" w:rsidP="00485A47">
      <w:pPr>
        <w:pStyle w:val="EndNoteBibliography"/>
        <w:ind w:left="720" w:hanging="720"/>
      </w:pPr>
      <w:r w:rsidRPr="00485A47">
        <w:t xml:space="preserve">Freund, Y., &amp; Schapire, R. E. (1996). Experiments with a new boosting algorithm. icml, </w:t>
      </w:r>
    </w:p>
    <w:p w14:paraId="678431A9" w14:textId="77777777" w:rsidR="00485A47" w:rsidRPr="00485A47" w:rsidRDefault="00485A47" w:rsidP="00485A47">
      <w:pPr>
        <w:pStyle w:val="EndNoteBibliography"/>
        <w:ind w:left="720" w:hanging="720"/>
      </w:pPr>
      <w:r w:rsidRPr="00485A47">
        <w:t xml:space="preserve">Friedman, J. H. (2001). Greedy function approximation: a gradient boosting machine. </w:t>
      </w:r>
      <w:r w:rsidRPr="00485A47">
        <w:rPr>
          <w:i/>
        </w:rPr>
        <w:t>Annals of statistics</w:t>
      </w:r>
      <w:r w:rsidRPr="00485A47">
        <w:t xml:space="preserve">, 1189-1232. </w:t>
      </w:r>
    </w:p>
    <w:p w14:paraId="175A97B1" w14:textId="77777777" w:rsidR="00485A47" w:rsidRPr="00485A47" w:rsidRDefault="00485A47" w:rsidP="00485A47">
      <w:pPr>
        <w:pStyle w:val="EndNoteBibliography"/>
        <w:ind w:left="720" w:hanging="720"/>
      </w:pPr>
      <w:r w:rsidRPr="00485A47">
        <w:t xml:space="preserve">Garavaglia, S., &amp; Sharma, A. (1998). A smart guide to dummy variables: Four applications and a macro. Proceedings of the northeast SAS users group conference, </w:t>
      </w:r>
    </w:p>
    <w:p w14:paraId="2C92BB6C" w14:textId="77777777" w:rsidR="00485A47" w:rsidRPr="00485A47" w:rsidRDefault="00485A47" w:rsidP="00485A47">
      <w:pPr>
        <w:pStyle w:val="EndNoteBibliography"/>
        <w:ind w:left="720" w:hanging="720"/>
      </w:pPr>
      <w:r w:rsidRPr="00485A47">
        <w:t xml:space="preserve">García, S., Luengo, J., &amp; Herrera, F. (2015). </w:t>
      </w:r>
      <w:r w:rsidRPr="00485A47">
        <w:rPr>
          <w:i/>
        </w:rPr>
        <w:t>Data preprocessing in data mining</w:t>
      </w:r>
      <w:r w:rsidRPr="00485A47">
        <w:t xml:space="preserve"> (Vol. 72). Springer. </w:t>
      </w:r>
    </w:p>
    <w:p w14:paraId="19BA7F28" w14:textId="77777777" w:rsidR="00485A47" w:rsidRPr="00485A47" w:rsidRDefault="00485A47" w:rsidP="00485A47">
      <w:pPr>
        <w:pStyle w:val="EndNoteBibliography"/>
        <w:ind w:left="720" w:hanging="720"/>
      </w:pPr>
      <w:r w:rsidRPr="00485A47">
        <w:t xml:space="preserve">Hall, M. A. (1999). </w:t>
      </w:r>
      <w:r w:rsidRPr="00485A47">
        <w:rPr>
          <w:i/>
        </w:rPr>
        <w:t>Correlation-based feature selection for machine learning</w:t>
      </w:r>
      <w:r w:rsidRPr="00485A47">
        <w:t xml:space="preserve"> The University of Waikato]. </w:t>
      </w:r>
    </w:p>
    <w:p w14:paraId="4BE08EA9" w14:textId="77777777" w:rsidR="00485A47" w:rsidRPr="00485A47" w:rsidRDefault="00485A47" w:rsidP="00485A47">
      <w:pPr>
        <w:pStyle w:val="EndNoteBibliography"/>
        <w:ind w:left="720" w:hanging="720"/>
      </w:pPr>
      <w:r w:rsidRPr="00485A47">
        <w:t xml:space="preserve">Hall, M. A., &amp; Smith, L. A. (1999). Feature selection for machine learning: comparing a </w:t>
      </w:r>
      <w:r w:rsidRPr="00485A47">
        <w:lastRenderedPageBreak/>
        <w:t xml:space="preserve">correlation-based filter approach to the wrapper. FLAIRS conference, </w:t>
      </w:r>
    </w:p>
    <w:p w14:paraId="2A261BF6" w14:textId="77777777" w:rsidR="00485A47" w:rsidRPr="00485A47" w:rsidRDefault="00485A47" w:rsidP="00485A47">
      <w:pPr>
        <w:pStyle w:val="EndNoteBibliography"/>
        <w:ind w:left="720" w:hanging="720"/>
      </w:pPr>
      <w:r w:rsidRPr="00485A47">
        <w:t xml:space="preserve">Hartigan, J. A., &amp; Wong, M. A. (1979). Algorithm AS 136: A k-means clustering algorithm. </w:t>
      </w:r>
      <w:r w:rsidRPr="00485A47">
        <w:rPr>
          <w:i/>
        </w:rPr>
        <w:t>Journal of the royal statistical society. series c (applied statistics)</w:t>
      </w:r>
      <w:r w:rsidRPr="00485A47">
        <w:t>,</w:t>
      </w:r>
      <w:r w:rsidRPr="00485A47">
        <w:rPr>
          <w:i/>
        </w:rPr>
        <w:t xml:space="preserve"> 28</w:t>
      </w:r>
      <w:r w:rsidRPr="00485A47">
        <w:t xml:space="preserve">(1), 100-108. </w:t>
      </w:r>
    </w:p>
    <w:p w14:paraId="3A6DC4D8" w14:textId="77777777" w:rsidR="00485A47" w:rsidRPr="00485A47" w:rsidRDefault="00485A47" w:rsidP="00485A47">
      <w:pPr>
        <w:pStyle w:val="EndNoteBibliography"/>
        <w:ind w:left="720" w:hanging="720"/>
      </w:pPr>
      <w:r w:rsidRPr="00485A47">
        <w:t xml:space="preserve">Hira, Z. M., &amp; Gillies, D. F. (2015). A review of feature selection and feature extraction methods applied on microarray data. </w:t>
      </w:r>
      <w:r w:rsidRPr="00485A47">
        <w:rPr>
          <w:i/>
        </w:rPr>
        <w:t>Advances in bioinformatics</w:t>
      </w:r>
      <w:r w:rsidRPr="00485A47">
        <w:t>,</w:t>
      </w:r>
      <w:r w:rsidRPr="00485A47">
        <w:rPr>
          <w:i/>
        </w:rPr>
        <w:t xml:space="preserve"> 2015</w:t>
      </w:r>
      <w:r w:rsidRPr="00485A47">
        <w:t xml:space="preserve">. </w:t>
      </w:r>
    </w:p>
    <w:p w14:paraId="2C1AA425" w14:textId="77777777" w:rsidR="00485A47" w:rsidRPr="00485A47" w:rsidRDefault="00485A47" w:rsidP="00485A47">
      <w:pPr>
        <w:pStyle w:val="EndNoteBibliography"/>
        <w:ind w:left="720" w:hanging="720"/>
      </w:pPr>
      <w:r w:rsidRPr="00485A47">
        <w:t xml:space="preserve">Johnson, S. C. (1967). Hierarchical clustering schemes. </w:t>
      </w:r>
      <w:r w:rsidRPr="00485A47">
        <w:rPr>
          <w:i/>
        </w:rPr>
        <w:t>Psychometrika</w:t>
      </w:r>
      <w:r w:rsidRPr="00485A47">
        <w:t>,</w:t>
      </w:r>
      <w:r w:rsidRPr="00485A47">
        <w:rPr>
          <w:i/>
        </w:rPr>
        <w:t xml:space="preserve"> 32</w:t>
      </w:r>
      <w:r w:rsidRPr="00485A47">
        <w:t xml:space="preserve">(3), 241-254. </w:t>
      </w:r>
    </w:p>
    <w:p w14:paraId="500B9BA2" w14:textId="77777777" w:rsidR="00485A47" w:rsidRPr="00485A47" w:rsidRDefault="00485A47" w:rsidP="00485A47">
      <w:pPr>
        <w:pStyle w:val="EndNoteBibliography"/>
        <w:ind w:left="720" w:hanging="720"/>
      </w:pPr>
      <w:r w:rsidRPr="00485A47">
        <w:t xml:space="preserve">Köppen, M. (2000). The curse of dimensionality. 5th online world conference on soft computing in industrial applications (WSC5), </w:t>
      </w:r>
    </w:p>
    <w:p w14:paraId="793C5357" w14:textId="77777777" w:rsidR="00485A47" w:rsidRPr="00485A47" w:rsidRDefault="00485A47" w:rsidP="00485A47">
      <w:pPr>
        <w:pStyle w:val="EndNoteBibliography"/>
        <w:ind w:left="720" w:hanging="720"/>
      </w:pPr>
      <w:r w:rsidRPr="00485A47">
        <w:t xml:space="preserve">Ke, G., Meng, Q., Finley, T., Wang, T., Chen, W., Ma, W., Ye, Q., &amp; Liu, T.-Y. (2017). Lightgbm: A highly efficient gradient boosting decision tree. </w:t>
      </w:r>
      <w:r w:rsidRPr="00485A47">
        <w:rPr>
          <w:i/>
        </w:rPr>
        <w:t>Advances in neural information processing systems</w:t>
      </w:r>
      <w:r w:rsidRPr="00485A47">
        <w:t>,</w:t>
      </w:r>
      <w:r w:rsidRPr="00485A47">
        <w:rPr>
          <w:i/>
        </w:rPr>
        <w:t xml:space="preserve"> 30</w:t>
      </w:r>
      <w:r w:rsidRPr="00485A47">
        <w:t xml:space="preserve">. </w:t>
      </w:r>
    </w:p>
    <w:p w14:paraId="199322A3" w14:textId="77777777" w:rsidR="00485A47" w:rsidRPr="00485A47" w:rsidRDefault="00485A47" w:rsidP="00485A47">
      <w:pPr>
        <w:pStyle w:val="EndNoteBibliography"/>
        <w:ind w:left="720" w:hanging="720"/>
      </w:pPr>
      <w:r w:rsidRPr="00485A47">
        <w:t xml:space="preserve">Liu, X., Zhu, X.-H., Qiu, P., &amp; Chen, W. (2012). A correlation-matrix-based hierarchical clustering method for functional connectivity analysis. </w:t>
      </w:r>
      <w:r w:rsidRPr="00485A47">
        <w:rPr>
          <w:i/>
        </w:rPr>
        <w:t>Journal of neuroscience methods</w:t>
      </w:r>
      <w:r w:rsidRPr="00485A47">
        <w:t>,</w:t>
      </w:r>
      <w:r w:rsidRPr="00485A47">
        <w:rPr>
          <w:i/>
        </w:rPr>
        <w:t xml:space="preserve"> 211</w:t>
      </w:r>
      <w:r w:rsidRPr="00485A47">
        <w:t xml:space="preserve">(1), 94-102. </w:t>
      </w:r>
    </w:p>
    <w:p w14:paraId="110E7B6B" w14:textId="77777777" w:rsidR="00485A47" w:rsidRPr="00485A47" w:rsidRDefault="00485A47" w:rsidP="00485A47">
      <w:pPr>
        <w:pStyle w:val="EndNoteBibliography"/>
        <w:ind w:left="720" w:hanging="720"/>
      </w:pPr>
      <w:r w:rsidRPr="00485A47">
        <w:t xml:space="preserve">Lorrain, F., &amp; White, H. C. (1971). Structural equivalence of individuals in social networks. </w:t>
      </w:r>
      <w:r w:rsidRPr="00485A47">
        <w:rPr>
          <w:i/>
        </w:rPr>
        <w:t>The Journal of mathematical sociology</w:t>
      </w:r>
      <w:r w:rsidRPr="00485A47">
        <w:t>,</w:t>
      </w:r>
      <w:r w:rsidRPr="00485A47">
        <w:rPr>
          <w:i/>
        </w:rPr>
        <w:t xml:space="preserve"> 1</w:t>
      </w:r>
      <w:r w:rsidRPr="00485A47">
        <w:t xml:space="preserve">(1), 49-80. </w:t>
      </w:r>
    </w:p>
    <w:p w14:paraId="68C88D0A" w14:textId="77777777" w:rsidR="00485A47" w:rsidRPr="00485A47" w:rsidRDefault="00485A47" w:rsidP="00485A47">
      <w:pPr>
        <w:pStyle w:val="EndNoteBibliography"/>
        <w:ind w:left="720" w:hanging="720"/>
      </w:pPr>
      <w:r w:rsidRPr="00485A47">
        <w:t xml:space="preserve">Micci-Barreca, D. (2001). A preprocessing scheme for high-cardinality categorical attributes in classification and prediction problems. </w:t>
      </w:r>
      <w:r w:rsidRPr="00485A47">
        <w:rPr>
          <w:i/>
        </w:rPr>
        <w:t>ACM SIGKDD Explorations Newsletter</w:t>
      </w:r>
      <w:r w:rsidRPr="00485A47">
        <w:t>,</w:t>
      </w:r>
      <w:r w:rsidRPr="00485A47">
        <w:rPr>
          <w:i/>
        </w:rPr>
        <w:t xml:space="preserve"> 3</w:t>
      </w:r>
      <w:r w:rsidRPr="00485A47">
        <w:t xml:space="preserve">(1), 27-32. </w:t>
      </w:r>
    </w:p>
    <w:p w14:paraId="54D60951" w14:textId="77777777" w:rsidR="00485A47" w:rsidRPr="00485A47" w:rsidRDefault="00485A47" w:rsidP="00485A47">
      <w:pPr>
        <w:pStyle w:val="EndNoteBibliography"/>
        <w:ind w:left="720" w:hanging="720"/>
      </w:pPr>
      <w:r w:rsidRPr="00485A47">
        <w:t xml:space="preserve">Mistry, S., Fattah, S. M. M., &amp; Bouguettaya, A. (2021). Sequential learning-based IaaS composition. </w:t>
      </w:r>
      <w:r w:rsidRPr="00485A47">
        <w:rPr>
          <w:i/>
        </w:rPr>
        <w:t>ACM Transactions on the Web (TWEB)</w:t>
      </w:r>
      <w:r w:rsidRPr="00485A47">
        <w:t>,</w:t>
      </w:r>
      <w:r w:rsidRPr="00485A47">
        <w:rPr>
          <w:i/>
        </w:rPr>
        <w:t xml:space="preserve"> 15</w:t>
      </w:r>
      <w:r w:rsidRPr="00485A47">
        <w:t xml:space="preserve">(3), 1-37. </w:t>
      </w:r>
    </w:p>
    <w:p w14:paraId="60291AD9" w14:textId="04B0868D" w:rsidR="00485A47" w:rsidRPr="00485A47" w:rsidRDefault="00485A47" w:rsidP="00485A47">
      <w:pPr>
        <w:pStyle w:val="EndNoteBibliography"/>
        <w:ind w:left="720" w:hanging="720"/>
      </w:pPr>
      <w:r w:rsidRPr="00485A47">
        <w:t xml:space="preserve">Pearson, K. (1901). LIII. On lines and planes of closest fit to systems of points in space. </w:t>
      </w:r>
      <w:r w:rsidRPr="00485A47">
        <w:rPr>
          <w:i/>
        </w:rPr>
        <w:t>The London, Edinburgh, and Dublin Philosophical Magazine and Journal of Science</w:t>
      </w:r>
      <w:r w:rsidRPr="00485A47">
        <w:t>,</w:t>
      </w:r>
      <w:r w:rsidRPr="00485A47">
        <w:rPr>
          <w:i/>
        </w:rPr>
        <w:t xml:space="preserve"> 2</w:t>
      </w:r>
      <w:r w:rsidRPr="00485A47">
        <w:t xml:space="preserve">(11), 559-572. </w:t>
      </w:r>
      <w:hyperlink r:id="rId101" w:history="1">
        <w:r w:rsidRPr="00485A47">
          <w:rPr>
            <w:rStyle w:val="af1"/>
          </w:rPr>
          <w:t>https://doi.org/10.1080/14786440109462720</w:t>
        </w:r>
      </w:hyperlink>
      <w:r w:rsidRPr="00485A47">
        <w:t xml:space="preserve"> </w:t>
      </w:r>
    </w:p>
    <w:p w14:paraId="757A7A3E" w14:textId="77777777" w:rsidR="00485A47" w:rsidRPr="00485A47" w:rsidRDefault="00485A47" w:rsidP="00485A47">
      <w:pPr>
        <w:pStyle w:val="EndNoteBibliography"/>
        <w:ind w:left="720" w:hanging="720"/>
      </w:pPr>
      <w:r w:rsidRPr="00485A47">
        <w:t xml:space="preserve">Potdar, K., Pardawala, T. S., &amp; Pai, C. D. (2017). A comparative study of categorical variable encoding techniques for neural network classifiers. </w:t>
      </w:r>
      <w:r w:rsidRPr="00485A47">
        <w:rPr>
          <w:i/>
        </w:rPr>
        <w:t>International journal of computer applications</w:t>
      </w:r>
      <w:r w:rsidRPr="00485A47">
        <w:t>,</w:t>
      </w:r>
      <w:r w:rsidRPr="00485A47">
        <w:rPr>
          <w:i/>
        </w:rPr>
        <w:t xml:space="preserve"> 175</w:t>
      </w:r>
      <w:r w:rsidRPr="00485A47">
        <w:t xml:space="preserve">(4), 7-9. </w:t>
      </w:r>
    </w:p>
    <w:p w14:paraId="2E84C535" w14:textId="77777777" w:rsidR="00485A47" w:rsidRPr="00485A47" w:rsidRDefault="00485A47" w:rsidP="00485A47">
      <w:pPr>
        <w:pStyle w:val="EndNoteBibliography"/>
        <w:ind w:left="720" w:hanging="720"/>
      </w:pPr>
      <w:r w:rsidRPr="00485A47">
        <w:t xml:space="preserve">Rhys, H. (2020). </w:t>
      </w:r>
      <w:r w:rsidRPr="00485A47">
        <w:rPr>
          <w:i/>
        </w:rPr>
        <w:t>Machine Learning with R, the tidyverse, and mlr</w:t>
      </w:r>
      <w:r w:rsidRPr="00485A47">
        <w:t xml:space="preserve">. Simon and Schuster. </w:t>
      </w:r>
    </w:p>
    <w:p w14:paraId="0E86D55C" w14:textId="77777777" w:rsidR="00485A47" w:rsidRPr="00485A47" w:rsidRDefault="00485A47" w:rsidP="00485A47">
      <w:pPr>
        <w:pStyle w:val="EndNoteBibliography"/>
        <w:ind w:left="720" w:hanging="720"/>
      </w:pPr>
      <w:r w:rsidRPr="00485A47">
        <w:t xml:space="preserve">Roweis, S. T., &amp; Saul, L. K. (2000). Nonlinear dimensionality reduction by locally linear embedding. </w:t>
      </w:r>
      <w:r w:rsidRPr="00485A47">
        <w:rPr>
          <w:i/>
        </w:rPr>
        <w:t>Science</w:t>
      </w:r>
      <w:r w:rsidRPr="00485A47">
        <w:t>,</w:t>
      </w:r>
      <w:r w:rsidRPr="00485A47">
        <w:rPr>
          <w:i/>
        </w:rPr>
        <w:t xml:space="preserve"> 290</w:t>
      </w:r>
      <w:r w:rsidRPr="00485A47">
        <w:t xml:space="preserve">(5500), 2323-2326. </w:t>
      </w:r>
    </w:p>
    <w:p w14:paraId="75A1E13E" w14:textId="77777777" w:rsidR="00485A47" w:rsidRPr="00485A47" w:rsidRDefault="00485A47" w:rsidP="00485A47">
      <w:pPr>
        <w:pStyle w:val="EndNoteBibliography"/>
        <w:ind w:left="720" w:hanging="720"/>
      </w:pPr>
      <w:r w:rsidRPr="00485A47">
        <w:t xml:space="preserve">Song, Y.-Y., &amp; Ying, L. (2015). Decision tree methods: applications for classification and prediction. </w:t>
      </w:r>
      <w:r w:rsidRPr="00485A47">
        <w:rPr>
          <w:i/>
        </w:rPr>
        <w:t>Shanghai archives of psychiatry</w:t>
      </w:r>
      <w:r w:rsidRPr="00485A47">
        <w:t>,</w:t>
      </w:r>
      <w:r w:rsidRPr="00485A47">
        <w:rPr>
          <w:i/>
        </w:rPr>
        <w:t xml:space="preserve"> 27</w:t>
      </w:r>
      <w:r w:rsidRPr="00485A47">
        <w:t xml:space="preserve">(2), 130. </w:t>
      </w:r>
    </w:p>
    <w:p w14:paraId="7BAB87F9" w14:textId="032693A3" w:rsidR="00485A47" w:rsidRPr="00485A47" w:rsidRDefault="00485A47" w:rsidP="00485A47">
      <w:pPr>
        <w:pStyle w:val="EndNoteBibliography"/>
        <w:ind w:left="720" w:hanging="720"/>
      </w:pPr>
      <w:r w:rsidRPr="00485A47">
        <w:t xml:space="preserve">Spruyt, V. (2014). </w:t>
      </w:r>
      <w:r w:rsidRPr="00485A47">
        <w:rPr>
          <w:i/>
        </w:rPr>
        <w:t>The Curse of Dimensionality in classification</w:t>
      </w:r>
      <w:r w:rsidRPr="00485A47">
        <w:t xml:space="preserve">. </w:t>
      </w:r>
      <w:hyperlink r:id="rId102" w:history="1">
        <w:r w:rsidRPr="00485A47">
          <w:rPr>
            <w:rStyle w:val="af1"/>
          </w:rPr>
          <w:t>https://www.visiondummy.com/2014/04/curse-dimensionality-affect-classification/</w:t>
        </w:r>
      </w:hyperlink>
    </w:p>
    <w:p w14:paraId="5CD4506B" w14:textId="77777777" w:rsidR="00485A47" w:rsidRPr="00485A47" w:rsidRDefault="00485A47" w:rsidP="00485A47">
      <w:pPr>
        <w:pStyle w:val="EndNoteBibliography"/>
        <w:ind w:left="720" w:hanging="720"/>
      </w:pPr>
      <w:r w:rsidRPr="00485A47">
        <w:t xml:space="preserve">Stevens, S. S. (1946). On the theory of scales of measurement. </w:t>
      </w:r>
      <w:r w:rsidRPr="00485A47">
        <w:rPr>
          <w:i/>
        </w:rPr>
        <w:t>Science</w:t>
      </w:r>
      <w:r w:rsidRPr="00485A47">
        <w:t>,</w:t>
      </w:r>
      <w:r w:rsidRPr="00485A47">
        <w:rPr>
          <w:i/>
        </w:rPr>
        <w:t xml:space="preserve"> 103</w:t>
      </w:r>
      <w:r w:rsidRPr="00485A47">
        <w:t xml:space="preserve">(2684), 677-680. </w:t>
      </w:r>
    </w:p>
    <w:p w14:paraId="126A8578" w14:textId="77777777" w:rsidR="00485A47" w:rsidRPr="00485A47" w:rsidRDefault="00485A47" w:rsidP="00485A47">
      <w:pPr>
        <w:pStyle w:val="EndNoteBibliography"/>
        <w:ind w:left="720" w:hanging="720"/>
      </w:pPr>
      <w:r w:rsidRPr="00485A47">
        <w:t xml:space="preserve">Tang, J., Alelyani, S., &amp; Liu, H. (2014). Feature selection for classification: A review. </w:t>
      </w:r>
      <w:r w:rsidRPr="00485A47">
        <w:rPr>
          <w:i/>
        </w:rPr>
        <w:lastRenderedPageBreak/>
        <w:t>Data classification: Algorithms and applications</w:t>
      </w:r>
      <w:r w:rsidRPr="00485A47">
        <w:t xml:space="preserve">, 37. </w:t>
      </w:r>
    </w:p>
    <w:p w14:paraId="0AC6ED19" w14:textId="77777777" w:rsidR="00485A47" w:rsidRPr="00485A47" w:rsidRDefault="00485A47" w:rsidP="00485A47">
      <w:pPr>
        <w:pStyle w:val="EndNoteBibliography"/>
        <w:ind w:left="720" w:hanging="720"/>
      </w:pPr>
      <w:r w:rsidRPr="00485A47">
        <w:t xml:space="preserve">Tatsuoka, M. M., &amp; Tiedeman, D. V. (1954). Chapter iv: Discriminant analysis. </w:t>
      </w:r>
      <w:r w:rsidRPr="00485A47">
        <w:rPr>
          <w:i/>
        </w:rPr>
        <w:t>Review of Educational Research</w:t>
      </w:r>
      <w:r w:rsidRPr="00485A47">
        <w:t>,</w:t>
      </w:r>
      <w:r w:rsidRPr="00485A47">
        <w:rPr>
          <w:i/>
        </w:rPr>
        <w:t xml:space="preserve"> 24</w:t>
      </w:r>
      <w:r w:rsidRPr="00485A47">
        <w:t xml:space="preserve">(5), 402-420. </w:t>
      </w:r>
    </w:p>
    <w:p w14:paraId="0741FDD9" w14:textId="77777777" w:rsidR="00485A47" w:rsidRPr="00485A47" w:rsidRDefault="00485A47" w:rsidP="00485A47">
      <w:pPr>
        <w:pStyle w:val="EndNoteBibliography"/>
        <w:ind w:left="720" w:hanging="720"/>
      </w:pPr>
      <w:r w:rsidRPr="00485A47">
        <w:t xml:space="preserve">Torgerson, W. S. (1952). Multidimensional scaling: I. Theory and method. </w:t>
      </w:r>
      <w:r w:rsidRPr="00485A47">
        <w:rPr>
          <w:i/>
        </w:rPr>
        <w:t>Psychometrika</w:t>
      </w:r>
      <w:r w:rsidRPr="00485A47">
        <w:t>,</w:t>
      </w:r>
      <w:r w:rsidRPr="00485A47">
        <w:rPr>
          <w:i/>
        </w:rPr>
        <w:t xml:space="preserve"> 17</w:t>
      </w:r>
      <w:r w:rsidRPr="00485A47">
        <w:t xml:space="preserve">(4), 401-419. </w:t>
      </w:r>
    </w:p>
    <w:p w14:paraId="2633D3A9" w14:textId="77777777" w:rsidR="00485A47" w:rsidRPr="00485A47" w:rsidRDefault="00485A47" w:rsidP="00485A47">
      <w:pPr>
        <w:pStyle w:val="EndNoteBibliography"/>
        <w:ind w:left="720" w:hanging="720"/>
      </w:pPr>
      <w:r w:rsidRPr="00485A47">
        <w:t xml:space="preserve">Tukey, J. W. (1977). </w:t>
      </w:r>
      <w:r w:rsidRPr="00485A47">
        <w:rPr>
          <w:i/>
        </w:rPr>
        <w:t>Exploratory data analysis</w:t>
      </w:r>
      <w:r w:rsidRPr="00485A47">
        <w:t xml:space="preserve"> (Vol. 2). Reading, MA. </w:t>
      </w:r>
    </w:p>
    <w:p w14:paraId="1A94CEAD" w14:textId="77777777" w:rsidR="00485A47" w:rsidRPr="00485A47" w:rsidRDefault="00485A47" w:rsidP="00485A47">
      <w:pPr>
        <w:pStyle w:val="EndNoteBibliography"/>
        <w:ind w:left="720" w:hanging="720"/>
      </w:pPr>
      <w:r w:rsidRPr="00485A47">
        <w:t xml:space="preserve">Uyar, A., Bener, A., Ciray, H. N., &amp; Bahceci, M. (2009). A frequency based encoding technique for transformation of categorical variables in mixed IVF dataset. 2009 Annual International Conference of the IEEE Engineering in Medicine and Biology Society, </w:t>
      </w:r>
    </w:p>
    <w:p w14:paraId="25452C5B" w14:textId="77777777" w:rsidR="00485A47" w:rsidRPr="00485A47" w:rsidRDefault="00485A47" w:rsidP="00485A47">
      <w:pPr>
        <w:pStyle w:val="EndNoteBibliography"/>
        <w:ind w:left="720" w:hanging="720"/>
      </w:pPr>
      <w:r w:rsidRPr="00485A47">
        <w:t xml:space="preserve">Van der Maaten, L., &amp; Hinton, G. (2008). Visualizing data using t-SNE. </w:t>
      </w:r>
      <w:r w:rsidRPr="00485A47">
        <w:rPr>
          <w:i/>
        </w:rPr>
        <w:t>Journal of machine learning research</w:t>
      </w:r>
      <w:r w:rsidRPr="00485A47">
        <w:t>,</w:t>
      </w:r>
      <w:r w:rsidRPr="00485A47">
        <w:rPr>
          <w:i/>
        </w:rPr>
        <w:t xml:space="preserve"> 9</w:t>
      </w:r>
      <w:r w:rsidRPr="00485A47">
        <w:t xml:space="preserve">(11). </w:t>
      </w:r>
    </w:p>
    <w:p w14:paraId="06582253" w14:textId="77777777" w:rsidR="00485A47" w:rsidRPr="00485A47" w:rsidRDefault="00485A47" w:rsidP="00485A47">
      <w:pPr>
        <w:pStyle w:val="EndNoteBibliography"/>
        <w:ind w:left="720" w:hanging="720"/>
      </w:pPr>
      <w:r w:rsidRPr="00485A47">
        <w:t xml:space="preserve">Verleysen, M., &amp; François, D. (2005). The curse of dimensionality in data mining and time series prediction. International work-conference on artificial neural networks, </w:t>
      </w:r>
    </w:p>
    <w:p w14:paraId="1804C3D4" w14:textId="7E769268" w:rsidR="00485A47" w:rsidRDefault="00485A47" w:rsidP="00485A47">
      <w:pPr>
        <w:pStyle w:val="EndNoteBibliography"/>
        <w:ind w:left="720" w:hanging="720"/>
      </w:pPr>
      <w:r w:rsidRPr="00485A47">
        <w:t xml:space="preserve">Walter, S. D., Feinstein, A. R., &amp; Wells, C. K. (1987). Coding ordinal independent variables in multiple regression analyses. </w:t>
      </w:r>
      <w:r w:rsidRPr="00485A47">
        <w:rPr>
          <w:i/>
        </w:rPr>
        <w:t>American Journal of Epidemiology</w:t>
      </w:r>
      <w:r w:rsidRPr="00485A47">
        <w:t>,</w:t>
      </w:r>
      <w:r w:rsidRPr="00485A47">
        <w:rPr>
          <w:i/>
        </w:rPr>
        <w:t xml:space="preserve"> 125</w:t>
      </w:r>
      <w:r w:rsidRPr="00485A47">
        <w:t xml:space="preserve">(2), 319-323. </w:t>
      </w:r>
    </w:p>
    <w:p w14:paraId="25DBA23C" w14:textId="77777777" w:rsidR="00266B70" w:rsidRPr="00485A47" w:rsidRDefault="00266B70" w:rsidP="00485A47">
      <w:pPr>
        <w:pStyle w:val="EndNoteBibliography"/>
        <w:ind w:left="720" w:hanging="720"/>
        <w:rPr>
          <w:rFonts w:hint="eastAsia"/>
        </w:rPr>
      </w:pPr>
    </w:p>
    <w:p w14:paraId="2F91C11B" w14:textId="77777777" w:rsidR="00B211F0" w:rsidRDefault="00FE4628" w:rsidP="00FE4628">
      <w:pPr>
        <w:ind w:firstLine="0"/>
        <w:sectPr w:rsidR="00B211F0" w:rsidSect="001C456D">
          <w:footerReference w:type="default" r:id="rId103"/>
          <w:pgSz w:w="11906" w:h="16838" w:code="9"/>
          <w:pgMar w:top="1701" w:right="1701" w:bottom="1134" w:left="1701" w:header="720" w:footer="476" w:gutter="0"/>
          <w:pgNumType w:start="1"/>
          <w:cols w:space="720"/>
          <w:docGrid w:type="lines" w:linePitch="360"/>
        </w:sectPr>
      </w:pPr>
      <w:r>
        <w:fldChar w:fldCharType="end"/>
      </w:r>
      <w:r w:rsidR="00486926">
        <w:br w:type="page"/>
      </w:r>
    </w:p>
    <w:p w14:paraId="3DF75085" w14:textId="3BDB3F07" w:rsidR="00793819" w:rsidRDefault="00486926" w:rsidP="00793819">
      <w:pPr>
        <w:pStyle w:val="1"/>
        <w:numPr>
          <w:ilvl w:val="0"/>
          <w:numId w:val="0"/>
        </w:numPr>
        <w:rPr>
          <w:rFonts w:hint="eastAsia"/>
        </w:rPr>
      </w:pPr>
      <w:bookmarkStart w:id="364" w:name="_Toc122553177"/>
      <w:bookmarkStart w:id="365" w:name="_Toc123318696"/>
      <w:r>
        <w:rPr>
          <w:rFonts w:hint="eastAsia"/>
        </w:rPr>
        <w:lastRenderedPageBreak/>
        <w:t>附錄</w:t>
      </w:r>
      <w:r>
        <w:rPr>
          <w:rFonts w:hint="eastAsia"/>
        </w:rPr>
        <w:t xml:space="preserve"> </w:t>
      </w:r>
      <w:r w:rsidR="0077172A">
        <w:t>A</w:t>
      </w:r>
      <w:bookmarkEnd w:id="364"/>
      <w:bookmarkEnd w:id="365"/>
    </w:p>
    <w:p w14:paraId="75FF4F6D" w14:textId="70DBC0C9" w:rsidR="00793819" w:rsidRDefault="00793819" w:rsidP="00793819">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D22299">
        <w:rPr>
          <w:noProof/>
        </w:rPr>
        <w:t>1</w:t>
      </w:r>
      <w:r>
        <w:fldChar w:fldCharType="end"/>
      </w:r>
      <w:r w:rsidR="006B5F7E">
        <w:rPr>
          <w:rFonts w:hint="eastAsia"/>
        </w:rPr>
        <w:t xml:space="preserve"> </w:t>
      </w:r>
      <w:r w:rsidR="006B5F7E" w:rsidRPr="002C755A">
        <w:rPr>
          <w:rFonts w:hint="eastAsia"/>
        </w:rPr>
        <w:t>連續資料集一</w:t>
      </w:r>
      <w:r w:rsidR="006B5F7E">
        <w:rPr>
          <w:rFonts w:hint="eastAsia"/>
        </w:rPr>
        <w:t>，</w:t>
      </w:r>
      <w:r w:rsidR="008E62E5">
        <w:rPr>
          <w:rFonts w:hint="eastAsia"/>
        </w:rPr>
        <w:t>4-</w:t>
      </w:r>
      <w:r w:rsidR="008E62E5">
        <w:t>folds</w:t>
      </w:r>
      <w:r w:rsidR="008E62E5">
        <w:rPr>
          <w:rFonts w:hint="eastAsia"/>
        </w:rPr>
        <w:t>驗證下</w:t>
      </w:r>
      <w:r w:rsidR="006B5F7E">
        <w:rPr>
          <w:rFonts w:hint="eastAsia"/>
        </w:rPr>
        <w:t>於不同二元特徵個數下的</w:t>
      </w:r>
      <w:r w:rsidR="006B5F7E">
        <w:t xml:space="preserve">f1 </w:t>
      </w:r>
      <w:r w:rsidR="006B5F7E">
        <w:rPr>
          <w:rFonts w:hint="eastAsia"/>
        </w:rPr>
        <w:t>s</w:t>
      </w:r>
      <w:r w:rsidR="006B5F7E">
        <w:t>core</w:t>
      </w:r>
      <w:r w:rsidR="006B5F7E">
        <w:rPr>
          <w:rFonts w:hint="eastAsia"/>
        </w:rPr>
        <w:t>平均。</w:t>
      </w:r>
    </w:p>
    <w:p w14:paraId="05394F62" w14:textId="2159DB69" w:rsidR="00F85191" w:rsidRDefault="00266B70" w:rsidP="00793819">
      <w:pPr>
        <w:pStyle w:val="aff5"/>
      </w:pPr>
      <w:r w:rsidRPr="00F85191">
        <w:drawing>
          <wp:inline distT="0" distB="0" distL="0" distR="0" wp14:anchorId="1B6C4B3D" wp14:editId="6561BF1D">
            <wp:extent cx="6480000" cy="7409415"/>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77AEEC23" w14:textId="3448CDCF" w:rsidR="006B5F7E" w:rsidRDefault="006B5F7E" w:rsidP="006B5F7E">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D22299">
        <w:rPr>
          <w:noProof/>
        </w:rPr>
        <w:t>2</w:t>
      </w:r>
      <w:r>
        <w:fldChar w:fldCharType="end"/>
      </w:r>
      <w:r>
        <w:t xml:space="preserve"> </w:t>
      </w:r>
      <w:r w:rsidRPr="002C755A">
        <w:rPr>
          <w:rFonts w:hint="eastAsia"/>
        </w:rPr>
        <w:t>連續資料集</w:t>
      </w:r>
      <w:r>
        <w:rPr>
          <w:rFonts w:hint="eastAsia"/>
        </w:rPr>
        <w:t>二，</w:t>
      </w:r>
      <w:r w:rsidR="008E62E5">
        <w:rPr>
          <w:rFonts w:hint="eastAsia"/>
        </w:rPr>
        <w:t>4-</w:t>
      </w:r>
      <w:r w:rsidR="008E62E5">
        <w:t>folds</w:t>
      </w:r>
      <w:r w:rsidR="008E62E5">
        <w:rPr>
          <w:rFonts w:hint="eastAsia"/>
        </w:rPr>
        <w:t>驗證下</w:t>
      </w:r>
      <w:r>
        <w:rPr>
          <w:rFonts w:hint="eastAsia"/>
        </w:rPr>
        <w:t>於不同二元特徵個數下的</w:t>
      </w:r>
      <w:r>
        <w:t xml:space="preserve">f1 </w:t>
      </w:r>
      <w:r>
        <w:rPr>
          <w:rFonts w:hint="eastAsia"/>
        </w:rPr>
        <w:t>s</w:t>
      </w:r>
      <w:r>
        <w:t>core</w:t>
      </w:r>
      <w:r>
        <w:rPr>
          <w:rFonts w:hint="eastAsia"/>
        </w:rPr>
        <w:t>平均。</w:t>
      </w:r>
    </w:p>
    <w:p w14:paraId="0F43097D" w14:textId="05A48067" w:rsidR="006B5F7E" w:rsidRDefault="006B5F7E" w:rsidP="006B5F7E">
      <w:pPr>
        <w:pStyle w:val="aa"/>
      </w:pPr>
      <w:r>
        <w:rPr>
          <w:noProof/>
        </w:rPr>
        <w:drawing>
          <wp:inline distT="0" distB="0" distL="0" distR="0" wp14:anchorId="1735AAFA" wp14:editId="4403C47A">
            <wp:extent cx="6480000" cy="7409415"/>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59190682" w14:textId="2A600570" w:rsidR="00810CC4" w:rsidRDefault="00810CC4" w:rsidP="00810CC4">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D22299">
        <w:rPr>
          <w:noProof/>
        </w:rPr>
        <w:t>3</w:t>
      </w:r>
      <w:r>
        <w:fldChar w:fldCharType="end"/>
      </w:r>
      <w:r w:rsidRPr="002C755A">
        <w:rPr>
          <w:rFonts w:hint="eastAsia"/>
        </w:rPr>
        <w:t>連續資料集</w:t>
      </w:r>
      <w:r>
        <w:rPr>
          <w:rFonts w:hint="eastAsia"/>
        </w:rPr>
        <w:t>三，</w:t>
      </w:r>
      <w:r w:rsidR="008E62E5">
        <w:rPr>
          <w:rFonts w:hint="eastAsia"/>
        </w:rPr>
        <w:t>4-</w:t>
      </w:r>
      <w:r w:rsidR="008E62E5">
        <w:t>folds</w:t>
      </w:r>
      <w:r w:rsidR="008E62E5">
        <w:rPr>
          <w:rFonts w:hint="eastAsia"/>
        </w:rPr>
        <w:t>驗證下於</w:t>
      </w:r>
      <w:r>
        <w:rPr>
          <w:rFonts w:hint="eastAsia"/>
        </w:rPr>
        <w:t>不同二元特徵個數下的</w:t>
      </w:r>
      <w:r>
        <w:t xml:space="preserve">f1 </w:t>
      </w:r>
      <w:r>
        <w:rPr>
          <w:rFonts w:hint="eastAsia"/>
        </w:rPr>
        <w:t>s</w:t>
      </w:r>
      <w:r>
        <w:t>core</w:t>
      </w:r>
      <w:r>
        <w:rPr>
          <w:rFonts w:hint="eastAsia"/>
        </w:rPr>
        <w:t>平均。</w:t>
      </w:r>
    </w:p>
    <w:p w14:paraId="12DEA632" w14:textId="5364CF06" w:rsidR="00810CC4" w:rsidRDefault="00810CC4" w:rsidP="00810CC4">
      <w:pPr>
        <w:pStyle w:val="ab"/>
      </w:pPr>
      <w:r>
        <w:rPr>
          <w:noProof/>
        </w:rPr>
        <w:drawing>
          <wp:inline distT="0" distB="0" distL="0" distR="0" wp14:anchorId="4C82A1A9" wp14:editId="7E0340FA">
            <wp:extent cx="6480000" cy="7409415"/>
            <wp:effectExtent l="0" t="0" r="0" b="127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4F134ADD" w14:textId="56BE90BD" w:rsidR="004A4425" w:rsidRDefault="004A4425" w:rsidP="004A4425">
      <w:pPr>
        <w:pStyle w:val="af5"/>
        <w:keepNext/>
        <w:rPr>
          <w:rFonts w:hint="eastAsia"/>
        </w:rPr>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D22299">
        <w:rPr>
          <w:noProof/>
        </w:rPr>
        <w:t>4</w:t>
      </w:r>
      <w:r>
        <w:fldChar w:fldCharType="end"/>
      </w:r>
      <w:r>
        <w:rPr>
          <w:rFonts w:hint="eastAsia"/>
        </w:rPr>
        <w:t xml:space="preserve"> </w:t>
      </w:r>
      <w:r>
        <w:t xml:space="preserve"> </w:t>
      </w:r>
      <w:r>
        <w:rPr>
          <w:rFonts w:hint="eastAsia"/>
        </w:rPr>
        <w:t>Kag</w:t>
      </w:r>
      <w:r>
        <w:t>gle</w:t>
      </w:r>
      <w:r>
        <w:rPr>
          <w:rFonts w:hint="eastAsia"/>
        </w:rPr>
        <w:t>資料集，</w:t>
      </w:r>
      <w:r>
        <w:rPr>
          <w:rFonts w:hint="eastAsia"/>
        </w:rPr>
        <w:t>4-</w:t>
      </w:r>
      <w:r>
        <w:t>folds</w:t>
      </w:r>
      <w:r>
        <w:rPr>
          <w:rFonts w:hint="eastAsia"/>
        </w:rPr>
        <w:t>驗證下的召回率、準確率與</w:t>
      </w:r>
      <w:r>
        <w:rPr>
          <w:rFonts w:hint="eastAsia"/>
        </w:rPr>
        <w:t>F</w:t>
      </w:r>
      <w:r>
        <w:t>1</w:t>
      </w:r>
      <w:r>
        <w:rPr>
          <w:rFonts w:hint="eastAsia"/>
        </w:rPr>
        <w:t xml:space="preserve"> s</w:t>
      </w:r>
      <w:r>
        <w:t>core</w:t>
      </w:r>
      <w:r>
        <w:rPr>
          <w:rFonts w:hint="eastAsia"/>
        </w:rPr>
        <w:t>。</w:t>
      </w:r>
    </w:p>
    <w:p w14:paraId="5D670E4B" w14:textId="11415442" w:rsidR="00756B79" w:rsidRDefault="00756B79" w:rsidP="00756B79">
      <w:pPr>
        <w:pStyle w:val="aa"/>
      </w:pPr>
      <w:r>
        <w:rPr>
          <w:noProof/>
        </w:rPr>
        <w:drawing>
          <wp:inline distT="0" distB="0" distL="0" distR="0" wp14:anchorId="66D9C9C0" wp14:editId="487F4B43">
            <wp:extent cx="6479124" cy="1074997"/>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p w14:paraId="70347469" w14:textId="3B9BBA52" w:rsidR="004A4425" w:rsidRDefault="004A4425" w:rsidP="004A4425">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D22299">
        <w:rPr>
          <w:noProof/>
        </w:rPr>
        <w:t>5</w:t>
      </w:r>
      <w:r>
        <w:fldChar w:fldCharType="end"/>
      </w:r>
      <w:r>
        <w:rPr>
          <w:rFonts w:hint="eastAsia"/>
        </w:rPr>
        <w:t xml:space="preserve">  UCI</w:t>
      </w:r>
      <w:r>
        <w:rPr>
          <w:rFonts w:hint="eastAsia"/>
        </w:rPr>
        <w:t>資料集，</w:t>
      </w:r>
      <w:r>
        <w:rPr>
          <w:rFonts w:hint="eastAsia"/>
        </w:rPr>
        <w:t>4-</w:t>
      </w:r>
      <w:r>
        <w:t>folds</w:t>
      </w:r>
      <w:r>
        <w:rPr>
          <w:rFonts w:hint="eastAsia"/>
        </w:rPr>
        <w:t>驗證下的召回率、準確率與</w:t>
      </w:r>
      <w:r>
        <w:rPr>
          <w:rFonts w:hint="eastAsia"/>
        </w:rPr>
        <w:t>F</w:t>
      </w:r>
      <w:r>
        <w:t>1</w:t>
      </w:r>
      <w:r>
        <w:rPr>
          <w:rFonts w:hint="eastAsia"/>
        </w:rPr>
        <w:t xml:space="preserve"> s</w:t>
      </w:r>
      <w:r>
        <w:t>core</w:t>
      </w:r>
      <w:r>
        <w:rPr>
          <w:rFonts w:hint="eastAsia"/>
        </w:rPr>
        <w:t>。</w:t>
      </w:r>
    </w:p>
    <w:p w14:paraId="124A110A" w14:textId="354381AA" w:rsidR="004A4425" w:rsidRPr="004A4425" w:rsidRDefault="004A4425" w:rsidP="004A4425">
      <w:pPr>
        <w:pStyle w:val="aa"/>
        <w:rPr>
          <w:rFonts w:hint="eastAsia"/>
        </w:rPr>
      </w:pPr>
      <w:r>
        <w:rPr>
          <w:noProof/>
        </w:rPr>
        <w:drawing>
          <wp:inline distT="0" distB="0" distL="0" distR="0" wp14:anchorId="10DE89BD" wp14:editId="354DD935">
            <wp:extent cx="6479124" cy="1074997"/>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sectPr w:rsidR="004A4425" w:rsidRPr="004A4425" w:rsidSect="00266B70">
      <w:pgSz w:w="11906" w:h="16838" w:code="9"/>
      <w:pgMar w:top="720" w:right="720" w:bottom="720" w:left="720"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9" w:author="TerryYang" w:date="2022-12-21T22:13:00Z" w:initials="T">
    <w:p w14:paraId="64D3DD95" w14:textId="7C447F74" w:rsidR="004A4425" w:rsidRDefault="004A4425">
      <w:pPr>
        <w:pStyle w:val="aff"/>
      </w:pPr>
      <w:r>
        <w:rPr>
          <w:rStyle w:val="afe"/>
        </w:rPr>
        <w:annotationRef/>
      </w:r>
      <w:r>
        <w:rPr>
          <w:rFonts w:hint="eastAsia"/>
        </w:rPr>
        <w:t>移置第四章節序</w:t>
      </w:r>
    </w:p>
  </w:comment>
  <w:comment w:id="230" w:author="Jakey Blue" w:date="2022-12-23T09:12:00Z" w:initials="JB">
    <w:p w14:paraId="7CE27E3D" w14:textId="77777777" w:rsidR="004A4425" w:rsidRDefault="004A4425" w:rsidP="00E000F8">
      <w:pPr>
        <w:pStyle w:val="aff"/>
        <w:ind w:firstLine="0"/>
      </w:pPr>
      <w:r>
        <w:rPr>
          <w:rStyle w:val="afe"/>
        </w:rPr>
        <w:annotationRef/>
      </w:r>
      <w:r>
        <w:t>OK</w:t>
      </w:r>
    </w:p>
  </w:comment>
  <w:comment w:id="308" w:author="TerryYang" w:date="2022-12-21T22:13:00Z" w:initials="T">
    <w:p w14:paraId="5673D624" w14:textId="2E9ABF1B" w:rsidR="004A4425" w:rsidRDefault="004A4425">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，顯示類別資料</w:t>
      </w:r>
    </w:p>
  </w:comment>
  <w:comment w:id="322" w:author="TerryYang" w:date="2022-12-21T22:15:00Z" w:initials="T">
    <w:p w14:paraId="1594C385" w14:textId="4A6D1085" w:rsidR="004A4425" w:rsidRDefault="004A4425">
      <w:pPr>
        <w:pStyle w:val="aff"/>
      </w:pPr>
      <w:r>
        <w:rPr>
          <w:rStyle w:val="afe"/>
        </w:rPr>
        <w:annotationRef/>
      </w:r>
      <w:r>
        <w:rPr>
          <w:rFonts w:hint="eastAsia"/>
          <w:noProof/>
        </w:rPr>
        <w:t>尚缺簡單的資料集</w:t>
      </w:r>
      <w:r>
        <w:rPr>
          <w:rFonts w:hint="eastAsia"/>
          <w:noProof/>
        </w:rPr>
        <w:t>t</w:t>
      </w:r>
      <w:r>
        <w:rPr>
          <w:noProof/>
        </w:rPr>
        <w:t xml:space="preserve">able </w:t>
      </w:r>
      <w:r>
        <w:rPr>
          <w:rFonts w:hint="eastAsia"/>
          <w:noProof/>
        </w:rPr>
        <w:t>v</w:t>
      </w:r>
      <w:r>
        <w:rPr>
          <w:noProof/>
        </w:rPr>
        <w:t>iew</w:t>
      </w:r>
      <w:r>
        <w:rPr>
          <w:rFonts w:hint="eastAsia"/>
          <w:noProof/>
        </w:rPr>
        <w:t>，顯示類別資料</w:t>
      </w:r>
    </w:p>
  </w:comment>
  <w:comment w:id="363" w:author="Jakey Blue" w:date="2022-12-23T10:48:00Z" w:initials="JB">
    <w:p w14:paraId="4A28147F" w14:textId="77777777" w:rsidR="004A4425" w:rsidRDefault="004A4425" w:rsidP="00B17852">
      <w:pPr>
        <w:pStyle w:val="aff"/>
        <w:ind w:firstLine="0"/>
      </w:pPr>
      <w:r>
        <w:rPr>
          <w:rStyle w:val="afe"/>
        </w:rPr>
        <w:annotationRef/>
      </w:r>
      <w:r>
        <w:t>Missing some?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D3DD95" w15:done="0"/>
  <w15:commentEx w15:paraId="7CE27E3D" w15:paraIdParent="64D3DD95" w15:done="0"/>
  <w15:commentEx w15:paraId="5673D624" w15:done="0"/>
  <w15:commentEx w15:paraId="1594C385" w15:done="0"/>
  <w15:commentEx w15:paraId="4A2814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FEF8A" w16cex:dateUtc="2022-12-23T01:12:00Z"/>
  <w16cex:commentExtensible w16cex:durableId="275005F9" w16cex:dateUtc="2022-12-23T0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D3DD95" w16cid:durableId="274E0388"/>
  <w16cid:commentId w16cid:paraId="7CE27E3D" w16cid:durableId="274FEF8A"/>
  <w16cid:commentId w16cid:paraId="5673D624" w16cid:durableId="274E03A5"/>
  <w16cid:commentId w16cid:paraId="1594C385" w16cid:durableId="274E03F8"/>
  <w16cid:commentId w16cid:paraId="4A28147F" w16cid:durableId="27500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D6706" w14:textId="77777777" w:rsidR="008F58AD" w:rsidRDefault="008F58AD" w:rsidP="00052E2E">
      <w:pPr>
        <w:spacing w:line="240" w:lineRule="auto"/>
      </w:pPr>
      <w:r>
        <w:separator/>
      </w:r>
    </w:p>
  </w:endnote>
  <w:endnote w:type="continuationSeparator" w:id="0">
    <w:p w14:paraId="17F7B111" w14:textId="77777777" w:rsidR="008F58AD" w:rsidRDefault="008F58AD" w:rsidP="00052E2E">
      <w:pPr>
        <w:spacing w:line="240" w:lineRule="auto"/>
      </w:pPr>
      <w:r>
        <w:continuationSeparator/>
      </w:r>
    </w:p>
  </w:endnote>
  <w:endnote w:type="continuationNotice" w:id="1">
    <w:p w14:paraId="70871BF8" w14:textId="77777777" w:rsidR="008F58AD" w:rsidRDefault="008F58A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4A4425" w:rsidRDefault="004A4425"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4A4425" w:rsidRDefault="004A4425"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AABD4" w14:textId="77777777" w:rsidR="008F58AD" w:rsidRDefault="008F58AD" w:rsidP="00052E2E">
      <w:pPr>
        <w:spacing w:line="240" w:lineRule="auto"/>
      </w:pPr>
      <w:r>
        <w:separator/>
      </w:r>
    </w:p>
  </w:footnote>
  <w:footnote w:type="continuationSeparator" w:id="0">
    <w:p w14:paraId="3611B0C2" w14:textId="77777777" w:rsidR="008F58AD" w:rsidRDefault="008F58AD" w:rsidP="00052E2E">
      <w:pPr>
        <w:spacing w:line="240" w:lineRule="auto"/>
      </w:pPr>
      <w:r>
        <w:continuationSeparator/>
      </w:r>
    </w:p>
  </w:footnote>
  <w:footnote w:type="continuationNotice" w:id="1">
    <w:p w14:paraId="03BC11C9" w14:textId="77777777" w:rsidR="008F58AD" w:rsidRDefault="008F58A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35BF2526"/>
    <w:multiLevelType w:val="hybridMultilevel"/>
    <w:tmpl w:val="B0925386"/>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3A6F6821"/>
    <w:multiLevelType w:val="hybridMultilevel"/>
    <w:tmpl w:val="051ECD8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4" w15:restartNumberingAfterBreak="0">
    <w:nsid w:val="3C874FBF"/>
    <w:multiLevelType w:val="hybridMultilevel"/>
    <w:tmpl w:val="4D400F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EB1506D"/>
    <w:multiLevelType w:val="hybridMultilevel"/>
    <w:tmpl w:val="6DCEE62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0"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81F5BC5"/>
    <w:multiLevelType w:val="hybridMultilevel"/>
    <w:tmpl w:val="0538AC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6A8A6F09"/>
    <w:multiLevelType w:val="hybridMultilevel"/>
    <w:tmpl w:val="FDDA37B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7"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8"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0" w15:restartNumberingAfterBreak="0">
    <w:nsid w:val="6D3A1CBD"/>
    <w:multiLevelType w:val="hybridMultilevel"/>
    <w:tmpl w:val="8842B0C4"/>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1"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7"/>
  </w:num>
  <w:num w:numId="2">
    <w:abstractNumId w:val="8"/>
  </w:num>
  <w:num w:numId="3">
    <w:abstractNumId w:val="18"/>
  </w:num>
  <w:num w:numId="4">
    <w:abstractNumId w:val="12"/>
  </w:num>
  <w:num w:numId="5">
    <w:abstractNumId w:val="9"/>
  </w:num>
  <w:num w:numId="6">
    <w:abstractNumId w:val="22"/>
  </w:num>
  <w:num w:numId="7">
    <w:abstractNumId w:val="21"/>
  </w:num>
  <w:num w:numId="8">
    <w:abstractNumId w:val="10"/>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11"/>
  </w:num>
  <w:num w:numId="14">
    <w:abstractNumId w:val="19"/>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13"/>
  </w:num>
  <w:num w:numId="17">
    <w:abstractNumId w:val="1"/>
  </w:num>
  <w:num w:numId="18">
    <w:abstractNumId w:val="17"/>
  </w:num>
  <w:num w:numId="19">
    <w:abstractNumId w:val="15"/>
  </w:num>
  <w:num w:numId="20">
    <w:abstractNumId w:val="5"/>
  </w:num>
  <w:num w:numId="21">
    <w:abstractNumId w:val="4"/>
  </w:num>
  <w:num w:numId="22">
    <w:abstractNumId w:val="2"/>
  </w:num>
  <w:num w:numId="23">
    <w:abstractNumId w:val="3"/>
  </w:num>
  <w:num w:numId="24">
    <w:abstractNumId w:val="20"/>
  </w:num>
  <w:num w:numId="25">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y Blue">
    <w15:presenceInfo w15:providerId="Windows Live" w15:userId="f5fdda707e626bb9"/>
  </w15:person>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kwNKgFAMEM/Dgt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8&lt;/item&gt;&lt;item&gt;39&lt;/item&gt;&lt;item&gt;41&lt;/item&gt;&lt;item&gt;42&lt;/item&gt;&lt;item&gt;43&lt;/item&gt;&lt;item&gt;44&lt;/item&gt;&lt;item&gt;46&lt;/item&gt;&lt;item&gt;47&lt;/item&gt;&lt;item&gt;48&lt;/item&gt;&lt;item&gt;49&lt;/item&gt;&lt;/record-ids&gt;&lt;/item&gt;&lt;/Libraries&gt;"/>
  </w:docVars>
  <w:rsids>
    <w:rsidRoot w:val="00486926"/>
    <w:rsid w:val="0000174D"/>
    <w:rsid w:val="00004AB0"/>
    <w:rsid w:val="00005820"/>
    <w:rsid w:val="00005E41"/>
    <w:rsid w:val="0001191E"/>
    <w:rsid w:val="00013356"/>
    <w:rsid w:val="00013A3B"/>
    <w:rsid w:val="000142DE"/>
    <w:rsid w:val="00014B01"/>
    <w:rsid w:val="00014BC3"/>
    <w:rsid w:val="00014F41"/>
    <w:rsid w:val="00015236"/>
    <w:rsid w:val="000174C3"/>
    <w:rsid w:val="00017B2A"/>
    <w:rsid w:val="00021DB3"/>
    <w:rsid w:val="00021E2C"/>
    <w:rsid w:val="0002373B"/>
    <w:rsid w:val="00023CFD"/>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1F09"/>
    <w:rsid w:val="00052E2E"/>
    <w:rsid w:val="00055219"/>
    <w:rsid w:val="0005550D"/>
    <w:rsid w:val="00055CC7"/>
    <w:rsid w:val="00056EFF"/>
    <w:rsid w:val="000573FD"/>
    <w:rsid w:val="0006263B"/>
    <w:rsid w:val="00062CC7"/>
    <w:rsid w:val="00063BB7"/>
    <w:rsid w:val="00063C8B"/>
    <w:rsid w:val="00066520"/>
    <w:rsid w:val="00066864"/>
    <w:rsid w:val="00066CC7"/>
    <w:rsid w:val="00067501"/>
    <w:rsid w:val="0007093B"/>
    <w:rsid w:val="000719A8"/>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D5AC6"/>
    <w:rsid w:val="000D681C"/>
    <w:rsid w:val="000D7AAE"/>
    <w:rsid w:val="000E104E"/>
    <w:rsid w:val="000E1E0A"/>
    <w:rsid w:val="000E3074"/>
    <w:rsid w:val="000E31B5"/>
    <w:rsid w:val="000E3E8D"/>
    <w:rsid w:val="000E5949"/>
    <w:rsid w:val="000E5AE3"/>
    <w:rsid w:val="000E6031"/>
    <w:rsid w:val="000E679D"/>
    <w:rsid w:val="000E6911"/>
    <w:rsid w:val="000E73CF"/>
    <w:rsid w:val="000E7D7F"/>
    <w:rsid w:val="000F02CB"/>
    <w:rsid w:val="000F0A5C"/>
    <w:rsid w:val="000F0D39"/>
    <w:rsid w:val="000F1E21"/>
    <w:rsid w:val="000F2709"/>
    <w:rsid w:val="000F2CDC"/>
    <w:rsid w:val="000F4447"/>
    <w:rsid w:val="000F4509"/>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BE2"/>
    <w:rsid w:val="00113F13"/>
    <w:rsid w:val="001165D0"/>
    <w:rsid w:val="0011680E"/>
    <w:rsid w:val="00120443"/>
    <w:rsid w:val="00121DF7"/>
    <w:rsid w:val="0012312D"/>
    <w:rsid w:val="00123F6C"/>
    <w:rsid w:val="0012417E"/>
    <w:rsid w:val="001258CC"/>
    <w:rsid w:val="00126606"/>
    <w:rsid w:val="00130C32"/>
    <w:rsid w:val="00131D29"/>
    <w:rsid w:val="0013221C"/>
    <w:rsid w:val="001324AE"/>
    <w:rsid w:val="001326D3"/>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0FBC"/>
    <w:rsid w:val="0015275F"/>
    <w:rsid w:val="00153D7B"/>
    <w:rsid w:val="00154A64"/>
    <w:rsid w:val="00156237"/>
    <w:rsid w:val="0015711B"/>
    <w:rsid w:val="00162DB5"/>
    <w:rsid w:val="0016449B"/>
    <w:rsid w:val="001645C8"/>
    <w:rsid w:val="00165554"/>
    <w:rsid w:val="0016677F"/>
    <w:rsid w:val="0016697D"/>
    <w:rsid w:val="00166BC3"/>
    <w:rsid w:val="00166E23"/>
    <w:rsid w:val="00167206"/>
    <w:rsid w:val="0016773C"/>
    <w:rsid w:val="00167F81"/>
    <w:rsid w:val="00170A7C"/>
    <w:rsid w:val="00172875"/>
    <w:rsid w:val="00172B16"/>
    <w:rsid w:val="00172B30"/>
    <w:rsid w:val="001731F5"/>
    <w:rsid w:val="001743E2"/>
    <w:rsid w:val="00174DFD"/>
    <w:rsid w:val="001754A6"/>
    <w:rsid w:val="0017586A"/>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2E39"/>
    <w:rsid w:val="0019356F"/>
    <w:rsid w:val="001941D9"/>
    <w:rsid w:val="001954F3"/>
    <w:rsid w:val="00195F2D"/>
    <w:rsid w:val="00196057"/>
    <w:rsid w:val="0019638A"/>
    <w:rsid w:val="00196AD5"/>
    <w:rsid w:val="00196B0B"/>
    <w:rsid w:val="00196F20"/>
    <w:rsid w:val="001A090A"/>
    <w:rsid w:val="001A18B7"/>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0778"/>
    <w:rsid w:val="001C13DC"/>
    <w:rsid w:val="001C1801"/>
    <w:rsid w:val="001C2C45"/>
    <w:rsid w:val="001C35AE"/>
    <w:rsid w:val="001C456D"/>
    <w:rsid w:val="001C4AC5"/>
    <w:rsid w:val="001C5BCF"/>
    <w:rsid w:val="001C5EB0"/>
    <w:rsid w:val="001C62CC"/>
    <w:rsid w:val="001C654B"/>
    <w:rsid w:val="001D576B"/>
    <w:rsid w:val="001D6011"/>
    <w:rsid w:val="001D6057"/>
    <w:rsid w:val="001D6247"/>
    <w:rsid w:val="001D66AA"/>
    <w:rsid w:val="001D6DC0"/>
    <w:rsid w:val="001D7E85"/>
    <w:rsid w:val="001D7F9E"/>
    <w:rsid w:val="001E03CA"/>
    <w:rsid w:val="001E0AE5"/>
    <w:rsid w:val="001E17F4"/>
    <w:rsid w:val="001E25BF"/>
    <w:rsid w:val="001E2682"/>
    <w:rsid w:val="001E3A59"/>
    <w:rsid w:val="001E416F"/>
    <w:rsid w:val="001E426A"/>
    <w:rsid w:val="001E49F6"/>
    <w:rsid w:val="001E4BD5"/>
    <w:rsid w:val="001E5612"/>
    <w:rsid w:val="001E5B39"/>
    <w:rsid w:val="001E5F90"/>
    <w:rsid w:val="001E70BA"/>
    <w:rsid w:val="001E717C"/>
    <w:rsid w:val="001E7807"/>
    <w:rsid w:val="001F15B5"/>
    <w:rsid w:val="001F2BF7"/>
    <w:rsid w:val="001F386A"/>
    <w:rsid w:val="001F4898"/>
    <w:rsid w:val="001F4D30"/>
    <w:rsid w:val="001F5DC2"/>
    <w:rsid w:val="001F61BF"/>
    <w:rsid w:val="001F6382"/>
    <w:rsid w:val="001F722C"/>
    <w:rsid w:val="00202276"/>
    <w:rsid w:val="0020294C"/>
    <w:rsid w:val="002039A2"/>
    <w:rsid w:val="00203AB3"/>
    <w:rsid w:val="00203E4A"/>
    <w:rsid w:val="00204905"/>
    <w:rsid w:val="00204D8A"/>
    <w:rsid w:val="002060BC"/>
    <w:rsid w:val="0020679C"/>
    <w:rsid w:val="0020719B"/>
    <w:rsid w:val="00210662"/>
    <w:rsid w:val="00210FC7"/>
    <w:rsid w:val="00211245"/>
    <w:rsid w:val="00211DAD"/>
    <w:rsid w:val="00211E63"/>
    <w:rsid w:val="0021299E"/>
    <w:rsid w:val="00212FB8"/>
    <w:rsid w:val="002138F6"/>
    <w:rsid w:val="00213962"/>
    <w:rsid w:val="00214620"/>
    <w:rsid w:val="00214737"/>
    <w:rsid w:val="00214BD3"/>
    <w:rsid w:val="00215DFB"/>
    <w:rsid w:val="002163D7"/>
    <w:rsid w:val="0022024F"/>
    <w:rsid w:val="0022173A"/>
    <w:rsid w:val="00221E54"/>
    <w:rsid w:val="00221E5D"/>
    <w:rsid w:val="00223019"/>
    <w:rsid w:val="00223AEE"/>
    <w:rsid w:val="00223D46"/>
    <w:rsid w:val="00224A78"/>
    <w:rsid w:val="00226A25"/>
    <w:rsid w:val="002274A4"/>
    <w:rsid w:val="00227C16"/>
    <w:rsid w:val="0023083E"/>
    <w:rsid w:val="002308AA"/>
    <w:rsid w:val="00234039"/>
    <w:rsid w:val="00234F89"/>
    <w:rsid w:val="00235229"/>
    <w:rsid w:val="00236058"/>
    <w:rsid w:val="0023649C"/>
    <w:rsid w:val="002409F1"/>
    <w:rsid w:val="002420D8"/>
    <w:rsid w:val="00243C44"/>
    <w:rsid w:val="00243D46"/>
    <w:rsid w:val="00243D60"/>
    <w:rsid w:val="00244556"/>
    <w:rsid w:val="0024468B"/>
    <w:rsid w:val="00244EA9"/>
    <w:rsid w:val="00245246"/>
    <w:rsid w:val="002455C4"/>
    <w:rsid w:val="002465B9"/>
    <w:rsid w:val="00246FEB"/>
    <w:rsid w:val="0024765B"/>
    <w:rsid w:val="00247A75"/>
    <w:rsid w:val="002503E7"/>
    <w:rsid w:val="00252337"/>
    <w:rsid w:val="00253BE8"/>
    <w:rsid w:val="00254803"/>
    <w:rsid w:val="002566B9"/>
    <w:rsid w:val="0026044A"/>
    <w:rsid w:val="00262DEF"/>
    <w:rsid w:val="002638C1"/>
    <w:rsid w:val="002639A6"/>
    <w:rsid w:val="00263EA9"/>
    <w:rsid w:val="00265881"/>
    <w:rsid w:val="002658E1"/>
    <w:rsid w:val="00266B70"/>
    <w:rsid w:val="00266C6F"/>
    <w:rsid w:val="00272F61"/>
    <w:rsid w:val="00273457"/>
    <w:rsid w:val="00273F89"/>
    <w:rsid w:val="00275683"/>
    <w:rsid w:val="0027699F"/>
    <w:rsid w:val="002778FB"/>
    <w:rsid w:val="00280277"/>
    <w:rsid w:val="002802AD"/>
    <w:rsid w:val="002804ED"/>
    <w:rsid w:val="00280BD2"/>
    <w:rsid w:val="00281E14"/>
    <w:rsid w:val="002827B5"/>
    <w:rsid w:val="00286910"/>
    <w:rsid w:val="00286B88"/>
    <w:rsid w:val="0028754D"/>
    <w:rsid w:val="00287629"/>
    <w:rsid w:val="00287680"/>
    <w:rsid w:val="00287CE8"/>
    <w:rsid w:val="0029091C"/>
    <w:rsid w:val="00290D4E"/>
    <w:rsid w:val="00291B61"/>
    <w:rsid w:val="002925E3"/>
    <w:rsid w:val="0029283A"/>
    <w:rsid w:val="002930B1"/>
    <w:rsid w:val="00296215"/>
    <w:rsid w:val="00297DD2"/>
    <w:rsid w:val="00297E70"/>
    <w:rsid w:val="002A16BD"/>
    <w:rsid w:val="002A3293"/>
    <w:rsid w:val="002A4B2B"/>
    <w:rsid w:val="002A4C05"/>
    <w:rsid w:val="002A5A1D"/>
    <w:rsid w:val="002A7F3D"/>
    <w:rsid w:val="002B0177"/>
    <w:rsid w:val="002B07DD"/>
    <w:rsid w:val="002B3003"/>
    <w:rsid w:val="002B31A7"/>
    <w:rsid w:val="002B410A"/>
    <w:rsid w:val="002B545B"/>
    <w:rsid w:val="002C018C"/>
    <w:rsid w:val="002C0642"/>
    <w:rsid w:val="002C287F"/>
    <w:rsid w:val="002C48E8"/>
    <w:rsid w:val="002C4ECB"/>
    <w:rsid w:val="002C72F5"/>
    <w:rsid w:val="002C755A"/>
    <w:rsid w:val="002C7D19"/>
    <w:rsid w:val="002D0881"/>
    <w:rsid w:val="002D0D3E"/>
    <w:rsid w:val="002D1D73"/>
    <w:rsid w:val="002D24C5"/>
    <w:rsid w:val="002D3412"/>
    <w:rsid w:val="002D342E"/>
    <w:rsid w:val="002D3A15"/>
    <w:rsid w:val="002D3FBD"/>
    <w:rsid w:val="002D4A97"/>
    <w:rsid w:val="002D4EA9"/>
    <w:rsid w:val="002D547F"/>
    <w:rsid w:val="002D57F9"/>
    <w:rsid w:val="002D701A"/>
    <w:rsid w:val="002E6588"/>
    <w:rsid w:val="002E6F0F"/>
    <w:rsid w:val="002E7CDB"/>
    <w:rsid w:val="002F1CB4"/>
    <w:rsid w:val="002F1EB6"/>
    <w:rsid w:val="002F25E8"/>
    <w:rsid w:val="002F3093"/>
    <w:rsid w:val="002F3E98"/>
    <w:rsid w:val="002F4266"/>
    <w:rsid w:val="002F4BB2"/>
    <w:rsid w:val="002F6171"/>
    <w:rsid w:val="002F7FFB"/>
    <w:rsid w:val="00300767"/>
    <w:rsid w:val="00301C1A"/>
    <w:rsid w:val="00301D7B"/>
    <w:rsid w:val="003021EF"/>
    <w:rsid w:val="00306431"/>
    <w:rsid w:val="0031020B"/>
    <w:rsid w:val="00310788"/>
    <w:rsid w:val="00312000"/>
    <w:rsid w:val="00314800"/>
    <w:rsid w:val="00314821"/>
    <w:rsid w:val="00315C02"/>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112"/>
    <w:rsid w:val="0032720B"/>
    <w:rsid w:val="00330304"/>
    <w:rsid w:val="00330364"/>
    <w:rsid w:val="003321B4"/>
    <w:rsid w:val="003321FF"/>
    <w:rsid w:val="00333E83"/>
    <w:rsid w:val="00335D68"/>
    <w:rsid w:val="003369AE"/>
    <w:rsid w:val="003378B6"/>
    <w:rsid w:val="00337CD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1917"/>
    <w:rsid w:val="00362638"/>
    <w:rsid w:val="00364BCA"/>
    <w:rsid w:val="003662DF"/>
    <w:rsid w:val="003673EF"/>
    <w:rsid w:val="003713CA"/>
    <w:rsid w:val="00371DEB"/>
    <w:rsid w:val="003720E7"/>
    <w:rsid w:val="0037354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84F"/>
    <w:rsid w:val="00395E85"/>
    <w:rsid w:val="00396D39"/>
    <w:rsid w:val="003975E5"/>
    <w:rsid w:val="00397B98"/>
    <w:rsid w:val="003A01CD"/>
    <w:rsid w:val="003A0884"/>
    <w:rsid w:val="003A1AE2"/>
    <w:rsid w:val="003A289F"/>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4A8F"/>
    <w:rsid w:val="003B5965"/>
    <w:rsid w:val="003B5B17"/>
    <w:rsid w:val="003B5B50"/>
    <w:rsid w:val="003B6C65"/>
    <w:rsid w:val="003B7D6E"/>
    <w:rsid w:val="003C0004"/>
    <w:rsid w:val="003C04CE"/>
    <w:rsid w:val="003C16E0"/>
    <w:rsid w:val="003C1BEC"/>
    <w:rsid w:val="003C20BA"/>
    <w:rsid w:val="003C24CB"/>
    <w:rsid w:val="003C62B1"/>
    <w:rsid w:val="003C7F93"/>
    <w:rsid w:val="003D17BC"/>
    <w:rsid w:val="003D583A"/>
    <w:rsid w:val="003D5C67"/>
    <w:rsid w:val="003D5D2D"/>
    <w:rsid w:val="003D6ADE"/>
    <w:rsid w:val="003D7504"/>
    <w:rsid w:val="003D78CD"/>
    <w:rsid w:val="003E11EA"/>
    <w:rsid w:val="003E40DE"/>
    <w:rsid w:val="003E47B6"/>
    <w:rsid w:val="003E528B"/>
    <w:rsid w:val="003E623A"/>
    <w:rsid w:val="003E734B"/>
    <w:rsid w:val="003F008A"/>
    <w:rsid w:val="003F08D3"/>
    <w:rsid w:val="003F0A89"/>
    <w:rsid w:val="003F1BA9"/>
    <w:rsid w:val="003F2652"/>
    <w:rsid w:val="003F3638"/>
    <w:rsid w:val="003F3C98"/>
    <w:rsid w:val="003F460B"/>
    <w:rsid w:val="003F487A"/>
    <w:rsid w:val="003F571C"/>
    <w:rsid w:val="003F6797"/>
    <w:rsid w:val="00400544"/>
    <w:rsid w:val="00401A8A"/>
    <w:rsid w:val="004032A1"/>
    <w:rsid w:val="004045F9"/>
    <w:rsid w:val="0040650F"/>
    <w:rsid w:val="00406C3A"/>
    <w:rsid w:val="00415F50"/>
    <w:rsid w:val="00416108"/>
    <w:rsid w:val="00416F53"/>
    <w:rsid w:val="00417A6B"/>
    <w:rsid w:val="00417AC6"/>
    <w:rsid w:val="00417C71"/>
    <w:rsid w:val="00420627"/>
    <w:rsid w:val="00420C26"/>
    <w:rsid w:val="00423328"/>
    <w:rsid w:val="004245D1"/>
    <w:rsid w:val="00424A31"/>
    <w:rsid w:val="00425188"/>
    <w:rsid w:val="00426275"/>
    <w:rsid w:val="00431B0A"/>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329B"/>
    <w:rsid w:val="00464816"/>
    <w:rsid w:val="00465BB2"/>
    <w:rsid w:val="004661F8"/>
    <w:rsid w:val="00467563"/>
    <w:rsid w:val="00470D8A"/>
    <w:rsid w:val="004713AF"/>
    <w:rsid w:val="00473479"/>
    <w:rsid w:val="00473624"/>
    <w:rsid w:val="00473D3D"/>
    <w:rsid w:val="00473D4A"/>
    <w:rsid w:val="00474CF0"/>
    <w:rsid w:val="004754C9"/>
    <w:rsid w:val="004756E0"/>
    <w:rsid w:val="00475FAA"/>
    <w:rsid w:val="0047695B"/>
    <w:rsid w:val="0048090D"/>
    <w:rsid w:val="004814D1"/>
    <w:rsid w:val="00481CF2"/>
    <w:rsid w:val="00481EF1"/>
    <w:rsid w:val="004839D1"/>
    <w:rsid w:val="00483CD9"/>
    <w:rsid w:val="00484DA3"/>
    <w:rsid w:val="004852EC"/>
    <w:rsid w:val="00485A47"/>
    <w:rsid w:val="00485BDA"/>
    <w:rsid w:val="00486926"/>
    <w:rsid w:val="00486D2D"/>
    <w:rsid w:val="004875DD"/>
    <w:rsid w:val="00491B6C"/>
    <w:rsid w:val="00492E11"/>
    <w:rsid w:val="0049308F"/>
    <w:rsid w:val="004943CA"/>
    <w:rsid w:val="00495BB9"/>
    <w:rsid w:val="00496842"/>
    <w:rsid w:val="004971F5"/>
    <w:rsid w:val="004A03B5"/>
    <w:rsid w:val="004A262C"/>
    <w:rsid w:val="004A4425"/>
    <w:rsid w:val="004A485B"/>
    <w:rsid w:val="004A495F"/>
    <w:rsid w:val="004A4B45"/>
    <w:rsid w:val="004A4D93"/>
    <w:rsid w:val="004A5B82"/>
    <w:rsid w:val="004A5C2D"/>
    <w:rsid w:val="004B39FD"/>
    <w:rsid w:val="004B4A72"/>
    <w:rsid w:val="004B4E70"/>
    <w:rsid w:val="004C1552"/>
    <w:rsid w:val="004C287A"/>
    <w:rsid w:val="004C2A26"/>
    <w:rsid w:val="004C410C"/>
    <w:rsid w:val="004C54C1"/>
    <w:rsid w:val="004C67AE"/>
    <w:rsid w:val="004C72DA"/>
    <w:rsid w:val="004C7B0A"/>
    <w:rsid w:val="004D05EC"/>
    <w:rsid w:val="004D087D"/>
    <w:rsid w:val="004D3960"/>
    <w:rsid w:val="004D530C"/>
    <w:rsid w:val="004D5AD6"/>
    <w:rsid w:val="004D6406"/>
    <w:rsid w:val="004D671A"/>
    <w:rsid w:val="004D6AF3"/>
    <w:rsid w:val="004D6DF5"/>
    <w:rsid w:val="004D771F"/>
    <w:rsid w:val="004E2A50"/>
    <w:rsid w:val="004E322D"/>
    <w:rsid w:val="004E3FFD"/>
    <w:rsid w:val="004E4683"/>
    <w:rsid w:val="004E5A89"/>
    <w:rsid w:val="004E659F"/>
    <w:rsid w:val="004E7443"/>
    <w:rsid w:val="004F0803"/>
    <w:rsid w:val="004F0E9A"/>
    <w:rsid w:val="004F1BCC"/>
    <w:rsid w:val="004F2F73"/>
    <w:rsid w:val="004F3165"/>
    <w:rsid w:val="004F3810"/>
    <w:rsid w:val="004F5040"/>
    <w:rsid w:val="004F5634"/>
    <w:rsid w:val="004F565C"/>
    <w:rsid w:val="004F5783"/>
    <w:rsid w:val="005008BB"/>
    <w:rsid w:val="00500CEB"/>
    <w:rsid w:val="00501A37"/>
    <w:rsid w:val="00501CF8"/>
    <w:rsid w:val="005024E0"/>
    <w:rsid w:val="00502759"/>
    <w:rsid w:val="0050467C"/>
    <w:rsid w:val="00504C9C"/>
    <w:rsid w:val="005051B9"/>
    <w:rsid w:val="0050543C"/>
    <w:rsid w:val="0051031F"/>
    <w:rsid w:val="00510835"/>
    <w:rsid w:val="005133F3"/>
    <w:rsid w:val="00514D90"/>
    <w:rsid w:val="00515217"/>
    <w:rsid w:val="005159A8"/>
    <w:rsid w:val="00516A6A"/>
    <w:rsid w:val="00517AEF"/>
    <w:rsid w:val="005205EB"/>
    <w:rsid w:val="00522638"/>
    <w:rsid w:val="00522F2A"/>
    <w:rsid w:val="00523916"/>
    <w:rsid w:val="0052421D"/>
    <w:rsid w:val="00524DCD"/>
    <w:rsid w:val="00526004"/>
    <w:rsid w:val="00526983"/>
    <w:rsid w:val="00526AC7"/>
    <w:rsid w:val="0052770D"/>
    <w:rsid w:val="00527A22"/>
    <w:rsid w:val="00530154"/>
    <w:rsid w:val="00530E4F"/>
    <w:rsid w:val="00530FBA"/>
    <w:rsid w:val="005327E8"/>
    <w:rsid w:val="00532D28"/>
    <w:rsid w:val="00534723"/>
    <w:rsid w:val="00535631"/>
    <w:rsid w:val="00535ED8"/>
    <w:rsid w:val="00536C09"/>
    <w:rsid w:val="0053791B"/>
    <w:rsid w:val="00537C4B"/>
    <w:rsid w:val="00541A78"/>
    <w:rsid w:val="005425D3"/>
    <w:rsid w:val="00544D8F"/>
    <w:rsid w:val="00546BE6"/>
    <w:rsid w:val="0055007F"/>
    <w:rsid w:val="00550C10"/>
    <w:rsid w:val="0055138E"/>
    <w:rsid w:val="005515C4"/>
    <w:rsid w:val="00551669"/>
    <w:rsid w:val="00552784"/>
    <w:rsid w:val="005528A7"/>
    <w:rsid w:val="00552DC0"/>
    <w:rsid w:val="00553FE1"/>
    <w:rsid w:val="0055406F"/>
    <w:rsid w:val="00554475"/>
    <w:rsid w:val="00555761"/>
    <w:rsid w:val="00555FE9"/>
    <w:rsid w:val="005567FD"/>
    <w:rsid w:val="00557E27"/>
    <w:rsid w:val="0056046F"/>
    <w:rsid w:val="00561771"/>
    <w:rsid w:val="00562C01"/>
    <w:rsid w:val="00563B72"/>
    <w:rsid w:val="00563ED2"/>
    <w:rsid w:val="005640F2"/>
    <w:rsid w:val="00564DA3"/>
    <w:rsid w:val="00566BC1"/>
    <w:rsid w:val="00567844"/>
    <w:rsid w:val="00570170"/>
    <w:rsid w:val="00570733"/>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16B1"/>
    <w:rsid w:val="005A562E"/>
    <w:rsid w:val="005A5FCE"/>
    <w:rsid w:val="005A673E"/>
    <w:rsid w:val="005A7CA8"/>
    <w:rsid w:val="005B296F"/>
    <w:rsid w:val="005B36FD"/>
    <w:rsid w:val="005B48DC"/>
    <w:rsid w:val="005B58AC"/>
    <w:rsid w:val="005B62D6"/>
    <w:rsid w:val="005B6879"/>
    <w:rsid w:val="005B6D22"/>
    <w:rsid w:val="005B7613"/>
    <w:rsid w:val="005C06DA"/>
    <w:rsid w:val="005C0807"/>
    <w:rsid w:val="005C1C2C"/>
    <w:rsid w:val="005C34E8"/>
    <w:rsid w:val="005C3858"/>
    <w:rsid w:val="005D1607"/>
    <w:rsid w:val="005D236B"/>
    <w:rsid w:val="005D413B"/>
    <w:rsid w:val="005D6569"/>
    <w:rsid w:val="005D6BE9"/>
    <w:rsid w:val="005D760F"/>
    <w:rsid w:val="005E09BA"/>
    <w:rsid w:val="005E0DB8"/>
    <w:rsid w:val="005E1152"/>
    <w:rsid w:val="005E3E36"/>
    <w:rsid w:val="005E3F75"/>
    <w:rsid w:val="005E529A"/>
    <w:rsid w:val="005E5C3C"/>
    <w:rsid w:val="005E5CB2"/>
    <w:rsid w:val="005E6022"/>
    <w:rsid w:val="005E6878"/>
    <w:rsid w:val="005E7DB6"/>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5904"/>
    <w:rsid w:val="00606F0B"/>
    <w:rsid w:val="00606FCC"/>
    <w:rsid w:val="006112E4"/>
    <w:rsid w:val="00611AF2"/>
    <w:rsid w:val="006128F6"/>
    <w:rsid w:val="00612BA8"/>
    <w:rsid w:val="00614F0D"/>
    <w:rsid w:val="00615137"/>
    <w:rsid w:val="00615526"/>
    <w:rsid w:val="00615784"/>
    <w:rsid w:val="00615B66"/>
    <w:rsid w:val="006160AB"/>
    <w:rsid w:val="00616121"/>
    <w:rsid w:val="00616155"/>
    <w:rsid w:val="0061769D"/>
    <w:rsid w:val="00620259"/>
    <w:rsid w:val="00621129"/>
    <w:rsid w:val="00622D49"/>
    <w:rsid w:val="00622DC0"/>
    <w:rsid w:val="006237BB"/>
    <w:rsid w:val="006238EC"/>
    <w:rsid w:val="0062421C"/>
    <w:rsid w:val="006248D6"/>
    <w:rsid w:val="00625FA7"/>
    <w:rsid w:val="00626B49"/>
    <w:rsid w:val="00630F00"/>
    <w:rsid w:val="00631076"/>
    <w:rsid w:val="00631825"/>
    <w:rsid w:val="00634E73"/>
    <w:rsid w:val="00635788"/>
    <w:rsid w:val="006359E7"/>
    <w:rsid w:val="006367DA"/>
    <w:rsid w:val="00637BA8"/>
    <w:rsid w:val="006403C0"/>
    <w:rsid w:val="006416AD"/>
    <w:rsid w:val="00642423"/>
    <w:rsid w:val="0064454C"/>
    <w:rsid w:val="0064508A"/>
    <w:rsid w:val="006466D2"/>
    <w:rsid w:val="00646C3D"/>
    <w:rsid w:val="006477C8"/>
    <w:rsid w:val="00650B61"/>
    <w:rsid w:val="00650E0D"/>
    <w:rsid w:val="00651BEC"/>
    <w:rsid w:val="006534F3"/>
    <w:rsid w:val="0065715D"/>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628"/>
    <w:rsid w:val="00690814"/>
    <w:rsid w:val="00690E11"/>
    <w:rsid w:val="00690EEC"/>
    <w:rsid w:val="0069160D"/>
    <w:rsid w:val="00692597"/>
    <w:rsid w:val="00693203"/>
    <w:rsid w:val="006961B9"/>
    <w:rsid w:val="00696AB9"/>
    <w:rsid w:val="00696E98"/>
    <w:rsid w:val="00697AEC"/>
    <w:rsid w:val="006A1B80"/>
    <w:rsid w:val="006A34F1"/>
    <w:rsid w:val="006A47E5"/>
    <w:rsid w:val="006A636F"/>
    <w:rsid w:val="006A6CD4"/>
    <w:rsid w:val="006A6F94"/>
    <w:rsid w:val="006B0468"/>
    <w:rsid w:val="006B06E3"/>
    <w:rsid w:val="006B0755"/>
    <w:rsid w:val="006B1E2A"/>
    <w:rsid w:val="006B48E8"/>
    <w:rsid w:val="006B4E85"/>
    <w:rsid w:val="006B5F7E"/>
    <w:rsid w:val="006B601E"/>
    <w:rsid w:val="006B60F8"/>
    <w:rsid w:val="006B7478"/>
    <w:rsid w:val="006C129C"/>
    <w:rsid w:val="006C1E3B"/>
    <w:rsid w:val="006C227F"/>
    <w:rsid w:val="006C2AB2"/>
    <w:rsid w:val="006C46BE"/>
    <w:rsid w:val="006C5B86"/>
    <w:rsid w:val="006C643F"/>
    <w:rsid w:val="006C6B4D"/>
    <w:rsid w:val="006C72F7"/>
    <w:rsid w:val="006D084E"/>
    <w:rsid w:val="006D1B36"/>
    <w:rsid w:val="006D1BA3"/>
    <w:rsid w:val="006D20E8"/>
    <w:rsid w:val="006D21BC"/>
    <w:rsid w:val="006D3D0B"/>
    <w:rsid w:val="006D3F1F"/>
    <w:rsid w:val="006D435E"/>
    <w:rsid w:val="006D4561"/>
    <w:rsid w:val="006D52FB"/>
    <w:rsid w:val="006D5D74"/>
    <w:rsid w:val="006E0194"/>
    <w:rsid w:val="006E0898"/>
    <w:rsid w:val="006E0E57"/>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34B"/>
    <w:rsid w:val="006F54E4"/>
    <w:rsid w:val="006F6D91"/>
    <w:rsid w:val="007008FA"/>
    <w:rsid w:val="00700C15"/>
    <w:rsid w:val="00702CDB"/>
    <w:rsid w:val="0070395E"/>
    <w:rsid w:val="0070776D"/>
    <w:rsid w:val="00707850"/>
    <w:rsid w:val="00707C56"/>
    <w:rsid w:val="00707D78"/>
    <w:rsid w:val="00710577"/>
    <w:rsid w:val="0071377F"/>
    <w:rsid w:val="007156F7"/>
    <w:rsid w:val="0071594C"/>
    <w:rsid w:val="00717698"/>
    <w:rsid w:val="00720B9C"/>
    <w:rsid w:val="007211BC"/>
    <w:rsid w:val="007215CE"/>
    <w:rsid w:val="007225A1"/>
    <w:rsid w:val="0072276C"/>
    <w:rsid w:val="00723689"/>
    <w:rsid w:val="007248D2"/>
    <w:rsid w:val="00724C5E"/>
    <w:rsid w:val="00724E1B"/>
    <w:rsid w:val="00724FF4"/>
    <w:rsid w:val="007265B7"/>
    <w:rsid w:val="0072680A"/>
    <w:rsid w:val="007319E5"/>
    <w:rsid w:val="007347EE"/>
    <w:rsid w:val="007351AE"/>
    <w:rsid w:val="0073595D"/>
    <w:rsid w:val="00736249"/>
    <w:rsid w:val="00736840"/>
    <w:rsid w:val="0073779C"/>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6B79"/>
    <w:rsid w:val="007574CF"/>
    <w:rsid w:val="00760373"/>
    <w:rsid w:val="0076103D"/>
    <w:rsid w:val="007611BB"/>
    <w:rsid w:val="007615D7"/>
    <w:rsid w:val="00761ACC"/>
    <w:rsid w:val="00761C0F"/>
    <w:rsid w:val="00762432"/>
    <w:rsid w:val="00764AA4"/>
    <w:rsid w:val="007657CF"/>
    <w:rsid w:val="00765A5F"/>
    <w:rsid w:val="00765E52"/>
    <w:rsid w:val="0077072B"/>
    <w:rsid w:val="0077172A"/>
    <w:rsid w:val="00772E4D"/>
    <w:rsid w:val="0077468B"/>
    <w:rsid w:val="007748C6"/>
    <w:rsid w:val="00774FB6"/>
    <w:rsid w:val="00776D66"/>
    <w:rsid w:val="00776DE8"/>
    <w:rsid w:val="007834AA"/>
    <w:rsid w:val="00784097"/>
    <w:rsid w:val="007847C0"/>
    <w:rsid w:val="007865B1"/>
    <w:rsid w:val="00787393"/>
    <w:rsid w:val="00793620"/>
    <w:rsid w:val="00793819"/>
    <w:rsid w:val="007944BF"/>
    <w:rsid w:val="007944EE"/>
    <w:rsid w:val="007944F2"/>
    <w:rsid w:val="00795B81"/>
    <w:rsid w:val="00795BEC"/>
    <w:rsid w:val="007A0382"/>
    <w:rsid w:val="007A487E"/>
    <w:rsid w:val="007A562F"/>
    <w:rsid w:val="007B165A"/>
    <w:rsid w:val="007B2C29"/>
    <w:rsid w:val="007B5E12"/>
    <w:rsid w:val="007B6A54"/>
    <w:rsid w:val="007B756B"/>
    <w:rsid w:val="007B75C9"/>
    <w:rsid w:val="007B7733"/>
    <w:rsid w:val="007B77D9"/>
    <w:rsid w:val="007C041D"/>
    <w:rsid w:val="007C06B9"/>
    <w:rsid w:val="007C0AA4"/>
    <w:rsid w:val="007C2CFA"/>
    <w:rsid w:val="007C49B6"/>
    <w:rsid w:val="007C4C71"/>
    <w:rsid w:val="007C5F74"/>
    <w:rsid w:val="007C60A5"/>
    <w:rsid w:val="007C782D"/>
    <w:rsid w:val="007D0999"/>
    <w:rsid w:val="007D0CD9"/>
    <w:rsid w:val="007D157D"/>
    <w:rsid w:val="007D1C4C"/>
    <w:rsid w:val="007D27FF"/>
    <w:rsid w:val="007D2BD8"/>
    <w:rsid w:val="007D2BE2"/>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1551"/>
    <w:rsid w:val="007F492E"/>
    <w:rsid w:val="007F6E45"/>
    <w:rsid w:val="007F7301"/>
    <w:rsid w:val="008001CA"/>
    <w:rsid w:val="00800709"/>
    <w:rsid w:val="008007ED"/>
    <w:rsid w:val="0080129F"/>
    <w:rsid w:val="008019B0"/>
    <w:rsid w:val="00801FE6"/>
    <w:rsid w:val="00802270"/>
    <w:rsid w:val="00803A6E"/>
    <w:rsid w:val="008042B6"/>
    <w:rsid w:val="008045F4"/>
    <w:rsid w:val="0080463B"/>
    <w:rsid w:val="008059B2"/>
    <w:rsid w:val="00807A5A"/>
    <w:rsid w:val="00810441"/>
    <w:rsid w:val="008105E2"/>
    <w:rsid w:val="00810A67"/>
    <w:rsid w:val="00810CC4"/>
    <w:rsid w:val="00813E84"/>
    <w:rsid w:val="00814847"/>
    <w:rsid w:val="00814CB3"/>
    <w:rsid w:val="00814F6F"/>
    <w:rsid w:val="008157D9"/>
    <w:rsid w:val="008162DF"/>
    <w:rsid w:val="00816555"/>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3093"/>
    <w:rsid w:val="00843F1B"/>
    <w:rsid w:val="00844300"/>
    <w:rsid w:val="00844727"/>
    <w:rsid w:val="00845438"/>
    <w:rsid w:val="00845D99"/>
    <w:rsid w:val="00845F41"/>
    <w:rsid w:val="008469D6"/>
    <w:rsid w:val="00846B62"/>
    <w:rsid w:val="00846CA5"/>
    <w:rsid w:val="00847382"/>
    <w:rsid w:val="0084749B"/>
    <w:rsid w:val="00851066"/>
    <w:rsid w:val="00852A0A"/>
    <w:rsid w:val="00852DBF"/>
    <w:rsid w:val="00854041"/>
    <w:rsid w:val="008569B2"/>
    <w:rsid w:val="00856A02"/>
    <w:rsid w:val="00857A3F"/>
    <w:rsid w:val="00860259"/>
    <w:rsid w:val="008602D1"/>
    <w:rsid w:val="00862681"/>
    <w:rsid w:val="0086344E"/>
    <w:rsid w:val="008640C7"/>
    <w:rsid w:val="008641C0"/>
    <w:rsid w:val="00864B27"/>
    <w:rsid w:val="00865C96"/>
    <w:rsid w:val="00865EFC"/>
    <w:rsid w:val="00865F10"/>
    <w:rsid w:val="0086609D"/>
    <w:rsid w:val="00866E33"/>
    <w:rsid w:val="00867719"/>
    <w:rsid w:val="0086782D"/>
    <w:rsid w:val="00867A8F"/>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4CA6"/>
    <w:rsid w:val="00885BFD"/>
    <w:rsid w:val="00887DF4"/>
    <w:rsid w:val="00887FB0"/>
    <w:rsid w:val="00890AD6"/>
    <w:rsid w:val="00891395"/>
    <w:rsid w:val="00891DF7"/>
    <w:rsid w:val="00892BB9"/>
    <w:rsid w:val="00892BEC"/>
    <w:rsid w:val="008948BB"/>
    <w:rsid w:val="0089553E"/>
    <w:rsid w:val="00897398"/>
    <w:rsid w:val="008973C0"/>
    <w:rsid w:val="00897575"/>
    <w:rsid w:val="0089765D"/>
    <w:rsid w:val="00897E95"/>
    <w:rsid w:val="008A00C9"/>
    <w:rsid w:val="008A0535"/>
    <w:rsid w:val="008A09BF"/>
    <w:rsid w:val="008A0FED"/>
    <w:rsid w:val="008A1623"/>
    <w:rsid w:val="008A26BA"/>
    <w:rsid w:val="008A2A97"/>
    <w:rsid w:val="008A2C4B"/>
    <w:rsid w:val="008A33DB"/>
    <w:rsid w:val="008A3871"/>
    <w:rsid w:val="008A44DB"/>
    <w:rsid w:val="008A69FD"/>
    <w:rsid w:val="008A7228"/>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3926"/>
    <w:rsid w:val="008D52FF"/>
    <w:rsid w:val="008D5E42"/>
    <w:rsid w:val="008D6225"/>
    <w:rsid w:val="008D716C"/>
    <w:rsid w:val="008D7198"/>
    <w:rsid w:val="008D7261"/>
    <w:rsid w:val="008E0E71"/>
    <w:rsid w:val="008E180D"/>
    <w:rsid w:val="008E2B35"/>
    <w:rsid w:val="008E3106"/>
    <w:rsid w:val="008E470E"/>
    <w:rsid w:val="008E5A52"/>
    <w:rsid w:val="008E5BFE"/>
    <w:rsid w:val="008E6220"/>
    <w:rsid w:val="008E62E5"/>
    <w:rsid w:val="008F0E67"/>
    <w:rsid w:val="008F232E"/>
    <w:rsid w:val="008F58AD"/>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3AF6"/>
    <w:rsid w:val="00913E00"/>
    <w:rsid w:val="00914E56"/>
    <w:rsid w:val="00914FBC"/>
    <w:rsid w:val="0091560B"/>
    <w:rsid w:val="00916605"/>
    <w:rsid w:val="009204FB"/>
    <w:rsid w:val="00920DC1"/>
    <w:rsid w:val="0092161B"/>
    <w:rsid w:val="00921A16"/>
    <w:rsid w:val="00922E06"/>
    <w:rsid w:val="00927031"/>
    <w:rsid w:val="00927D97"/>
    <w:rsid w:val="00931B56"/>
    <w:rsid w:val="009320BB"/>
    <w:rsid w:val="0093523C"/>
    <w:rsid w:val="009368C4"/>
    <w:rsid w:val="00940177"/>
    <w:rsid w:val="00941899"/>
    <w:rsid w:val="00942989"/>
    <w:rsid w:val="00942CC2"/>
    <w:rsid w:val="00942EE4"/>
    <w:rsid w:val="00945F23"/>
    <w:rsid w:val="009474ED"/>
    <w:rsid w:val="00950E47"/>
    <w:rsid w:val="0095195F"/>
    <w:rsid w:val="00951E99"/>
    <w:rsid w:val="009522E9"/>
    <w:rsid w:val="00952CDE"/>
    <w:rsid w:val="00954A2F"/>
    <w:rsid w:val="009555C4"/>
    <w:rsid w:val="009570D2"/>
    <w:rsid w:val="00960505"/>
    <w:rsid w:val="00960CEC"/>
    <w:rsid w:val="00960FC1"/>
    <w:rsid w:val="009610CC"/>
    <w:rsid w:val="009614D6"/>
    <w:rsid w:val="00962058"/>
    <w:rsid w:val="009646D6"/>
    <w:rsid w:val="00965083"/>
    <w:rsid w:val="00966A56"/>
    <w:rsid w:val="009675A8"/>
    <w:rsid w:val="00967814"/>
    <w:rsid w:val="00967938"/>
    <w:rsid w:val="0097020C"/>
    <w:rsid w:val="00970FAD"/>
    <w:rsid w:val="009718CA"/>
    <w:rsid w:val="009729CB"/>
    <w:rsid w:val="00972CF5"/>
    <w:rsid w:val="00972D40"/>
    <w:rsid w:val="00973E15"/>
    <w:rsid w:val="0097773B"/>
    <w:rsid w:val="00977792"/>
    <w:rsid w:val="00980398"/>
    <w:rsid w:val="0098426E"/>
    <w:rsid w:val="00984B5D"/>
    <w:rsid w:val="00984F6C"/>
    <w:rsid w:val="00986696"/>
    <w:rsid w:val="0098695E"/>
    <w:rsid w:val="00987A3E"/>
    <w:rsid w:val="00987FF5"/>
    <w:rsid w:val="00990593"/>
    <w:rsid w:val="00991110"/>
    <w:rsid w:val="00993689"/>
    <w:rsid w:val="009940C9"/>
    <w:rsid w:val="00994FCD"/>
    <w:rsid w:val="009950BD"/>
    <w:rsid w:val="009968C9"/>
    <w:rsid w:val="009A0301"/>
    <w:rsid w:val="009A0FAD"/>
    <w:rsid w:val="009A1A31"/>
    <w:rsid w:val="009A2671"/>
    <w:rsid w:val="009A2AE2"/>
    <w:rsid w:val="009A43C1"/>
    <w:rsid w:val="009A447B"/>
    <w:rsid w:val="009A4747"/>
    <w:rsid w:val="009A732D"/>
    <w:rsid w:val="009B05DF"/>
    <w:rsid w:val="009B13FD"/>
    <w:rsid w:val="009B2AF7"/>
    <w:rsid w:val="009B30B8"/>
    <w:rsid w:val="009B4268"/>
    <w:rsid w:val="009B4B25"/>
    <w:rsid w:val="009B51D2"/>
    <w:rsid w:val="009B62F7"/>
    <w:rsid w:val="009B6CCB"/>
    <w:rsid w:val="009B7907"/>
    <w:rsid w:val="009C0DCE"/>
    <w:rsid w:val="009C1FE0"/>
    <w:rsid w:val="009C2CE2"/>
    <w:rsid w:val="009C3292"/>
    <w:rsid w:val="009C3F82"/>
    <w:rsid w:val="009C4E5D"/>
    <w:rsid w:val="009C6757"/>
    <w:rsid w:val="009D01F7"/>
    <w:rsid w:val="009D09E5"/>
    <w:rsid w:val="009D204D"/>
    <w:rsid w:val="009D26FC"/>
    <w:rsid w:val="009D572C"/>
    <w:rsid w:val="009D606D"/>
    <w:rsid w:val="009D61B0"/>
    <w:rsid w:val="009D6FDB"/>
    <w:rsid w:val="009D716E"/>
    <w:rsid w:val="009D7A85"/>
    <w:rsid w:val="009E1641"/>
    <w:rsid w:val="009E1B65"/>
    <w:rsid w:val="009E32FD"/>
    <w:rsid w:val="009E36E9"/>
    <w:rsid w:val="009E649B"/>
    <w:rsid w:val="009F112C"/>
    <w:rsid w:val="009F62E2"/>
    <w:rsid w:val="009F6C9B"/>
    <w:rsid w:val="009F7638"/>
    <w:rsid w:val="00A0053B"/>
    <w:rsid w:val="00A01460"/>
    <w:rsid w:val="00A01E8D"/>
    <w:rsid w:val="00A01F2A"/>
    <w:rsid w:val="00A0333E"/>
    <w:rsid w:val="00A038EB"/>
    <w:rsid w:val="00A049AF"/>
    <w:rsid w:val="00A05A34"/>
    <w:rsid w:val="00A06E05"/>
    <w:rsid w:val="00A07313"/>
    <w:rsid w:val="00A075E8"/>
    <w:rsid w:val="00A07A85"/>
    <w:rsid w:val="00A12A18"/>
    <w:rsid w:val="00A133D4"/>
    <w:rsid w:val="00A13949"/>
    <w:rsid w:val="00A14026"/>
    <w:rsid w:val="00A14CD0"/>
    <w:rsid w:val="00A17540"/>
    <w:rsid w:val="00A17CA8"/>
    <w:rsid w:val="00A20025"/>
    <w:rsid w:val="00A22D6F"/>
    <w:rsid w:val="00A22D9B"/>
    <w:rsid w:val="00A239DF"/>
    <w:rsid w:val="00A26F3B"/>
    <w:rsid w:val="00A27DDE"/>
    <w:rsid w:val="00A303C1"/>
    <w:rsid w:val="00A32152"/>
    <w:rsid w:val="00A32E98"/>
    <w:rsid w:val="00A3399F"/>
    <w:rsid w:val="00A34369"/>
    <w:rsid w:val="00A3780C"/>
    <w:rsid w:val="00A40C79"/>
    <w:rsid w:val="00A40DAF"/>
    <w:rsid w:val="00A410D6"/>
    <w:rsid w:val="00A41968"/>
    <w:rsid w:val="00A428D6"/>
    <w:rsid w:val="00A43754"/>
    <w:rsid w:val="00A440A6"/>
    <w:rsid w:val="00A50935"/>
    <w:rsid w:val="00A533B5"/>
    <w:rsid w:val="00A557AD"/>
    <w:rsid w:val="00A55F5D"/>
    <w:rsid w:val="00A624A2"/>
    <w:rsid w:val="00A63F17"/>
    <w:rsid w:val="00A65ED7"/>
    <w:rsid w:val="00A6628E"/>
    <w:rsid w:val="00A66815"/>
    <w:rsid w:val="00A70836"/>
    <w:rsid w:val="00A7101D"/>
    <w:rsid w:val="00A71C1B"/>
    <w:rsid w:val="00A74C3F"/>
    <w:rsid w:val="00A7589D"/>
    <w:rsid w:val="00A7605B"/>
    <w:rsid w:val="00A76446"/>
    <w:rsid w:val="00A772FA"/>
    <w:rsid w:val="00A77427"/>
    <w:rsid w:val="00A81108"/>
    <w:rsid w:val="00A8111D"/>
    <w:rsid w:val="00A8352B"/>
    <w:rsid w:val="00A839E7"/>
    <w:rsid w:val="00A84A82"/>
    <w:rsid w:val="00A84B96"/>
    <w:rsid w:val="00A85B0D"/>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52"/>
    <w:rsid w:val="00AF07DF"/>
    <w:rsid w:val="00AF17C9"/>
    <w:rsid w:val="00AF1F21"/>
    <w:rsid w:val="00AF5505"/>
    <w:rsid w:val="00AF69D8"/>
    <w:rsid w:val="00AF76E8"/>
    <w:rsid w:val="00B006FB"/>
    <w:rsid w:val="00B011A8"/>
    <w:rsid w:val="00B01298"/>
    <w:rsid w:val="00B02D79"/>
    <w:rsid w:val="00B033F1"/>
    <w:rsid w:val="00B06564"/>
    <w:rsid w:val="00B07ADA"/>
    <w:rsid w:val="00B10B63"/>
    <w:rsid w:val="00B113A6"/>
    <w:rsid w:val="00B13F66"/>
    <w:rsid w:val="00B144F8"/>
    <w:rsid w:val="00B17852"/>
    <w:rsid w:val="00B17A05"/>
    <w:rsid w:val="00B17B13"/>
    <w:rsid w:val="00B17DA7"/>
    <w:rsid w:val="00B204B5"/>
    <w:rsid w:val="00B211F0"/>
    <w:rsid w:val="00B22BC4"/>
    <w:rsid w:val="00B22E56"/>
    <w:rsid w:val="00B231F9"/>
    <w:rsid w:val="00B23386"/>
    <w:rsid w:val="00B2357F"/>
    <w:rsid w:val="00B238E4"/>
    <w:rsid w:val="00B24781"/>
    <w:rsid w:val="00B253BA"/>
    <w:rsid w:val="00B25624"/>
    <w:rsid w:val="00B25B1D"/>
    <w:rsid w:val="00B275E9"/>
    <w:rsid w:val="00B30357"/>
    <w:rsid w:val="00B31277"/>
    <w:rsid w:val="00B314EB"/>
    <w:rsid w:val="00B317B3"/>
    <w:rsid w:val="00B31D11"/>
    <w:rsid w:val="00B31F9C"/>
    <w:rsid w:val="00B331A4"/>
    <w:rsid w:val="00B36DF3"/>
    <w:rsid w:val="00B370AC"/>
    <w:rsid w:val="00B42546"/>
    <w:rsid w:val="00B4294A"/>
    <w:rsid w:val="00B43147"/>
    <w:rsid w:val="00B442CD"/>
    <w:rsid w:val="00B465E9"/>
    <w:rsid w:val="00B468DB"/>
    <w:rsid w:val="00B4767F"/>
    <w:rsid w:val="00B47F01"/>
    <w:rsid w:val="00B5216B"/>
    <w:rsid w:val="00B5290F"/>
    <w:rsid w:val="00B5486B"/>
    <w:rsid w:val="00B54E14"/>
    <w:rsid w:val="00B553EF"/>
    <w:rsid w:val="00B55A9E"/>
    <w:rsid w:val="00B5716A"/>
    <w:rsid w:val="00B57EC7"/>
    <w:rsid w:val="00B60C82"/>
    <w:rsid w:val="00B615A1"/>
    <w:rsid w:val="00B62E1C"/>
    <w:rsid w:val="00B63EB9"/>
    <w:rsid w:val="00B64639"/>
    <w:rsid w:val="00B64C1C"/>
    <w:rsid w:val="00B64C90"/>
    <w:rsid w:val="00B66214"/>
    <w:rsid w:val="00B67759"/>
    <w:rsid w:val="00B70102"/>
    <w:rsid w:val="00B7029E"/>
    <w:rsid w:val="00B70684"/>
    <w:rsid w:val="00B70F9D"/>
    <w:rsid w:val="00B7129C"/>
    <w:rsid w:val="00B738A3"/>
    <w:rsid w:val="00B751A2"/>
    <w:rsid w:val="00B75DBC"/>
    <w:rsid w:val="00B772F2"/>
    <w:rsid w:val="00B77422"/>
    <w:rsid w:val="00B77F5E"/>
    <w:rsid w:val="00B806A0"/>
    <w:rsid w:val="00B80D9E"/>
    <w:rsid w:val="00B81209"/>
    <w:rsid w:val="00B8238C"/>
    <w:rsid w:val="00B82832"/>
    <w:rsid w:val="00B82D6C"/>
    <w:rsid w:val="00B83EDC"/>
    <w:rsid w:val="00B84397"/>
    <w:rsid w:val="00B845D0"/>
    <w:rsid w:val="00B85DFD"/>
    <w:rsid w:val="00B86FD1"/>
    <w:rsid w:val="00B87405"/>
    <w:rsid w:val="00B90036"/>
    <w:rsid w:val="00B90248"/>
    <w:rsid w:val="00B90B36"/>
    <w:rsid w:val="00B90C38"/>
    <w:rsid w:val="00B91786"/>
    <w:rsid w:val="00B92185"/>
    <w:rsid w:val="00B92ACF"/>
    <w:rsid w:val="00B93E0C"/>
    <w:rsid w:val="00B9404C"/>
    <w:rsid w:val="00B94160"/>
    <w:rsid w:val="00B94757"/>
    <w:rsid w:val="00B963BD"/>
    <w:rsid w:val="00B97F8C"/>
    <w:rsid w:val="00BA0738"/>
    <w:rsid w:val="00BA08A2"/>
    <w:rsid w:val="00BA2606"/>
    <w:rsid w:val="00BA31E8"/>
    <w:rsid w:val="00BA46AD"/>
    <w:rsid w:val="00BA6735"/>
    <w:rsid w:val="00BB0245"/>
    <w:rsid w:val="00BB0F85"/>
    <w:rsid w:val="00BB1636"/>
    <w:rsid w:val="00BB1989"/>
    <w:rsid w:val="00BB1BA7"/>
    <w:rsid w:val="00BB2314"/>
    <w:rsid w:val="00BB3B18"/>
    <w:rsid w:val="00BB4A8A"/>
    <w:rsid w:val="00BB5C72"/>
    <w:rsid w:val="00BB6FBE"/>
    <w:rsid w:val="00BC0462"/>
    <w:rsid w:val="00BC172D"/>
    <w:rsid w:val="00BC22A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1109"/>
    <w:rsid w:val="00BE2387"/>
    <w:rsid w:val="00BE379E"/>
    <w:rsid w:val="00BE3DF1"/>
    <w:rsid w:val="00BE4273"/>
    <w:rsid w:val="00BE4D1F"/>
    <w:rsid w:val="00BE55E3"/>
    <w:rsid w:val="00BE634E"/>
    <w:rsid w:val="00BE78B0"/>
    <w:rsid w:val="00BE7D4F"/>
    <w:rsid w:val="00BF0775"/>
    <w:rsid w:val="00BF262C"/>
    <w:rsid w:val="00BF290E"/>
    <w:rsid w:val="00BF2A6A"/>
    <w:rsid w:val="00BF2F28"/>
    <w:rsid w:val="00BF3EAF"/>
    <w:rsid w:val="00BF54CE"/>
    <w:rsid w:val="00BF5966"/>
    <w:rsid w:val="00BF6054"/>
    <w:rsid w:val="00C00CB8"/>
    <w:rsid w:val="00C03DB3"/>
    <w:rsid w:val="00C03FB9"/>
    <w:rsid w:val="00C04CA1"/>
    <w:rsid w:val="00C05175"/>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14CF"/>
    <w:rsid w:val="00C3353A"/>
    <w:rsid w:val="00C34567"/>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D40"/>
    <w:rsid w:val="00C51C63"/>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294"/>
    <w:rsid w:val="00C71ECC"/>
    <w:rsid w:val="00C72251"/>
    <w:rsid w:val="00C73143"/>
    <w:rsid w:val="00C73843"/>
    <w:rsid w:val="00C73C58"/>
    <w:rsid w:val="00C74438"/>
    <w:rsid w:val="00C75457"/>
    <w:rsid w:val="00C75A1E"/>
    <w:rsid w:val="00C75B53"/>
    <w:rsid w:val="00C803C4"/>
    <w:rsid w:val="00C821AA"/>
    <w:rsid w:val="00C838E6"/>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0C3F"/>
    <w:rsid w:val="00CA197A"/>
    <w:rsid w:val="00CA2007"/>
    <w:rsid w:val="00CA2442"/>
    <w:rsid w:val="00CA263D"/>
    <w:rsid w:val="00CA40FA"/>
    <w:rsid w:val="00CA48D6"/>
    <w:rsid w:val="00CA78AF"/>
    <w:rsid w:val="00CB0C99"/>
    <w:rsid w:val="00CB0F24"/>
    <w:rsid w:val="00CB212C"/>
    <w:rsid w:val="00CB2888"/>
    <w:rsid w:val="00CB2A18"/>
    <w:rsid w:val="00CB7D65"/>
    <w:rsid w:val="00CB7EDF"/>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6A80"/>
    <w:rsid w:val="00CE77F5"/>
    <w:rsid w:val="00CF08BB"/>
    <w:rsid w:val="00CF221E"/>
    <w:rsid w:val="00CF2BA1"/>
    <w:rsid w:val="00CF2D1E"/>
    <w:rsid w:val="00CF3570"/>
    <w:rsid w:val="00CF37CA"/>
    <w:rsid w:val="00CF3B98"/>
    <w:rsid w:val="00CF5ABB"/>
    <w:rsid w:val="00CF62C9"/>
    <w:rsid w:val="00CF7B35"/>
    <w:rsid w:val="00CF7D13"/>
    <w:rsid w:val="00D01A82"/>
    <w:rsid w:val="00D022FF"/>
    <w:rsid w:val="00D026D2"/>
    <w:rsid w:val="00D03510"/>
    <w:rsid w:val="00D03E44"/>
    <w:rsid w:val="00D04732"/>
    <w:rsid w:val="00D04BA9"/>
    <w:rsid w:val="00D0569D"/>
    <w:rsid w:val="00D05B9B"/>
    <w:rsid w:val="00D063D5"/>
    <w:rsid w:val="00D064A5"/>
    <w:rsid w:val="00D06A28"/>
    <w:rsid w:val="00D07437"/>
    <w:rsid w:val="00D076C2"/>
    <w:rsid w:val="00D11B1E"/>
    <w:rsid w:val="00D1213C"/>
    <w:rsid w:val="00D121A9"/>
    <w:rsid w:val="00D13666"/>
    <w:rsid w:val="00D15302"/>
    <w:rsid w:val="00D157CE"/>
    <w:rsid w:val="00D20F24"/>
    <w:rsid w:val="00D2113A"/>
    <w:rsid w:val="00D216F3"/>
    <w:rsid w:val="00D22299"/>
    <w:rsid w:val="00D2381A"/>
    <w:rsid w:val="00D23F8D"/>
    <w:rsid w:val="00D247D5"/>
    <w:rsid w:val="00D24EFC"/>
    <w:rsid w:val="00D256C9"/>
    <w:rsid w:val="00D27305"/>
    <w:rsid w:val="00D27B87"/>
    <w:rsid w:val="00D3001F"/>
    <w:rsid w:val="00D30307"/>
    <w:rsid w:val="00D30788"/>
    <w:rsid w:val="00D318B5"/>
    <w:rsid w:val="00D32820"/>
    <w:rsid w:val="00D32E33"/>
    <w:rsid w:val="00D33826"/>
    <w:rsid w:val="00D33DFB"/>
    <w:rsid w:val="00D344DF"/>
    <w:rsid w:val="00D35209"/>
    <w:rsid w:val="00D3521D"/>
    <w:rsid w:val="00D35482"/>
    <w:rsid w:val="00D376D9"/>
    <w:rsid w:val="00D37A10"/>
    <w:rsid w:val="00D407D8"/>
    <w:rsid w:val="00D40CB5"/>
    <w:rsid w:val="00D41FC1"/>
    <w:rsid w:val="00D43079"/>
    <w:rsid w:val="00D43343"/>
    <w:rsid w:val="00D43536"/>
    <w:rsid w:val="00D43E89"/>
    <w:rsid w:val="00D456EA"/>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07F7"/>
    <w:rsid w:val="00D618BB"/>
    <w:rsid w:val="00D61C78"/>
    <w:rsid w:val="00D630FD"/>
    <w:rsid w:val="00D634AC"/>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0A1B"/>
    <w:rsid w:val="00DA174E"/>
    <w:rsid w:val="00DA17C1"/>
    <w:rsid w:val="00DA21B9"/>
    <w:rsid w:val="00DA38CC"/>
    <w:rsid w:val="00DA4E07"/>
    <w:rsid w:val="00DA6294"/>
    <w:rsid w:val="00DA7023"/>
    <w:rsid w:val="00DA7766"/>
    <w:rsid w:val="00DB0AAD"/>
    <w:rsid w:val="00DB17EE"/>
    <w:rsid w:val="00DB184C"/>
    <w:rsid w:val="00DB2FB0"/>
    <w:rsid w:val="00DB399A"/>
    <w:rsid w:val="00DB3AFC"/>
    <w:rsid w:val="00DC1676"/>
    <w:rsid w:val="00DC1A1E"/>
    <w:rsid w:val="00DC2070"/>
    <w:rsid w:val="00DC2B66"/>
    <w:rsid w:val="00DC2C16"/>
    <w:rsid w:val="00DC2C8E"/>
    <w:rsid w:val="00DC3A9B"/>
    <w:rsid w:val="00DC5733"/>
    <w:rsid w:val="00DC5C53"/>
    <w:rsid w:val="00DC6FC5"/>
    <w:rsid w:val="00DC74DB"/>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C18"/>
    <w:rsid w:val="00DE6E52"/>
    <w:rsid w:val="00DE6FD9"/>
    <w:rsid w:val="00DF10A3"/>
    <w:rsid w:val="00DF1F0B"/>
    <w:rsid w:val="00DF2371"/>
    <w:rsid w:val="00DF2848"/>
    <w:rsid w:val="00DF2906"/>
    <w:rsid w:val="00DF58EE"/>
    <w:rsid w:val="00DF6B15"/>
    <w:rsid w:val="00DF6E36"/>
    <w:rsid w:val="00DF713F"/>
    <w:rsid w:val="00DF7552"/>
    <w:rsid w:val="00DF7D7C"/>
    <w:rsid w:val="00E000F8"/>
    <w:rsid w:val="00E00BB5"/>
    <w:rsid w:val="00E00D2B"/>
    <w:rsid w:val="00E01F5D"/>
    <w:rsid w:val="00E02AB0"/>
    <w:rsid w:val="00E05342"/>
    <w:rsid w:val="00E07F9F"/>
    <w:rsid w:val="00E110D9"/>
    <w:rsid w:val="00E12551"/>
    <w:rsid w:val="00E12EFA"/>
    <w:rsid w:val="00E140A7"/>
    <w:rsid w:val="00E14106"/>
    <w:rsid w:val="00E1458A"/>
    <w:rsid w:val="00E15503"/>
    <w:rsid w:val="00E15AEF"/>
    <w:rsid w:val="00E206AA"/>
    <w:rsid w:val="00E21043"/>
    <w:rsid w:val="00E2188A"/>
    <w:rsid w:val="00E25BB4"/>
    <w:rsid w:val="00E306DE"/>
    <w:rsid w:val="00E30F89"/>
    <w:rsid w:val="00E31BFE"/>
    <w:rsid w:val="00E32848"/>
    <w:rsid w:val="00E33733"/>
    <w:rsid w:val="00E339C4"/>
    <w:rsid w:val="00E33A0B"/>
    <w:rsid w:val="00E33B06"/>
    <w:rsid w:val="00E33C22"/>
    <w:rsid w:val="00E33F27"/>
    <w:rsid w:val="00E34033"/>
    <w:rsid w:val="00E37CAF"/>
    <w:rsid w:val="00E40234"/>
    <w:rsid w:val="00E4098F"/>
    <w:rsid w:val="00E4142E"/>
    <w:rsid w:val="00E416E4"/>
    <w:rsid w:val="00E43377"/>
    <w:rsid w:val="00E43869"/>
    <w:rsid w:val="00E43D2C"/>
    <w:rsid w:val="00E462BB"/>
    <w:rsid w:val="00E4677C"/>
    <w:rsid w:val="00E46B92"/>
    <w:rsid w:val="00E47EF3"/>
    <w:rsid w:val="00E51CFC"/>
    <w:rsid w:val="00E52006"/>
    <w:rsid w:val="00E52AF4"/>
    <w:rsid w:val="00E539EF"/>
    <w:rsid w:val="00E5548F"/>
    <w:rsid w:val="00E5621E"/>
    <w:rsid w:val="00E6040B"/>
    <w:rsid w:val="00E62940"/>
    <w:rsid w:val="00E6324C"/>
    <w:rsid w:val="00E70DF5"/>
    <w:rsid w:val="00E711E8"/>
    <w:rsid w:val="00E72423"/>
    <w:rsid w:val="00E7352D"/>
    <w:rsid w:val="00E74B3D"/>
    <w:rsid w:val="00E76AB1"/>
    <w:rsid w:val="00E76B9D"/>
    <w:rsid w:val="00E76BA5"/>
    <w:rsid w:val="00E76CBD"/>
    <w:rsid w:val="00E76EA6"/>
    <w:rsid w:val="00E773F0"/>
    <w:rsid w:val="00E778E7"/>
    <w:rsid w:val="00E804FB"/>
    <w:rsid w:val="00E816B7"/>
    <w:rsid w:val="00E82169"/>
    <w:rsid w:val="00E8275F"/>
    <w:rsid w:val="00E832C5"/>
    <w:rsid w:val="00E841ED"/>
    <w:rsid w:val="00E85BA0"/>
    <w:rsid w:val="00E8633F"/>
    <w:rsid w:val="00E86C76"/>
    <w:rsid w:val="00E87404"/>
    <w:rsid w:val="00E87555"/>
    <w:rsid w:val="00E90038"/>
    <w:rsid w:val="00E91620"/>
    <w:rsid w:val="00E9274D"/>
    <w:rsid w:val="00E92998"/>
    <w:rsid w:val="00E92A52"/>
    <w:rsid w:val="00E937DB"/>
    <w:rsid w:val="00E94804"/>
    <w:rsid w:val="00EA114A"/>
    <w:rsid w:val="00EA1CCE"/>
    <w:rsid w:val="00EA41E0"/>
    <w:rsid w:val="00EA45F0"/>
    <w:rsid w:val="00EA5803"/>
    <w:rsid w:val="00EA58CB"/>
    <w:rsid w:val="00EA5A91"/>
    <w:rsid w:val="00EA5ED7"/>
    <w:rsid w:val="00EA6728"/>
    <w:rsid w:val="00EA7178"/>
    <w:rsid w:val="00EA71AB"/>
    <w:rsid w:val="00EA729C"/>
    <w:rsid w:val="00EA74A8"/>
    <w:rsid w:val="00EB05C2"/>
    <w:rsid w:val="00EB12A8"/>
    <w:rsid w:val="00EB18D2"/>
    <w:rsid w:val="00EB1B1C"/>
    <w:rsid w:val="00EB1D17"/>
    <w:rsid w:val="00EB2EA7"/>
    <w:rsid w:val="00EB31E9"/>
    <w:rsid w:val="00EB3623"/>
    <w:rsid w:val="00EB37B1"/>
    <w:rsid w:val="00EB4C3A"/>
    <w:rsid w:val="00EB4F5A"/>
    <w:rsid w:val="00EB6A4D"/>
    <w:rsid w:val="00EB772A"/>
    <w:rsid w:val="00EC16CB"/>
    <w:rsid w:val="00EC2C0D"/>
    <w:rsid w:val="00EC36D6"/>
    <w:rsid w:val="00EC4B17"/>
    <w:rsid w:val="00EC56BD"/>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4AE"/>
    <w:rsid w:val="00EF2CD8"/>
    <w:rsid w:val="00EF3914"/>
    <w:rsid w:val="00EF4224"/>
    <w:rsid w:val="00EF4BDB"/>
    <w:rsid w:val="00EF4C3E"/>
    <w:rsid w:val="00EF4C8F"/>
    <w:rsid w:val="00EF4EDB"/>
    <w:rsid w:val="00EF5A13"/>
    <w:rsid w:val="00EF5DF3"/>
    <w:rsid w:val="00EF7EA9"/>
    <w:rsid w:val="00F007C0"/>
    <w:rsid w:val="00F02076"/>
    <w:rsid w:val="00F03B60"/>
    <w:rsid w:val="00F059B8"/>
    <w:rsid w:val="00F105FD"/>
    <w:rsid w:val="00F113E7"/>
    <w:rsid w:val="00F130BE"/>
    <w:rsid w:val="00F13D6B"/>
    <w:rsid w:val="00F14A5D"/>
    <w:rsid w:val="00F16B80"/>
    <w:rsid w:val="00F20387"/>
    <w:rsid w:val="00F2056F"/>
    <w:rsid w:val="00F20CB9"/>
    <w:rsid w:val="00F2220F"/>
    <w:rsid w:val="00F2386D"/>
    <w:rsid w:val="00F24E46"/>
    <w:rsid w:val="00F25CFA"/>
    <w:rsid w:val="00F27466"/>
    <w:rsid w:val="00F27EFA"/>
    <w:rsid w:val="00F31011"/>
    <w:rsid w:val="00F342CC"/>
    <w:rsid w:val="00F36570"/>
    <w:rsid w:val="00F36D50"/>
    <w:rsid w:val="00F40144"/>
    <w:rsid w:val="00F40240"/>
    <w:rsid w:val="00F4098B"/>
    <w:rsid w:val="00F42401"/>
    <w:rsid w:val="00F4379E"/>
    <w:rsid w:val="00F4423D"/>
    <w:rsid w:val="00F44A69"/>
    <w:rsid w:val="00F45884"/>
    <w:rsid w:val="00F4591D"/>
    <w:rsid w:val="00F47884"/>
    <w:rsid w:val="00F5186F"/>
    <w:rsid w:val="00F545A3"/>
    <w:rsid w:val="00F54CC1"/>
    <w:rsid w:val="00F5717D"/>
    <w:rsid w:val="00F57FB8"/>
    <w:rsid w:val="00F60A1B"/>
    <w:rsid w:val="00F61C7F"/>
    <w:rsid w:val="00F62443"/>
    <w:rsid w:val="00F62E8B"/>
    <w:rsid w:val="00F62EB1"/>
    <w:rsid w:val="00F636B7"/>
    <w:rsid w:val="00F65145"/>
    <w:rsid w:val="00F70230"/>
    <w:rsid w:val="00F71DA9"/>
    <w:rsid w:val="00F71E60"/>
    <w:rsid w:val="00F71E61"/>
    <w:rsid w:val="00F731D8"/>
    <w:rsid w:val="00F75743"/>
    <w:rsid w:val="00F75D9F"/>
    <w:rsid w:val="00F83020"/>
    <w:rsid w:val="00F8314C"/>
    <w:rsid w:val="00F83E5E"/>
    <w:rsid w:val="00F84E2C"/>
    <w:rsid w:val="00F85191"/>
    <w:rsid w:val="00F865F6"/>
    <w:rsid w:val="00F8773D"/>
    <w:rsid w:val="00F87BC1"/>
    <w:rsid w:val="00F90046"/>
    <w:rsid w:val="00F9256D"/>
    <w:rsid w:val="00F94ECB"/>
    <w:rsid w:val="00F9561C"/>
    <w:rsid w:val="00F960D5"/>
    <w:rsid w:val="00F97BF3"/>
    <w:rsid w:val="00F97E0C"/>
    <w:rsid w:val="00FA137E"/>
    <w:rsid w:val="00FA1B41"/>
    <w:rsid w:val="00FA1C46"/>
    <w:rsid w:val="00FA58C1"/>
    <w:rsid w:val="00FA5B49"/>
    <w:rsid w:val="00FA6035"/>
    <w:rsid w:val="00FA680D"/>
    <w:rsid w:val="00FA7DD6"/>
    <w:rsid w:val="00FB0523"/>
    <w:rsid w:val="00FB0A84"/>
    <w:rsid w:val="00FB0C6F"/>
    <w:rsid w:val="00FB0C70"/>
    <w:rsid w:val="00FB1371"/>
    <w:rsid w:val="00FB155F"/>
    <w:rsid w:val="00FB159F"/>
    <w:rsid w:val="00FB1C3D"/>
    <w:rsid w:val="00FB3A07"/>
    <w:rsid w:val="00FB4F32"/>
    <w:rsid w:val="00FB55F0"/>
    <w:rsid w:val="00FB58B3"/>
    <w:rsid w:val="00FB67D1"/>
    <w:rsid w:val="00FB6FDF"/>
    <w:rsid w:val="00FB7CA6"/>
    <w:rsid w:val="00FC1067"/>
    <w:rsid w:val="00FC19D3"/>
    <w:rsid w:val="00FC1E75"/>
    <w:rsid w:val="00FC225C"/>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511B"/>
    <w:rsid w:val="00FE6359"/>
    <w:rsid w:val="00FE6452"/>
    <w:rsid w:val="00FE7C75"/>
    <w:rsid w:val="00FF04F1"/>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 w:type="paragraph" w:customStyle="1" w:styleId="aff5">
    <w:name w:val="附表"/>
    <w:basedOn w:val="ae"/>
    <w:link w:val="aff6"/>
    <w:rsid w:val="00793819"/>
  </w:style>
  <w:style w:type="character" w:customStyle="1" w:styleId="aff6">
    <w:name w:val="附表 字元"/>
    <w:basedOn w:val="af"/>
    <w:link w:val="aff5"/>
    <w:rsid w:val="00793819"/>
    <w:rPr>
      <w:rFonts w:ascii="Times New Roman" w:eastAsia="標楷體"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01762069">
      <w:bodyDiv w:val="1"/>
      <w:marLeft w:val="0"/>
      <w:marRight w:val="0"/>
      <w:marTop w:val="0"/>
      <w:marBottom w:val="0"/>
      <w:divBdr>
        <w:top w:val="none" w:sz="0" w:space="0" w:color="auto"/>
        <w:left w:val="none" w:sz="0" w:space="0" w:color="auto"/>
        <w:bottom w:val="none" w:sz="0" w:space="0" w:color="auto"/>
        <w:right w:val="none" w:sz="0" w:space="0" w:color="auto"/>
      </w:divBdr>
    </w:div>
    <w:div w:id="419378051">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483668206">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27990684">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05189194">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693120090">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02586314">
      <w:bodyDiv w:val="1"/>
      <w:marLeft w:val="0"/>
      <w:marRight w:val="0"/>
      <w:marTop w:val="0"/>
      <w:marBottom w:val="0"/>
      <w:divBdr>
        <w:top w:val="none" w:sz="0" w:space="0" w:color="auto"/>
        <w:left w:val="none" w:sz="0" w:space="0" w:color="auto"/>
        <w:bottom w:val="none" w:sz="0" w:space="0" w:color="auto"/>
        <w:right w:val="none" w:sz="0" w:space="0" w:color="auto"/>
      </w:divBdr>
    </w:div>
    <w:div w:id="1015689717">
      <w:bodyDiv w:val="1"/>
      <w:marLeft w:val="0"/>
      <w:marRight w:val="0"/>
      <w:marTop w:val="0"/>
      <w:marBottom w:val="0"/>
      <w:divBdr>
        <w:top w:val="none" w:sz="0" w:space="0" w:color="auto"/>
        <w:left w:val="none" w:sz="0" w:space="0" w:color="auto"/>
        <w:bottom w:val="none" w:sz="0" w:space="0" w:color="auto"/>
        <w:right w:val="none" w:sz="0" w:space="0" w:color="auto"/>
      </w:divBdr>
    </w:div>
    <w:div w:id="1027482903">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26461783">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186477041">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30132963">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65196665">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481269562">
      <w:bodyDiv w:val="1"/>
      <w:marLeft w:val="0"/>
      <w:marRight w:val="0"/>
      <w:marTop w:val="0"/>
      <w:marBottom w:val="0"/>
      <w:divBdr>
        <w:top w:val="none" w:sz="0" w:space="0" w:color="auto"/>
        <w:left w:val="none" w:sz="0" w:space="0" w:color="auto"/>
        <w:bottom w:val="none" w:sz="0" w:space="0" w:color="auto"/>
        <w:right w:val="none" w:sz="0" w:space="0" w:color="auto"/>
      </w:divBdr>
    </w:div>
    <w:div w:id="1635329636">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849051832">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09921592">
      <w:bodyDiv w:val="1"/>
      <w:marLeft w:val="0"/>
      <w:marRight w:val="0"/>
      <w:marTop w:val="0"/>
      <w:marBottom w:val="0"/>
      <w:divBdr>
        <w:top w:val="none" w:sz="0" w:space="0" w:color="auto"/>
        <w:left w:val="none" w:sz="0" w:space="0" w:color="auto"/>
        <w:bottom w:val="none" w:sz="0" w:space="0" w:color="auto"/>
        <w:right w:val="none" w:sz="0" w:space="0" w:color="auto"/>
      </w:divBdr>
    </w:div>
    <w:div w:id="192348433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 w:id="2117096055">
      <w:bodyDiv w:val="1"/>
      <w:marLeft w:val="0"/>
      <w:marRight w:val="0"/>
      <w:marTop w:val="0"/>
      <w:marBottom w:val="0"/>
      <w:divBdr>
        <w:top w:val="none" w:sz="0" w:space="0" w:color="auto"/>
        <w:left w:val="none" w:sz="0" w:space="0" w:color="auto"/>
        <w:bottom w:val="none" w:sz="0" w:space="0" w:color="auto"/>
        <w:right w:val="none" w:sz="0" w:space="0" w:color="auto"/>
      </w:divBdr>
    </w:div>
    <w:div w:id="2139371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microsoft.com/office/2018/08/relationships/commentsExtensible" Target="commentsExtensible.xm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visiondummy.com/2014/04/curse-dimensionality-affect-classification/"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108" Type="http://schemas.openxmlformats.org/officeDocument/2006/relationships/image" Target="media/image94.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comments" Target="comments.xm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doi.org/10.1080/14786440109462720"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microsoft.com/office/2011/relationships/commentsExtended" Target="commentsExtended.xml"/><Relationship Id="rId87" Type="http://schemas.openxmlformats.org/officeDocument/2006/relationships/image" Target="media/image76.png"/><Relationship Id="rId110" Type="http://schemas.microsoft.com/office/2011/relationships/people" Target="people.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microsoft.com/office/2016/09/relationships/commentsIds" Target="commentsIds.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FFB84-ACD1-47CE-B5AD-BD5099870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3338</TotalTime>
  <Pages>99</Pages>
  <Words>16453</Words>
  <Characters>93788</Characters>
  <Application>Microsoft Office Word</Application>
  <DocSecurity>0</DocSecurity>
  <Lines>781</Lines>
  <Paragraphs>220</Paragraphs>
  <ScaleCrop>false</ScaleCrop>
  <Company/>
  <LinksUpToDate>false</LinksUpToDate>
  <CharactersWithSpaces>110021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167</cp:revision>
  <cp:lastPrinted>2022-12-30T13:32:00Z</cp:lastPrinted>
  <dcterms:created xsi:type="dcterms:W3CDTF">2022-12-26T09:09:00Z</dcterms:created>
  <dcterms:modified xsi:type="dcterms:W3CDTF">2022-12-30T13:33:00Z</dcterms:modified>
</cp:coreProperties>
</file>