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1515245"/>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1515246"/>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1515247"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7FDFD942" w14:textId="3F85A026" w:rsidR="003B5B17"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1515245" w:history="1">
            <w:r w:rsidR="003B5B17" w:rsidRPr="00BE50DA">
              <w:rPr>
                <w:rStyle w:val="af1"/>
                <w:rFonts w:hint="eastAsia"/>
                <w:noProof/>
              </w:rPr>
              <w:t>摘要</w:t>
            </w:r>
            <w:r w:rsidR="003B5B17">
              <w:rPr>
                <w:noProof/>
                <w:webHidden/>
              </w:rPr>
              <w:tab/>
            </w:r>
            <w:r w:rsidR="003B5B17">
              <w:rPr>
                <w:noProof/>
                <w:webHidden/>
              </w:rPr>
              <w:fldChar w:fldCharType="begin"/>
            </w:r>
            <w:r w:rsidR="003B5B17">
              <w:rPr>
                <w:noProof/>
                <w:webHidden/>
              </w:rPr>
              <w:instrText xml:space="preserve"> PAGEREF _Toc121515245 \h </w:instrText>
            </w:r>
            <w:r w:rsidR="003B5B17">
              <w:rPr>
                <w:noProof/>
                <w:webHidden/>
              </w:rPr>
            </w:r>
            <w:r w:rsidR="003B5B17">
              <w:rPr>
                <w:noProof/>
                <w:webHidden/>
              </w:rPr>
              <w:fldChar w:fldCharType="separate"/>
            </w:r>
            <w:r w:rsidR="001941D9">
              <w:rPr>
                <w:noProof/>
                <w:webHidden/>
              </w:rPr>
              <w:t>i</w:t>
            </w:r>
            <w:r w:rsidR="003B5B17">
              <w:rPr>
                <w:noProof/>
                <w:webHidden/>
              </w:rPr>
              <w:fldChar w:fldCharType="end"/>
            </w:r>
          </w:hyperlink>
        </w:p>
        <w:p w14:paraId="499EA46C" w14:textId="2AFE94F8" w:rsidR="003B5B17" w:rsidRDefault="003B5B17">
          <w:pPr>
            <w:pStyle w:val="11"/>
            <w:tabs>
              <w:tab w:val="right" w:leader="dot" w:pos="8494"/>
            </w:tabs>
            <w:rPr>
              <w:rFonts w:asciiTheme="minorHAnsi" w:eastAsiaTheme="minorEastAsia" w:hAnsiTheme="minorHAnsi" w:cstheme="minorBidi"/>
              <w:noProof/>
              <w:kern w:val="2"/>
            </w:rPr>
          </w:pPr>
          <w:hyperlink w:anchor="_Toc121515246" w:history="1">
            <w:r w:rsidRPr="00BE50DA">
              <w:rPr>
                <w:rStyle w:val="af1"/>
                <w:noProof/>
              </w:rPr>
              <w:t>Abstract</w:t>
            </w:r>
            <w:r>
              <w:rPr>
                <w:noProof/>
                <w:webHidden/>
              </w:rPr>
              <w:tab/>
            </w:r>
            <w:r>
              <w:rPr>
                <w:noProof/>
                <w:webHidden/>
              </w:rPr>
              <w:fldChar w:fldCharType="begin"/>
            </w:r>
            <w:r>
              <w:rPr>
                <w:noProof/>
                <w:webHidden/>
              </w:rPr>
              <w:instrText xml:space="preserve"> PAGEREF _Toc121515246 \h </w:instrText>
            </w:r>
            <w:r>
              <w:rPr>
                <w:noProof/>
                <w:webHidden/>
              </w:rPr>
            </w:r>
            <w:r>
              <w:rPr>
                <w:noProof/>
                <w:webHidden/>
              </w:rPr>
              <w:fldChar w:fldCharType="separate"/>
            </w:r>
            <w:r w:rsidR="001941D9">
              <w:rPr>
                <w:noProof/>
                <w:webHidden/>
              </w:rPr>
              <w:t>ii</w:t>
            </w:r>
            <w:r>
              <w:rPr>
                <w:noProof/>
                <w:webHidden/>
              </w:rPr>
              <w:fldChar w:fldCharType="end"/>
            </w:r>
          </w:hyperlink>
        </w:p>
        <w:p w14:paraId="6616AF5B" w14:textId="07DD458E" w:rsidR="003B5B17" w:rsidRDefault="003B5B17">
          <w:pPr>
            <w:pStyle w:val="11"/>
            <w:tabs>
              <w:tab w:val="right" w:leader="dot" w:pos="8494"/>
            </w:tabs>
            <w:rPr>
              <w:rFonts w:asciiTheme="minorHAnsi" w:eastAsiaTheme="minorEastAsia" w:hAnsiTheme="minorHAnsi" w:cstheme="minorBidi"/>
              <w:noProof/>
              <w:kern w:val="2"/>
            </w:rPr>
          </w:pPr>
          <w:hyperlink w:anchor="_Toc121515247" w:history="1">
            <w:r w:rsidRPr="00BE50DA">
              <w:rPr>
                <w:rStyle w:val="af1"/>
                <w:rFonts w:hint="eastAsia"/>
                <w:noProof/>
                <w:lang w:val="zh-TW"/>
              </w:rPr>
              <w:t>目錄</w:t>
            </w:r>
            <w:r>
              <w:rPr>
                <w:noProof/>
                <w:webHidden/>
              </w:rPr>
              <w:tab/>
            </w:r>
            <w:r>
              <w:rPr>
                <w:noProof/>
                <w:webHidden/>
              </w:rPr>
              <w:fldChar w:fldCharType="begin"/>
            </w:r>
            <w:r>
              <w:rPr>
                <w:noProof/>
                <w:webHidden/>
              </w:rPr>
              <w:instrText xml:space="preserve"> PAGEREF _Toc121515247 \h </w:instrText>
            </w:r>
            <w:r>
              <w:rPr>
                <w:noProof/>
                <w:webHidden/>
              </w:rPr>
            </w:r>
            <w:r>
              <w:rPr>
                <w:noProof/>
                <w:webHidden/>
              </w:rPr>
              <w:fldChar w:fldCharType="separate"/>
            </w:r>
            <w:r w:rsidR="001941D9">
              <w:rPr>
                <w:noProof/>
                <w:webHidden/>
              </w:rPr>
              <w:t>iii</w:t>
            </w:r>
            <w:r>
              <w:rPr>
                <w:noProof/>
                <w:webHidden/>
              </w:rPr>
              <w:fldChar w:fldCharType="end"/>
            </w:r>
          </w:hyperlink>
        </w:p>
        <w:p w14:paraId="0F521406" w14:textId="0527958F" w:rsidR="003B5B17" w:rsidRDefault="003B5B17">
          <w:pPr>
            <w:pStyle w:val="11"/>
            <w:tabs>
              <w:tab w:val="right" w:leader="dot" w:pos="8494"/>
            </w:tabs>
            <w:rPr>
              <w:rFonts w:asciiTheme="minorHAnsi" w:eastAsiaTheme="minorEastAsia" w:hAnsiTheme="minorHAnsi" w:cstheme="minorBidi"/>
              <w:noProof/>
              <w:kern w:val="2"/>
            </w:rPr>
          </w:pPr>
          <w:hyperlink w:anchor="_Toc121515248" w:history="1">
            <w:r w:rsidRPr="00BE50DA">
              <w:rPr>
                <w:rStyle w:val="af1"/>
                <w:rFonts w:hint="eastAsia"/>
                <w:noProof/>
              </w:rPr>
              <w:t>圖目錄</w:t>
            </w:r>
            <w:r>
              <w:rPr>
                <w:noProof/>
                <w:webHidden/>
              </w:rPr>
              <w:tab/>
            </w:r>
            <w:r>
              <w:rPr>
                <w:noProof/>
                <w:webHidden/>
              </w:rPr>
              <w:fldChar w:fldCharType="begin"/>
            </w:r>
            <w:r>
              <w:rPr>
                <w:noProof/>
                <w:webHidden/>
              </w:rPr>
              <w:instrText xml:space="preserve"> PAGEREF _Toc121515248 \h </w:instrText>
            </w:r>
            <w:r>
              <w:rPr>
                <w:noProof/>
                <w:webHidden/>
              </w:rPr>
            </w:r>
            <w:r>
              <w:rPr>
                <w:noProof/>
                <w:webHidden/>
              </w:rPr>
              <w:fldChar w:fldCharType="separate"/>
            </w:r>
            <w:r w:rsidR="001941D9">
              <w:rPr>
                <w:noProof/>
                <w:webHidden/>
              </w:rPr>
              <w:t>vi</w:t>
            </w:r>
            <w:r>
              <w:rPr>
                <w:noProof/>
                <w:webHidden/>
              </w:rPr>
              <w:fldChar w:fldCharType="end"/>
            </w:r>
          </w:hyperlink>
        </w:p>
        <w:p w14:paraId="5AD6D51D" w14:textId="75CEF4AA" w:rsidR="003B5B17" w:rsidRDefault="003B5B17">
          <w:pPr>
            <w:pStyle w:val="11"/>
            <w:tabs>
              <w:tab w:val="right" w:leader="dot" w:pos="8494"/>
            </w:tabs>
            <w:rPr>
              <w:rFonts w:asciiTheme="minorHAnsi" w:eastAsiaTheme="minorEastAsia" w:hAnsiTheme="minorHAnsi" w:cstheme="minorBidi"/>
              <w:noProof/>
              <w:kern w:val="2"/>
            </w:rPr>
          </w:pPr>
          <w:hyperlink w:anchor="_Toc121515249" w:history="1">
            <w:r w:rsidRPr="00BE50DA">
              <w:rPr>
                <w:rStyle w:val="af1"/>
                <w:rFonts w:hint="eastAsia"/>
                <w:noProof/>
              </w:rPr>
              <w:t>表目錄</w:t>
            </w:r>
            <w:r>
              <w:rPr>
                <w:noProof/>
                <w:webHidden/>
              </w:rPr>
              <w:tab/>
            </w:r>
            <w:r>
              <w:rPr>
                <w:noProof/>
                <w:webHidden/>
              </w:rPr>
              <w:fldChar w:fldCharType="begin"/>
            </w:r>
            <w:r>
              <w:rPr>
                <w:noProof/>
                <w:webHidden/>
              </w:rPr>
              <w:instrText xml:space="preserve"> PAGEREF _Toc121515249 \h </w:instrText>
            </w:r>
            <w:r>
              <w:rPr>
                <w:noProof/>
                <w:webHidden/>
              </w:rPr>
            </w:r>
            <w:r>
              <w:rPr>
                <w:noProof/>
                <w:webHidden/>
              </w:rPr>
              <w:fldChar w:fldCharType="separate"/>
            </w:r>
            <w:r w:rsidR="001941D9">
              <w:rPr>
                <w:noProof/>
                <w:webHidden/>
              </w:rPr>
              <w:t>ix</w:t>
            </w:r>
            <w:r>
              <w:rPr>
                <w:noProof/>
                <w:webHidden/>
              </w:rPr>
              <w:fldChar w:fldCharType="end"/>
            </w:r>
          </w:hyperlink>
        </w:p>
        <w:p w14:paraId="7EBA9671" w14:textId="0458B165" w:rsidR="003B5B17" w:rsidRDefault="003B5B17">
          <w:pPr>
            <w:pStyle w:val="11"/>
            <w:tabs>
              <w:tab w:val="right" w:leader="dot" w:pos="8494"/>
            </w:tabs>
            <w:rPr>
              <w:rFonts w:asciiTheme="minorHAnsi" w:eastAsiaTheme="minorEastAsia" w:hAnsiTheme="minorHAnsi" w:cstheme="minorBidi"/>
              <w:noProof/>
              <w:kern w:val="2"/>
            </w:rPr>
          </w:pPr>
          <w:hyperlink w:anchor="_Toc121515250" w:history="1">
            <w:r w:rsidRPr="00BE50DA">
              <w:rPr>
                <w:rStyle w:val="af1"/>
                <w:noProof/>
              </w:rPr>
              <w:t>1</w:t>
            </w:r>
            <w:r w:rsidRPr="00BE50DA">
              <w:rPr>
                <w:rStyle w:val="af1"/>
                <w:rFonts w:hint="eastAsia"/>
                <w:noProof/>
              </w:rPr>
              <w:t xml:space="preserve"> </w:t>
            </w:r>
            <w:r w:rsidRPr="00BE50DA">
              <w:rPr>
                <w:rStyle w:val="af1"/>
                <w:rFonts w:hint="eastAsia"/>
                <w:noProof/>
              </w:rPr>
              <w:t>第一章</w:t>
            </w:r>
            <w:r w:rsidRPr="00BE50DA">
              <w:rPr>
                <w:rStyle w:val="af1"/>
                <w:noProof/>
              </w:rPr>
              <w:t xml:space="preserve"> </w:t>
            </w:r>
            <w:r w:rsidRPr="00BE50DA">
              <w:rPr>
                <w:rStyle w:val="af1"/>
                <w:rFonts w:hint="eastAsia"/>
                <w:noProof/>
              </w:rPr>
              <w:t>緒論</w:t>
            </w:r>
            <w:r>
              <w:rPr>
                <w:noProof/>
                <w:webHidden/>
              </w:rPr>
              <w:tab/>
            </w:r>
            <w:r>
              <w:rPr>
                <w:noProof/>
                <w:webHidden/>
              </w:rPr>
              <w:fldChar w:fldCharType="begin"/>
            </w:r>
            <w:r>
              <w:rPr>
                <w:noProof/>
                <w:webHidden/>
              </w:rPr>
              <w:instrText xml:space="preserve"> PAGEREF _Toc121515250 \h </w:instrText>
            </w:r>
            <w:r>
              <w:rPr>
                <w:noProof/>
                <w:webHidden/>
              </w:rPr>
            </w:r>
            <w:r>
              <w:rPr>
                <w:noProof/>
                <w:webHidden/>
              </w:rPr>
              <w:fldChar w:fldCharType="separate"/>
            </w:r>
            <w:r w:rsidR="001941D9">
              <w:rPr>
                <w:noProof/>
                <w:webHidden/>
              </w:rPr>
              <w:t>1</w:t>
            </w:r>
            <w:r>
              <w:rPr>
                <w:noProof/>
                <w:webHidden/>
              </w:rPr>
              <w:fldChar w:fldCharType="end"/>
            </w:r>
          </w:hyperlink>
        </w:p>
        <w:p w14:paraId="572A763E" w14:textId="06DFB5D8" w:rsidR="003B5B17" w:rsidRDefault="003B5B17">
          <w:pPr>
            <w:pStyle w:val="23"/>
            <w:tabs>
              <w:tab w:val="right" w:leader="dot" w:pos="8494"/>
            </w:tabs>
            <w:rPr>
              <w:rFonts w:asciiTheme="minorHAnsi" w:eastAsiaTheme="minorEastAsia" w:hAnsiTheme="minorHAnsi" w:cstheme="minorBidi"/>
              <w:noProof/>
              <w:kern w:val="2"/>
            </w:rPr>
          </w:pPr>
          <w:hyperlink w:anchor="_Toc121515251" w:history="1">
            <w:r w:rsidRPr="00BE50DA">
              <w:rPr>
                <w:rStyle w:val="af1"/>
                <w:noProof/>
              </w:rPr>
              <w:t>1.1</w:t>
            </w:r>
            <w:r w:rsidRPr="00BE50DA">
              <w:rPr>
                <w:rStyle w:val="af1"/>
                <w:rFonts w:hint="eastAsia"/>
                <w:noProof/>
              </w:rPr>
              <w:t xml:space="preserve"> </w:t>
            </w:r>
            <w:r w:rsidRPr="00BE50DA">
              <w:rPr>
                <w:rStyle w:val="af1"/>
                <w:rFonts w:hint="eastAsia"/>
                <w:noProof/>
              </w:rPr>
              <w:t>研究背景</w:t>
            </w:r>
            <w:r>
              <w:rPr>
                <w:noProof/>
                <w:webHidden/>
              </w:rPr>
              <w:tab/>
            </w:r>
            <w:r>
              <w:rPr>
                <w:noProof/>
                <w:webHidden/>
              </w:rPr>
              <w:fldChar w:fldCharType="begin"/>
            </w:r>
            <w:r>
              <w:rPr>
                <w:noProof/>
                <w:webHidden/>
              </w:rPr>
              <w:instrText xml:space="preserve"> PAGEREF _Toc121515251 \h </w:instrText>
            </w:r>
            <w:r>
              <w:rPr>
                <w:noProof/>
                <w:webHidden/>
              </w:rPr>
            </w:r>
            <w:r>
              <w:rPr>
                <w:noProof/>
                <w:webHidden/>
              </w:rPr>
              <w:fldChar w:fldCharType="separate"/>
            </w:r>
            <w:r w:rsidR="001941D9">
              <w:rPr>
                <w:noProof/>
                <w:webHidden/>
              </w:rPr>
              <w:t>1</w:t>
            </w:r>
            <w:r>
              <w:rPr>
                <w:noProof/>
                <w:webHidden/>
              </w:rPr>
              <w:fldChar w:fldCharType="end"/>
            </w:r>
          </w:hyperlink>
        </w:p>
        <w:p w14:paraId="130718D8" w14:textId="439BC840" w:rsidR="003B5B17" w:rsidRDefault="003B5B17">
          <w:pPr>
            <w:pStyle w:val="23"/>
            <w:tabs>
              <w:tab w:val="right" w:leader="dot" w:pos="8494"/>
            </w:tabs>
            <w:rPr>
              <w:rFonts w:asciiTheme="minorHAnsi" w:eastAsiaTheme="minorEastAsia" w:hAnsiTheme="minorHAnsi" w:cstheme="minorBidi"/>
              <w:noProof/>
              <w:kern w:val="2"/>
            </w:rPr>
          </w:pPr>
          <w:hyperlink w:anchor="_Toc121515252" w:history="1">
            <w:r w:rsidRPr="00BE50DA">
              <w:rPr>
                <w:rStyle w:val="af1"/>
                <w:noProof/>
              </w:rPr>
              <w:t>1.2</w:t>
            </w:r>
            <w:r w:rsidRPr="00BE50DA">
              <w:rPr>
                <w:rStyle w:val="af1"/>
                <w:rFonts w:hint="eastAsia"/>
                <w:noProof/>
              </w:rPr>
              <w:t xml:space="preserve"> </w:t>
            </w:r>
            <w:r w:rsidRPr="00BE50DA">
              <w:rPr>
                <w:rStyle w:val="af1"/>
                <w:rFonts w:hint="eastAsia"/>
                <w:noProof/>
              </w:rPr>
              <w:t>研究動機與目的</w:t>
            </w:r>
            <w:r>
              <w:rPr>
                <w:noProof/>
                <w:webHidden/>
              </w:rPr>
              <w:tab/>
            </w:r>
            <w:r>
              <w:rPr>
                <w:noProof/>
                <w:webHidden/>
              </w:rPr>
              <w:fldChar w:fldCharType="begin"/>
            </w:r>
            <w:r>
              <w:rPr>
                <w:noProof/>
                <w:webHidden/>
              </w:rPr>
              <w:instrText xml:space="preserve"> PAGEREF _Toc121515252 \h </w:instrText>
            </w:r>
            <w:r>
              <w:rPr>
                <w:noProof/>
                <w:webHidden/>
              </w:rPr>
            </w:r>
            <w:r>
              <w:rPr>
                <w:noProof/>
                <w:webHidden/>
              </w:rPr>
              <w:fldChar w:fldCharType="separate"/>
            </w:r>
            <w:r w:rsidR="001941D9">
              <w:rPr>
                <w:noProof/>
                <w:webHidden/>
              </w:rPr>
              <w:t>3</w:t>
            </w:r>
            <w:r>
              <w:rPr>
                <w:noProof/>
                <w:webHidden/>
              </w:rPr>
              <w:fldChar w:fldCharType="end"/>
            </w:r>
          </w:hyperlink>
        </w:p>
        <w:p w14:paraId="1250D4AA" w14:textId="18066CBE" w:rsidR="003B5B17" w:rsidRDefault="003B5B17">
          <w:pPr>
            <w:pStyle w:val="23"/>
            <w:tabs>
              <w:tab w:val="right" w:leader="dot" w:pos="8494"/>
            </w:tabs>
            <w:rPr>
              <w:rFonts w:asciiTheme="minorHAnsi" w:eastAsiaTheme="minorEastAsia" w:hAnsiTheme="minorHAnsi" w:cstheme="minorBidi"/>
              <w:noProof/>
              <w:kern w:val="2"/>
            </w:rPr>
          </w:pPr>
          <w:hyperlink w:anchor="_Toc121515253" w:history="1">
            <w:r w:rsidRPr="00BE50DA">
              <w:rPr>
                <w:rStyle w:val="af1"/>
                <w:noProof/>
              </w:rPr>
              <w:t>1.3</w:t>
            </w:r>
            <w:r w:rsidRPr="00BE50DA">
              <w:rPr>
                <w:rStyle w:val="af1"/>
                <w:rFonts w:hint="eastAsia"/>
                <w:noProof/>
              </w:rPr>
              <w:t xml:space="preserve"> </w:t>
            </w:r>
            <w:r w:rsidRPr="00BE50DA">
              <w:rPr>
                <w:rStyle w:val="af1"/>
                <w:rFonts w:hint="eastAsia"/>
                <w:noProof/>
              </w:rPr>
              <w:t>研究架構</w:t>
            </w:r>
            <w:r>
              <w:rPr>
                <w:noProof/>
                <w:webHidden/>
              </w:rPr>
              <w:tab/>
            </w:r>
            <w:r>
              <w:rPr>
                <w:noProof/>
                <w:webHidden/>
              </w:rPr>
              <w:fldChar w:fldCharType="begin"/>
            </w:r>
            <w:r>
              <w:rPr>
                <w:noProof/>
                <w:webHidden/>
              </w:rPr>
              <w:instrText xml:space="preserve"> PAGEREF _Toc121515253 \h </w:instrText>
            </w:r>
            <w:r>
              <w:rPr>
                <w:noProof/>
                <w:webHidden/>
              </w:rPr>
            </w:r>
            <w:r>
              <w:rPr>
                <w:noProof/>
                <w:webHidden/>
              </w:rPr>
              <w:fldChar w:fldCharType="separate"/>
            </w:r>
            <w:r w:rsidR="001941D9">
              <w:rPr>
                <w:noProof/>
                <w:webHidden/>
              </w:rPr>
              <w:t>5</w:t>
            </w:r>
            <w:r>
              <w:rPr>
                <w:noProof/>
                <w:webHidden/>
              </w:rPr>
              <w:fldChar w:fldCharType="end"/>
            </w:r>
          </w:hyperlink>
        </w:p>
        <w:p w14:paraId="41FB2818" w14:textId="48E47450" w:rsidR="003B5B17" w:rsidRDefault="003B5B17">
          <w:pPr>
            <w:pStyle w:val="11"/>
            <w:tabs>
              <w:tab w:val="right" w:leader="dot" w:pos="8494"/>
            </w:tabs>
            <w:rPr>
              <w:rFonts w:asciiTheme="minorHAnsi" w:eastAsiaTheme="minorEastAsia" w:hAnsiTheme="minorHAnsi" w:cstheme="minorBidi"/>
              <w:noProof/>
              <w:kern w:val="2"/>
            </w:rPr>
          </w:pPr>
          <w:hyperlink w:anchor="_Toc121515254" w:history="1">
            <w:r w:rsidRPr="00BE50DA">
              <w:rPr>
                <w:rStyle w:val="af1"/>
                <w:noProof/>
              </w:rPr>
              <w:t>2</w:t>
            </w:r>
            <w:r w:rsidRPr="00BE50DA">
              <w:rPr>
                <w:rStyle w:val="af1"/>
                <w:rFonts w:hint="eastAsia"/>
                <w:noProof/>
              </w:rPr>
              <w:t xml:space="preserve"> </w:t>
            </w:r>
            <w:r w:rsidRPr="00BE50DA">
              <w:rPr>
                <w:rStyle w:val="af1"/>
                <w:rFonts w:hint="eastAsia"/>
                <w:noProof/>
              </w:rPr>
              <w:t>第二章</w:t>
            </w:r>
            <w:r w:rsidRPr="00BE50DA">
              <w:rPr>
                <w:rStyle w:val="af1"/>
                <w:noProof/>
              </w:rPr>
              <w:t xml:space="preserve"> </w:t>
            </w:r>
            <w:r w:rsidRPr="00BE50DA">
              <w:rPr>
                <w:rStyle w:val="af1"/>
                <w:rFonts w:hint="eastAsia"/>
                <w:noProof/>
              </w:rPr>
              <w:t>文獻探討</w:t>
            </w:r>
            <w:r>
              <w:rPr>
                <w:noProof/>
                <w:webHidden/>
              </w:rPr>
              <w:tab/>
            </w:r>
            <w:r>
              <w:rPr>
                <w:noProof/>
                <w:webHidden/>
              </w:rPr>
              <w:fldChar w:fldCharType="begin"/>
            </w:r>
            <w:r>
              <w:rPr>
                <w:noProof/>
                <w:webHidden/>
              </w:rPr>
              <w:instrText xml:space="preserve"> PAGEREF _Toc121515254 \h </w:instrText>
            </w:r>
            <w:r>
              <w:rPr>
                <w:noProof/>
                <w:webHidden/>
              </w:rPr>
            </w:r>
            <w:r>
              <w:rPr>
                <w:noProof/>
                <w:webHidden/>
              </w:rPr>
              <w:fldChar w:fldCharType="separate"/>
            </w:r>
            <w:r w:rsidR="001941D9">
              <w:rPr>
                <w:noProof/>
                <w:webHidden/>
              </w:rPr>
              <w:t>6</w:t>
            </w:r>
            <w:r>
              <w:rPr>
                <w:noProof/>
                <w:webHidden/>
              </w:rPr>
              <w:fldChar w:fldCharType="end"/>
            </w:r>
          </w:hyperlink>
        </w:p>
        <w:p w14:paraId="5B3DEC3F" w14:textId="137AE76A" w:rsidR="003B5B17" w:rsidRDefault="003B5B17">
          <w:pPr>
            <w:pStyle w:val="23"/>
            <w:tabs>
              <w:tab w:val="right" w:leader="dot" w:pos="8494"/>
            </w:tabs>
            <w:rPr>
              <w:rFonts w:asciiTheme="minorHAnsi" w:eastAsiaTheme="minorEastAsia" w:hAnsiTheme="minorHAnsi" w:cstheme="minorBidi"/>
              <w:noProof/>
              <w:kern w:val="2"/>
            </w:rPr>
          </w:pPr>
          <w:hyperlink w:anchor="_Toc121515255" w:history="1">
            <w:r w:rsidRPr="00BE50DA">
              <w:rPr>
                <w:rStyle w:val="af1"/>
                <w:noProof/>
              </w:rPr>
              <w:t>2.1</w:t>
            </w:r>
            <w:r w:rsidRPr="00BE50DA">
              <w:rPr>
                <w:rStyle w:val="af1"/>
                <w:rFonts w:hint="eastAsia"/>
                <w:noProof/>
              </w:rPr>
              <w:t xml:space="preserve"> </w:t>
            </w:r>
            <w:r w:rsidRPr="00BE50DA">
              <w:rPr>
                <w:rStyle w:val="af1"/>
                <w:rFonts w:hint="eastAsia"/>
                <w:noProof/>
              </w:rPr>
              <w:t>變數編碼</w:t>
            </w:r>
            <w:r>
              <w:rPr>
                <w:noProof/>
                <w:webHidden/>
              </w:rPr>
              <w:tab/>
            </w:r>
            <w:r>
              <w:rPr>
                <w:noProof/>
                <w:webHidden/>
              </w:rPr>
              <w:fldChar w:fldCharType="begin"/>
            </w:r>
            <w:r>
              <w:rPr>
                <w:noProof/>
                <w:webHidden/>
              </w:rPr>
              <w:instrText xml:space="preserve"> PAGEREF _Toc121515255 \h </w:instrText>
            </w:r>
            <w:r>
              <w:rPr>
                <w:noProof/>
                <w:webHidden/>
              </w:rPr>
            </w:r>
            <w:r>
              <w:rPr>
                <w:noProof/>
                <w:webHidden/>
              </w:rPr>
              <w:fldChar w:fldCharType="separate"/>
            </w:r>
            <w:r w:rsidR="001941D9">
              <w:rPr>
                <w:noProof/>
                <w:webHidden/>
              </w:rPr>
              <w:t>6</w:t>
            </w:r>
            <w:r>
              <w:rPr>
                <w:noProof/>
                <w:webHidden/>
              </w:rPr>
              <w:fldChar w:fldCharType="end"/>
            </w:r>
          </w:hyperlink>
        </w:p>
        <w:p w14:paraId="719D0A52" w14:textId="12BA60DC" w:rsidR="003B5B17" w:rsidRDefault="003B5B17">
          <w:pPr>
            <w:pStyle w:val="31"/>
            <w:tabs>
              <w:tab w:val="right" w:leader="dot" w:pos="8494"/>
            </w:tabs>
            <w:rPr>
              <w:rFonts w:asciiTheme="minorHAnsi" w:eastAsiaTheme="minorEastAsia" w:hAnsiTheme="minorHAnsi" w:cstheme="minorBidi"/>
              <w:noProof/>
              <w:kern w:val="2"/>
            </w:rPr>
          </w:pPr>
          <w:hyperlink w:anchor="_Toc121515256" w:history="1">
            <w:r w:rsidRPr="00BE50DA">
              <w:rPr>
                <w:rStyle w:val="af1"/>
                <w:noProof/>
              </w:rPr>
              <w:t>2.1.1</w:t>
            </w:r>
            <w:r w:rsidRPr="00BE50DA">
              <w:rPr>
                <w:rStyle w:val="af1"/>
                <w:rFonts w:hint="eastAsia"/>
                <w:noProof/>
              </w:rPr>
              <w:t xml:space="preserve"> </w:t>
            </w:r>
            <w:r w:rsidRPr="00BE50DA">
              <w:rPr>
                <w:rStyle w:val="af1"/>
                <w:rFonts w:hint="eastAsia"/>
                <w:noProof/>
              </w:rPr>
              <w:t>順序編碼</w:t>
            </w:r>
            <w:r>
              <w:rPr>
                <w:noProof/>
                <w:webHidden/>
              </w:rPr>
              <w:tab/>
            </w:r>
            <w:r>
              <w:rPr>
                <w:noProof/>
                <w:webHidden/>
              </w:rPr>
              <w:fldChar w:fldCharType="begin"/>
            </w:r>
            <w:r>
              <w:rPr>
                <w:noProof/>
                <w:webHidden/>
              </w:rPr>
              <w:instrText xml:space="preserve"> PAGEREF _Toc121515256 \h </w:instrText>
            </w:r>
            <w:r>
              <w:rPr>
                <w:noProof/>
                <w:webHidden/>
              </w:rPr>
            </w:r>
            <w:r>
              <w:rPr>
                <w:noProof/>
                <w:webHidden/>
              </w:rPr>
              <w:fldChar w:fldCharType="separate"/>
            </w:r>
            <w:r w:rsidR="001941D9">
              <w:rPr>
                <w:noProof/>
                <w:webHidden/>
              </w:rPr>
              <w:t>9</w:t>
            </w:r>
            <w:r>
              <w:rPr>
                <w:noProof/>
                <w:webHidden/>
              </w:rPr>
              <w:fldChar w:fldCharType="end"/>
            </w:r>
          </w:hyperlink>
        </w:p>
        <w:p w14:paraId="30A1D909" w14:textId="33106E46" w:rsidR="003B5B17" w:rsidRDefault="003B5B17">
          <w:pPr>
            <w:pStyle w:val="31"/>
            <w:tabs>
              <w:tab w:val="right" w:leader="dot" w:pos="8494"/>
            </w:tabs>
            <w:rPr>
              <w:rFonts w:asciiTheme="minorHAnsi" w:eastAsiaTheme="minorEastAsia" w:hAnsiTheme="minorHAnsi" w:cstheme="minorBidi"/>
              <w:noProof/>
              <w:kern w:val="2"/>
            </w:rPr>
          </w:pPr>
          <w:hyperlink w:anchor="_Toc121515257" w:history="1">
            <w:r w:rsidRPr="00BE50DA">
              <w:rPr>
                <w:rStyle w:val="af1"/>
                <w:noProof/>
              </w:rPr>
              <w:t>2.1.2</w:t>
            </w:r>
            <w:r w:rsidRPr="00BE50DA">
              <w:rPr>
                <w:rStyle w:val="af1"/>
                <w:rFonts w:hint="eastAsia"/>
                <w:noProof/>
              </w:rPr>
              <w:t xml:space="preserve"> </w:t>
            </w:r>
            <w:r w:rsidRPr="00BE50DA">
              <w:rPr>
                <w:rStyle w:val="af1"/>
                <w:rFonts w:hint="eastAsia"/>
                <w:noProof/>
              </w:rPr>
              <w:t>獨熱編碼</w:t>
            </w:r>
            <w:r>
              <w:rPr>
                <w:noProof/>
                <w:webHidden/>
              </w:rPr>
              <w:tab/>
            </w:r>
            <w:r>
              <w:rPr>
                <w:noProof/>
                <w:webHidden/>
              </w:rPr>
              <w:fldChar w:fldCharType="begin"/>
            </w:r>
            <w:r>
              <w:rPr>
                <w:noProof/>
                <w:webHidden/>
              </w:rPr>
              <w:instrText xml:space="preserve"> PAGEREF _Toc121515257 \h </w:instrText>
            </w:r>
            <w:r>
              <w:rPr>
                <w:noProof/>
                <w:webHidden/>
              </w:rPr>
            </w:r>
            <w:r>
              <w:rPr>
                <w:noProof/>
                <w:webHidden/>
              </w:rPr>
              <w:fldChar w:fldCharType="separate"/>
            </w:r>
            <w:r w:rsidR="001941D9">
              <w:rPr>
                <w:noProof/>
                <w:webHidden/>
              </w:rPr>
              <w:t>10</w:t>
            </w:r>
            <w:r>
              <w:rPr>
                <w:noProof/>
                <w:webHidden/>
              </w:rPr>
              <w:fldChar w:fldCharType="end"/>
            </w:r>
          </w:hyperlink>
        </w:p>
        <w:p w14:paraId="4C1001D0" w14:textId="33FCE8B9" w:rsidR="003B5B17" w:rsidRDefault="003B5B17">
          <w:pPr>
            <w:pStyle w:val="31"/>
            <w:tabs>
              <w:tab w:val="right" w:leader="dot" w:pos="8494"/>
            </w:tabs>
            <w:rPr>
              <w:rFonts w:asciiTheme="minorHAnsi" w:eastAsiaTheme="minorEastAsia" w:hAnsiTheme="minorHAnsi" w:cstheme="minorBidi"/>
              <w:noProof/>
              <w:kern w:val="2"/>
            </w:rPr>
          </w:pPr>
          <w:hyperlink w:anchor="_Toc121515258" w:history="1">
            <w:r w:rsidRPr="00BE50DA">
              <w:rPr>
                <w:rStyle w:val="af1"/>
                <w:noProof/>
              </w:rPr>
              <w:t>2.1.3</w:t>
            </w:r>
            <w:r w:rsidRPr="00BE50DA">
              <w:rPr>
                <w:rStyle w:val="af1"/>
                <w:rFonts w:hint="eastAsia"/>
                <w:noProof/>
              </w:rPr>
              <w:t xml:space="preserve"> </w:t>
            </w:r>
            <w:r w:rsidRPr="00BE50DA">
              <w:rPr>
                <w:rStyle w:val="af1"/>
                <w:rFonts w:hint="eastAsia"/>
                <w:noProof/>
              </w:rPr>
              <w:t>二進制編碼</w:t>
            </w:r>
            <w:r>
              <w:rPr>
                <w:noProof/>
                <w:webHidden/>
              </w:rPr>
              <w:tab/>
            </w:r>
            <w:r>
              <w:rPr>
                <w:noProof/>
                <w:webHidden/>
              </w:rPr>
              <w:fldChar w:fldCharType="begin"/>
            </w:r>
            <w:r>
              <w:rPr>
                <w:noProof/>
                <w:webHidden/>
              </w:rPr>
              <w:instrText xml:space="preserve"> PAGEREF _Toc121515258 \h </w:instrText>
            </w:r>
            <w:r>
              <w:rPr>
                <w:noProof/>
                <w:webHidden/>
              </w:rPr>
            </w:r>
            <w:r>
              <w:rPr>
                <w:noProof/>
                <w:webHidden/>
              </w:rPr>
              <w:fldChar w:fldCharType="separate"/>
            </w:r>
            <w:r w:rsidR="001941D9">
              <w:rPr>
                <w:noProof/>
                <w:webHidden/>
              </w:rPr>
              <w:t>11</w:t>
            </w:r>
            <w:r>
              <w:rPr>
                <w:noProof/>
                <w:webHidden/>
              </w:rPr>
              <w:fldChar w:fldCharType="end"/>
            </w:r>
          </w:hyperlink>
        </w:p>
        <w:p w14:paraId="1D2276B6" w14:textId="1E41BB00" w:rsidR="003B5B17" w:rsidRDefault="003B5B17">
          <w:pPr>
            <w:pStyle w:val="31"/>
            <w:tabs>
              <w:tab w:val="right" w:leader="dot" w:pos="8494"/>
            </w:tabs>
            <w:rPr>
              <w:rFonts w:asciiTheme="minorHAnsi" w:eastAsiaTheme="minorEastAsia" w:hAnsiTheme="minorHAnsi" w:cstheme="minorBidi"/>
              <w:noProof/>
              <w:kern w:val="2"/>
            </w:rPr>
          </w:pPr>
          <w:hyperlink w:anchor="_Toc121515259" w:history="1">
            <w:r w:rsidRPr="00BE50DA">
              <w:rPr>
                <w:rStyle w:val="af1"/>
                <w:noProof/>
              </w:rPr>
              <w:t>2.1.4</w:t>
            </w:r>
            <w:r w:rsidRPr="00BE50DA">
              <w:rPr>
                <w:rStyle w:val="af1"/>
                <w:rFonts w:hint="eastAsia"/>
                <w:noProof/>
              </w:rPr>
              <w:t xml:space="preserve"> </w:t>
            </w:r>
            <w:r w:rsidRPr="00BE50DA">
              <w:rPr>
                <w:rStyle w:val="af1"/>
                <w:rFonts w:hint="eastAsia"/>
                <w:noProof/>
              </w:rPr>
              <w:t>頻率編碼</w:t>
            </w:r>
            <w:r>
              <w:rPr>
                <w:noProof/>
                <w:webHidden/>
              </w:rPr>
              <w:tab/>
            </w:r>
            <w:r>
              <w:rPr>
                <w:noProof/>
                <w:webHidden/>
              </w:rPr>
              <w:fldChar w:fldCharType="begin"/>
            </w:r>
            <w:r>
              <w:rPr>
                <w:noProof/>
                <w:webHidden/>
              </w:rPr>
              <w:instrText xml:space="preserve"> PAGEREF _Toc121515259 \h </w:instrText>
            </w:r>
            <w:r>
              <w:rPr>
                <w:noProof/>
                <w:webHidden/>
              </w:rPr>
            </w:r>
            <w:r>
              <w:rPr>
                <w:noProof/>
                <w:webHidden/>
              </w:rPr>
              <w:fldChar w:fldCharType="separate"/>
            </w:r>
            <w:r w:rsidR="001941D9">
              <w:rPr>
                <w:noProof/>
                <w:webHidden/>
              </w:rPr>
              <w:t>12</w:t>
            </w:r>
            <w:r>
              <w:rPr>
                <w:noProof/>
                <w:webHidden/>
              </w:rPr>
              <w:fldChar w:fldCharType="end"/>
            </w:r>
          </w:hyperlink>
        </w:p>
        <w:p w14:paraId="4E30D80B" w14:textId="225D0CF0" w:rsidR="003B5B17" w:rsidRDefault="003B5B17">
          <w:pPr>
            <w:pStyle w:val="31"/>
            <w:tabs>
              <w:tab w:val="right" w:leader="dot" w:pos="8494"/>
            </w:tabs>
            <w:rPr>
              <w:rFonts w:asciiTheme="minorHAnsi" w:eastAsiaTheme="minorEastAsia" w:hAnsiTheme="minorHAnsi" w:cstheme="minorBidi"/>
              <w:noProof/>
              <w:kern w:val="2"/>
            </w:rPr>
          </w:pPr>
          <w:hyperlink w:anchor="_Toc121515260" w:history="1">
            <w:r w:rsidRPr="00BE50DA">
              <w:rPr>
                <w:rStyle w:val="af1"/>
                <w:noProof/>
              </w:rPr>
              <w:t>2.1.5</w:t>
            </w:r>
            <w:r w:rsidRPr="00BE50DA">
              <w:rPr>
                <w:rStyle w:val="af1"/>
                <w:rFonts w:hint="eastAsia"/>
                <w:noProof/>
              </w:rPr>
              <w:t xml:space="preserve"> </w:t>
            </w:r>
            <w:r w:rsidRPr="00BE50DA">
              <w:rPr>
                <w:rStyle w:val="af1"/>
                <w:rFonts w:hint="eastAsia"/>
                <w:noProof/>
              </w:rPr>
              <w:t>目標編碼</w:t>
            </w:r>
            <w:r>
              <w:rPr>
                <w:noProof/>
                <w:webHidden/>
              </w:rPr>
              <w:tab/>
            </w:r>
            <w:r>
              <w:rPr>
                <w:noProof/>
                <w:webHidden/>
              </w:rPr>
              <w:fldChar w:fldCharType="begin"/>
            </w:r>
            <w:r>
              <w:rPr>
                <w:noProof/>
                <w:webHidden/>
              </w:rPr>
              <w:instrText xml:space="preserve"> PAGEREF _Toc121515260 \h </w:instrText>
            </w:r>
            <w:r>
              <w:rPr>
                <w:noProof/>
                <w:webHidden/>
              </w:rPr>
            </w:r>
            <w:r>
              <w:rPr>
                <w:noProof/>
                <w:webHidden/>
              </w:rPr>
              <w:fldChar w:fldCharType="separate"/>
            </w:r>
            <w:r w:rsidR="001941D9">
              <w:rPr>
                <w:noProof/>
                <w:webHidden/>
              </w:rPr>
              <w:t>13</w:t>
            </w:r>
            <w:r>
              <w:rPr>
                <w:noProof/>
                <w:webHidden/>
              </w:rPr>
              <w:fldChar w:fldCharType="end"/>
            </w:r>
          </w:hyperlink>
        </w:p>
        <w:p w14:paraId="42DCF31D" w14:textId="591F5538" w:rsidR="003B5B17" w:rsidRDefault="003B5B17">
          <w:pPr>
            <w:pStyle w:val="23"/>
            <w:tabs>
              <w:tab w:val="right" w:leader="dot" w:pos="8494"/>
            </w:tabs>
            <w:rPr>
              <w:rFonts w:asciiTheme="minorHAnsi" w:eastAsiaTheme="minorEastAsia" w:hAnsiTheme="minorHAnsi" w:cstheme="minorBidi"/>
              <w:noProof/>
              <w:kern w:val="2"/>
            </w:rPr>
          </w:pPr>
          <w:hyperlink w:anchor="_Toc121515261" w:history="1">
            <w:r w:rsidRPr="00BE50DA">
              <w:rPr>
                <w:rStyle w:val="af1"/>
                <w:noProof/>
              </w:rPr>
              <w:t>2.2</w:t>
            </w:r>
            <w:r w:rsidRPr="00BE50DA">
              <w:rPr>
                <w:rStyle w:val="af1"/>
                <w:rFonts w:hint="eastAsia"/>
                <w:noProof/>
              </w:rPr>
              <w:t xml:space="preserve"> </w:t>
            </w:r>
            <w:r w:rsidRPr="00BE50DA">
              <w:rPr>
                <w:rStyle w:val="af1"/>
                <w:rFonts w:hint="eastAsia"/>
                <w:noProof/>
              </w:rPr>
              <w:t>維度災難</w:t>
            </w:r>
            <w:r>
              <w:rPr>
                <w:noProof/>
                <w:webHidden/>
              </w:rPr>
              <w:tab/>
            </w:r>
            <w:r>
              <w:rPr>
                <w:noProof/>
                <w:webHidden/>
              </w:rPr>
              <w:fldChar w:fldCharType="begin"/>
            </w:r>
            <w:r>
              <w:rPr>
                <w:noProof/>
                <w:webHidden/>
              </w:rPr>
              <w:instrText xml:space="preserve"> PAGEREF _Toc121515261 \h </w:instrText>
            </w:r>
            <w:r>
              <w:rPr>
                <w:noProof/>
                <w:webHidden/>
              </w:rPr>
            </w:r>
            <w:r>
              <w:rPr>
                <w:noProof/>
                <w:webHidden/>
              </w:rPr>
              <w:fldChar w:fldCharType="separate"/>
            </w:r>
            <w:r w:rsidR="001941D9">
              <w:rPr>
                <w:noProof/>
                <w:webHidden/>
              </w:rPr>
              <w:t>15</w:t>
            </w:r>
            <w:r>
              <w:rPr>
                <w:noProof/>
                <w:webHidden/>
              </w:rPr>
              <w:fldChar w:fldCharType="end"/>
            </w:r>
          </w:hyperlink>
        </w:p>
        <w:p w14:paraId="31678690" w14:textId="1ED5E5B3" w:rsidR="003B5B17" w:rsidRDefault="003B5B17">
          <w:pPr>
            <w:pStyle w:val="23"/>
            <w:tabs>
              <w:tab w:val="right" w:leader="dot" w:pos="8494"/>
            </w:tabs>
            <w:rPr>
              <w:rFonts w:asciiTheme="minorHAnsi" w:eastAsiaTheme="minorEastAsia" w:hAnsiTheme="minorHAnsi" w:cstheme="minorBidi"/>
              <w:noProof/>
              <w:kern w:val="2"/>
            </w:rPr>
          </w:pPr>
          <w:hyperlink w:anchor="_Toc121515262" w:history="1">
            <w:r w:rsidRPr="00BE50DA">
              <w:rPr>
                <w:rStyle w:val="af1"/>
                <w:noProof/>
              </w:rPr>
              <w:t>2.3</w:t>
            </w:r>
            <w:r w:rsidRPr="00BE50DA">
              <w:rPr>
                <w:rStyle w:val="af1"/>
                <w:rFonts w:hint="eastAsia"/>
                <w:noProof/>
              </w:rPr>
              <w:t xml:space="preserve"> </w:t>
            </w:r>
            <w:r w:rsidRPr="00BE50DA">
              <w:rPr>
                <w:rStyle w:val="af1"/>
                <w:rFonts w:hint="eastAsia"/>
                <w:noProof/>
              </w:rPr>
              <w:t>降維處理</w:t>
            </w:r>
            <w:r>
              <w:rPr>
                <w:noProof/>
                <w:webHidden/>
              </w:rPr>
              <w:tab/>
            </w:r>
            <w:r>
              <w:rPr>
                <w:noProof/>
                <w:webHidden/>
              </w:rPr>
              <w:fldChar w:fldCharType="begin"/>
            </w:r>
            <w:r>
              <w:rPr>
                <w:noProof/>
                <w:webHidden/>
              </w:rPr>
              <w:instrText xml:space="preserve"> PAGEREF _Toc121515262 \h </w:instrText>
            </w:r>
            <w:r>
              <w:rPr>
                <w:noProof/>
                <w:webHidden/>
              </w:rPr>
            </w:r>
            <w:r>
              <w:rPr>
                <w:noProof/>
                <w:webHidden/>
              </w:rPr>
              <w:fldChar w:fldCharType="separate"/>
            </w:r>
            <w:r w:rsidR="001941D9">
              <w:rPr>
                <w:noProof/>
                <w:webHidden/>
              </w:rPr>
              <w:t>19</w:t>
            </w:r>
            <w:r>
              <w:rPr>
                <w:noProof/>
                <w:webHidden/>
              </w:rPr>
              <w:fldChar w:fldCharType="end"/>
            </w:r>
          </w:hyperlink>
        </w:p>
        <w:p w14:paraId="6BA212C8" w14:textId="50FA2631" w:rsidR="003B5B17" w:rsidRDefault="003B5B17">
          <w:pPr>
            <w:pStyle w:val="31"/>
            <w:tabs>
              <w:tab w:val="right" w:leader="dot" w:pos="8494"/>
            </w:tabs>
            <w:rPr>
              <w:rFonts w:asciiTheme="minorHAnsi" w:eastAsiaTheme="minorEastAsia" w:hAnsiTheme="minorHAnsi" w:cstheme="minorBidi"/>
              <w:noProof/>
              <w:kern w:val="2"/>
            </w:rPr>
          </w:pPr>
          <w:hyperlink w:anchor="_Toc121515263" w:history="1">
            <w:r w:rsidRPr="00BE50DA">
              <w:rPr>
                <w:rStyle w:val="af1"/>
                <w:noProof/>
              </w:rPr>
              <w:t>2.3.1</w:t>
            </w:r>
            <w:r w:rsidRPr="00BE50DA">
              <w:rPr>
                <w:rStyle w:val="af1"/>
                <w:rFonts w:hint="eastAsia"/>
                <w:noProof/>
              </w:rPr>
              <w:t xml:space="preserve"> </w:t>
            </w:r>
            <w:r w:rsidRPr="00BE50DA">
              <w:rPr>
                <w:rStyle w:val="af1"/>
                <w:rFonts w:hint="eastAsia"/>
                <w:noProof/>
              </w:rPr>
              <w:t>特徵選取</w:t>
            </w:r>
            <w:r>
              <w:rPr>
                <w:noProof/>
                <w:webHidden/>
              </w:rPr>
              <w:tab/>
            </w:r>
            <w:r>
              <w:rPr>
                <w:noProof/>
                <w:webHidden/>
              </w:rPr>
              <w:fldChar w:fldCharType="begin"/>
            </w:r>
            <w:r>
              <w:rPr>
                <w:noProof/>
                <w:webHidden/>
              </w:rPr>
              <w:instrText xml:space="preserve"> PAGEREF _Toc121515263 \h </w:instrText>
            </w:r>
            <w:r>
              <w:rPr>
                <w:noProof/>
                <w:webHidden/>
              </w:rPr>
            </w:r>
            <w:r>
              <w:rPr>
                <w:noProof/>
                <w:webHidden/>
              </w:rPr>
              <w:fldChar w:fldCharType="separate"/>
            </w:r>
            <w:r w:rsidR="001941D9">
              <w:rPr>
                <w:noProof/>
                <w:webHidden/>
              </w:rPr>
              <w:t>19</w:t>
            </w:r>
            <w:r>
              <w:rPr>
                <w:noProof/>
                <w:webHidden/>
              </w:rPr>
              <w:fldChar w:fldCharType="end"/>
            </w:r>
          </w:hyperlink>
        </w:p>
        <w:p w14:paraId="43B78601" w14:textId="0C6251D3" w:rsidR="003B5B17" w:rsidRDefault="003B5B17">
          <w:pPr>
            <w:pStyle w:val="31"/>
            <w:tabs>
              <w:tab w:val="right" w:leader="dot" w:pos="8494"/>
            </w:tabs>
            <w:rPr>
              <w:rFonts w:asciiTheme="minorHAnsi" w:eastAsiaTheme="minorEastAsia" w:hAnsiTheme="minorHAnsi" w:cstheme="minorBidi"/>
              <w:noProof/>
              <w:kern w:val="2"/>
            </w:rPr>
          </w:pPr>
          <w:hyperlink w:anchor="_Toc121515264" w:history="1">
            <w:r w:rsidRPr="00BE50DA">
              <w:rPr>
                <w:rStyle w:val="af1"/>
                <w:noProof/>
              </w:rPr>
              <w:t>2.3.2</w:t>
            </w:r>
            <w:r w:rsidRPr="00BE50DA">
              <w:rPr>
                <w:rStyle w:val="af1"/>
                <w:rFonts w:hint="eastAsia"/>
                <w:noProof/>
              </w:rPr>
              <w:t xml:space="preserve"> </w:t>
            </w:r>
            <w:r w:rsidRPr="00BE50DA">
              <w:rPr>
                <w:rStyle w:val="af1"/>
                <w:rFonts w:hint="eastAsia"/>
                <w:noProof/>
              </w:rPr>
              <w:t>特徵萃取</w:t>
            </w:r>
            <w:r>
              <w:rPr>
                <w:noProof/>
                <w:webHidden/>
              </w:rPr>
              <w:tab/>
            </w:r>
            <w:r>
              <w:rPr>
                <w:noProof/>
                <w:webHidden/>
              </w:rPr>
              <w:fldChar w:fldCharType="begin"/>
            </w:r>
            <w:r>
              <w:rPr>
                <w:noProof/>
                <w:webHidden/>
              </w:rPr>
              <w:instrText xml:space="preserve"> PAGEREF _Toc121515264 \h </w:instrText>
            </w:r>
            <w:r>
              <w:rPr>
                <w:noProof/>
                <w:webHidden/>
              </w:rPr>
            </w:r>
            <w:r>
              <w:rPr>
                <w:noProof/>
                <w:webHidden/>
              </w:rPr>
              <w:fldChar w:fldCharType="separate"/>
            </w:r>
            <w:r w:rsidR="001941D9">
              <w:rPr>
                <w:noProof/>
                <w:webHidden/>
              </w:rPr>
              <w:t>22</w:t>
            </w:r>
            <w:r>
              <w:rPr>
                <w:noProof/>
                <w:webHidden/>
              </w:rPr>
              <w:fldChar w:fldCharType="end"/>
            </w:r>
          </w:hyperlink>
        </w:p>
        <w:p w14:paraId="729CBE3C" w14:textId="4BFA2ACC" w:rsidR="003B5B17" w:rsidRDefault="003B5B17">
          <w:pPr>
            <w:pStyle w:val="23"/>
            <w:tabs>
              <w:tab w:val="right" w:leader="dot" w:pos="8494"/>
            </w:tabs>
            <w:rPr>
              <w:rFonts w:asciiTheme="minorHAnsi" w:eastAsiaTheme="minorEastAsia" w:hAnsiTheme="minorHAnsi" w:cstheme="minorBidi"/>
              <w:noProof/>
              <w:kern w:val="2"/>
            </w:rPr>
          </w:pPr>
          <w:hyperlink w:anchor="_Toc121515265" w:history="1">
            <w:r w:rsidRPr="00BE50DA">
              <w:rPr>
                <w:rStyle w:val="af1"/>
                <w:noProof/>
              </w:rPr>
              <w:t>2.4</w:t>
            </w:r>
            <w:r w:rsidRPr="00BE50DA">
              <w:rPr>
                <w:rStyle w:val="af1"/>
                <w:rFonts w:hint="eastAsia"/>
                <w:noProof/>
              </w:rPr>
              <w:t xml:space="preserve"> </w:t>
            </w:r>
            <w:r w:rsidRPr="00BE50DA">
              <w:rPr>
                <w:rStyle w:val="af1"/>
                <w:rFonts w:hint="eastAsia"/>
                <w:noProof/>
              </w:rPr>
              <w:t>決策樹相關模型</w:t>
            </w:r>
            <w:r>
              <w:rPr>
                <w:noProof/>
                <w:webHidden/>
              </w:rPr>
              <w:tab/>
            </w:r>
            <w:r>
              <w:rPr>
                <w:noProof/>
                <w:webHidden/>
              </w:rPr>
              <w:fldChar w:fldCharType="begin"/>
            </w:r>
            <w:r>
              <w:rPr>
                <w:noProof/>
                <w:webHidden/>
              </w:rPr>
              <w:instrText xml:space="preserve"> PAGEREF _Toc121515265 \h </w:instrText>
            </w:r>
            <w:r>
              <w:rPr>
                <w:noProof/>
                <w:webHidden/>
              </w:rPr>
            </w:r>
            <w:r>
              <w:rPr>
                <w:noProof/>
                <w:webHidden/>
              </w:rPr>
              <w:fldChar w:fldCharType="separate"/>
            </w:r>
            <w:r w:rsidR="001941D9">
              <w:rPr>
                <w:noProof/>
                <w:webHidden/>
              </w:rPr>
              <w:t>25</w:t>
            </w:r>
            <w:r>
              <w:rPr>
                <w:noProof/>
                <w:webHidden/>
              </w:rPr>
              <w:fldChar w:fldCharType="end"/>
            </w:r>
          </w:hyperlink>
        </w:p>
        <w:p w14:paraId="023AF6E4" w14:textId="1CB8B8C2" w:rsidR="003B5B17" w:rsidRDefault="003B5B17">
          <w:pPr>
            <w:pStyle w:val="31"/>
            <w:tabs>
              <w:tab w:val="right" w:leader="dot" w:pos="8494"/>
            </w:tabs>
            <w:rPr>
              <w:rFonts w:asciiTheme="minorHAnsi" w:eastAsiaTheme="minorEastAsia" w:hAnsiTheme="minorHAnsi" w:cstheme="minorBidi"/>
              <w:noProof/>
              <w:kern w:val="2"/>
            </w:rPr>
          </w:pPr>
          <w:hyperlink w:anchor="_Toc121515266" w:history="1">
            <w:r w:rsidRPr="00BE50DA">
              <w:rPr>
                <w:rStyle w:val="af1"/>
                <w:noProof/>
              </w:rPr>
              <w:t>2.4.1</w:t>
            </w:r>
            <w:r w:rsidRPr="00BE50DA">
              <w:rPr>
                <w:rStyle w:val="af1"/>
                <w:rFonts w:hint="eastAsia"/>
                <w:noProof/>
              </w:rPr>
              <w:t xml:space="preserve"> </w:t>
            </w:r>
            <w:r w:rsidRPr="00BE50DA">
              <w:rPr>
                <w:rStyle w:val="af1"/>
                <w:rFonts w:hint="eastAsia"/>
                <w:noProof/>
              </w:rPr>
              <w:t>決策樹</w:t>
            </w:r>
            <w:r>
              <w:rPr>
                <w:noProof/>
                <w:webHidden/>
              </w:rPr>
              <w:tab/>
            </w:r>
            <w:r>
              <w:rPr>
                <w:noProof/>
                <w:webHidden/>
              </w:rPr>
              <w:fldChar w:fldCharType="begin"/>
            </w:r>
            <w:r>
              <w:rPr>
                <w:noProof/>
                <w:webHidden/>
              </w:rPr>
              <w:instrText xml:space="preserve"> PAGEREF _Toc121515266 \h </w:instrText>
            </w:r>
            <w:r>
              <w:rPr>
                <w:noProof/>
                <w:webHidden/>
              </w:rPr>
            </w:r>
            <w:r>
              <w:rPr>
                <w:noProof/>
                <w:webHidden/>
              </w:rPr>
              <w:fldChar w:fldCharType="separate"/>
            </w:r>
            <w:r w:rsidR="001941D9">
              <w:rPr>
                <w:noProof/>
                <w:webHidden/>
              </w:rPr>
              <w:t>25</w:t>
            </w:r>
            <w:r>
              <w:rPr>
                <w:noProof/>
                <w:webHidden/>
              </w:rPr>
              <w:fldChar w:fldCharType="end"/>
            </w:r>
          </w:hyperlink>
        </w:p>
        <w:p w14:paraId="2B1E3C4E" w14:textId="64C3C58C" w:rsidR="003B5B17" w:rsidRDefault="003B5B17">
          <w:pPr>
            <w:pStyle w:val="31"/>
            <w:tabs>
              <w:tab w:val="right" w:leader="dot" w:pos="8494"/>
            </w:tabs>
            <w:rPr>
              <w:rFonts w:asciiTheme="minorHAnsi" w:eastAsiaTheme="minorEastAsia" w:hAnsiTheme="minorHAnsi" w:cstheme="minorBidi"/>
              <w:noProof/>
              <w:kern w:val="2"/>
            </w:rPr>
          </w:pPr>
          <w:hyperlink w:anchor="_Toc121515267" w:history="1">
            <w:r w:rsidRPr="00BE50DA">
              <w:rPr>
                <w:rStyle w:val="af1"/>
                <w:noProof/>
              </w:rPr>
              <w:t>2.4.2</w:t>
            </w:r>
            <w:r w:rsidRPr="00BE50DA">
              <w:rPr>
                <w:rStyle w:val="af1"/>
                <w:rFonts w:hint="eastAsia"/>
                <w:noProof/>
              </w:rPr>
              <w:t xml:space="preserve"> </w:t>
            </w:r>
            <w:r w:rsidRPr="00BE50DA">
              <w:rPr>
                <w:rStyle w:val="af1"/>
                <w:rFonts w:hint="eastAsia"/>
                <w:noProof/>
              </w:rPr>
              <w:t>隨機森林</w:t>
            </w:r>
            <w:r>
              <w:rPr>
                <w:noProof/>
                <w:webHidden/>
              </w:rPr>
              <w:tab/>
            </w:r>
            <w:r>
              <w:rPr>
                <w:noProof/>
                <w:webHidden/>
              </w:rPr>
              <w:fldChar w:fldCharType="begin"/>
            </w:r>
            <w:r>
              <w:rPr>
                <w:noProof/>
                <w:webHidden/>
              </w:rPr>
              <w:instrText xml:space="preserve"> PAGEREF _Toc121515267 \h </w:instrText>
            </w:r>
            <w:r>
              <w:rPr>
                <w:noProof/>
                <w:webHidden/>
              </w:rPr>
            </w:r>
            <w:r>
              <w:rPr>
                <w:noProof/>
                <w:webHidden/>
              </w:rPr>
              <w:fldChar w:fldCharType="separate"/>
            </w:r>
            <w:r w:rsidR="001941D9">
              <w:rPr>
                <w:noProof/>
                <w:webHidden/>
              </w:rPr>
              <w:t>26</w:t>
            </w:r>
            <w:r>
              <w:rPr>
                <w:noProof/>
                <w:webHidden/>
              </w:rPr>
              <w:fldChar w:fldCharType="end"/>
            </w:r>
          </w:hyperlink>
        </w:p>
        <w:p w14:paraId="41FC4E03" w14:textId="20A82C51" w:rsidR="003B5B17" w:rsidRDefault="003B5B17">
          <w:pPr>
            <w:pStyle w:val="31"/>
            <w:tabs>
              <w:tab w:val="right" w:leader="dot" w:pos="8494"/>
            </w:tabs>
            <w:rPr>
              <w:rFonts w:asciiTheme="minorHAnsi" w:eastAsiaTheme="minorEastAsia" w:hAnsiTheme="minorHAnsi" w:cstheme="minorBidi"/>
              <w:noProof/>
              <w:kern w:val="2"/>
            </w:rPr>
          </w:pPr>
          <w:hyperlink w:anchor="_Toc121515268" w:history="1">
            <w:r w:rsidRPr="00BE50DA">
              <w:rPr>
                <w:rStyle w:val="af1"/>
                <w:noProof/>
              </w:rPr>
              <w:t>2.4.3</w:t>
            </w:r>
            <w:r w:rsidRPr="00BE50DA">
              <w:rPr>
                <w:rStyle w:val="af1"/>
                <w:rFonts w:hint="eastAsia"/>
                <w:noProof/>
              </w:rPr>
              <w:t xml:space="preserve"> </w:t>
            </w:r>
            <w:r w:rsidRPr="00BE50DA">
              <w:rPr>
                <w:rStyle w:val="af1"/>
                <w:rFonts w:hint="eastAsia"/>
                <w:noProof/>
              </w:rPr>
              <w:t>梯度提升決策樹</w:t>
            </w:r>
            <w:r>
              <w:rPr>
                <w:noProof/>
                <w:webHidden/>
              </w:rPr>
              <w:tab/>
            </w:r>
            <w:r>
              <w:rPr>
                <w:noProof/>
                <w:webHidden/>
              </w:rPr>
              <w:fldChar w:fldCharType="begin"/>
            </w:r>
            <w:r>
              <w:rPr>
                <w:noProof/>
                <w:webHidden/>
              </w:rPr>
              <w:instrText xml:space="preserve"> PAGEREF _Toc121515268 \h </w:instrText>
            </w:r>
            <w:r>
              <w:rPr>
                <w:noProof/>
                <w:webHidden/>
              </w:rPr>
            </w:r>
            <w:r>
              <w:rPr>
                <w:noProof/>
                <w:webHidden/>
              </w:rPr>
              <w:fldChar w:fldCharType="separate"/>
            </w:r>
            <w:r w:rsidR="001941D9">
              <w:rPr>
                <w:noProof/>
                <w:webHidden/>
              </w:rPr>
              <w:t>27</w:t>
            </w:r>
            <w:r>
              <w:rPr>
                <w:noProof/>
                <w:webHidden/>
              </w:rPr>
              <w:fldChar w:fldCharType="end"/>
            </w:r>
          </w:hyperlink>
        </w:p>
        <w:p w14:paraId="0749931F" w14:textId="470650FB" w:rsidR="003B5B17" w:rsidRDefault="003B5B17">
          <w:pPr>
            <w:pStyle w:val="23"/>
            <w:tabs>
              <w:tab w:val="right" w:leader="dot" w:pos="8494"/>
            </w:tabs>
            <w:rPr>
              <w:rFonts w:asciiTheme="minorHAnsi" w:eastAsiaTheme="minorEastAsia" w:hAnsiTheme="minorHAnsi" w:cstheme="minorBidi"/>
              <w:noProof/>
              <w:kern w:val="2"/>
            </w:rPr>
          </w:pPr>
          <w:hyperlink w:anchor="_Toc121515269" w:history="1">
            <w:r w:rsidRPr="00BE50DA">
              <w:rPr>
                <w:rStyle w:val="af1"/>
                <w:noProof/>
              </w:rPr>
              <w:t>2.5</w:t>
            </w:r>
            <w:r w:rsidRPr="00BE50DA">
              <w:rPr>
                <w:rStyle w:val="af1"/>
                <w:rFonts w:hint="eastAsia"/>
                <w:noProof/>
              </w:rPr>
              <w:t xml:space="preserve"> </w:t>
            </w:r>
            <w:r w:rsidRPr="00BE50DA">
              <w:rPr>
                <w:rStyle w:val="af1"/>
                <w:rFonts w:hint="eastAsia"/>
                <w:noProof/>
              </w:rPr>
              <w:t>驗證指標</w:t>
            </w:r>
            <w:r>
              <w:rPr>
                <w:noProof/>
                <w:webHidden/>
              </w:rPr>
              <w:tab/>
            </w:r>
            <w:r>
              <w:rPr>
                <w:noProof/>
                <w:webHidden/>
              </w:rPr>
              <w:fldChar w:fldCharType="begin"/>
            </w:r>
            <w:r>
              <w:rPr>
                <w:noProof/>
                <w:webHidden/>
              </w:rPr>
              <w:instrText xml:space="preserve"> PAGEREF _Toc121515269 \h </w:instrText>
            </w:r>
            <w:r>
              <w:rPr>
                <w:noProof/>
                <w:webHidden/>
              </w:rPr>
            </w:r>
            <w:r>
              <w:rPr>
                <w:noProof/>
                <w:webHidden/>
              </w:rPr>
              <w:fldChar w:fldCharType="separate"/>
            </w:r>
            <w:r w:rsidR="001941D9">
              <w:rPr>
                <w:noProof/>
                <w:webHidden/>
              </w:rPr>
              <w:t>30</w:t>
            </w:r>
            <w:r>
              <w:rPr>
                <w:noProof/>
                <w:webHidden/>
              </w:rPr>
              <w:fldChar w:fldCharType="end"/>
            </w:r>
          </w:hyperlink>
        </w:p>
        <w:p w14:paraId="2C9DD16C" w14:textId="188D31C9" w:rsidR="003B5B17" w:rsidRDefault="003B5B17">
          <w:pPr>
            <w:pStyle w:val="31"/>
            <w:tabs>
              <w:tab w:val="right" w:leader="dot" w:pos="8494"/>
            </w:tabs>
            <w:rPr>
              <w:rFonts w:asciiTheme="minorHAnsi" w:eastAsiaTheme="minorEastAsia" w:hAnsiTheme="minorHAnsi" w:cstheme="minorBidi"/>
              <w:noProof/>
              <w:kern w:val="2"/>
            </w:rPr>
          </w:pPr>
          <w:hyperlink w:anchor="_Toc121515270" w:history="1">
            <w:r w:rsidRPr="00BE50DA">
              <w:rPr>
                <w:rStyle w:val="af1"/>
                <w:noProof/>
              </w:rPr>
              <w:t>2.5.1</w:t>
            </w:r>
            <w:r w:rsidRPr="00BE50DA">
              <w:rPr>
                <w:rStyle w:val="af1"/>
                <w:rFonts w:hint="eastAsia"/>
                <w:noProof/>
              </w:rPr>
              <w:t xml:space="preserve"> </w:t>
            </w:r>
            <w:r w:rsidRPr="00BE50DA">
              <w:rPr>
                <w:rStyle w:val="af1"/>
                <w:rFonts w:hint="eastAsia"/>
                <w:noProof/>
              </w:rPr>
              <w:t>回歸指標</w:t>
            </w:r>
            <w:r>
              <w:rPr>
                <w:noProof/>
                <w:webHidden/>
              </w:rPr>
              <w:tab/>
            </w:r>
            <w:r>
              <w:rPr>
                <w:noProof/>
                <w:webHidden/>
              </w:rPr>
              <w:fldChar w:fldCharType="begin"/>
            </w:r>
            <w:r>
              <w:rPr>
                <w:noProof/>
                <w:webHidden/>
              </w:rPr>
              <w:instrText xml:space="preserve"> PAGEREF _Toc121515270 \h </w:instrText>
            </w:r>
            <w:r>
              <w:rPr>
                <w:noProof/>
                <w:webHidden/>
              </w:rPr>
            </w:r>
            <w:r>
              <w:rPr>
                <w:noProof/>
                <w:webHidden/>
              </w:rPr>
              <w:fldChar w:fldCharType="separate"/>
            </w:r>
            <w:r w:rsidR="001941D9">
              <w:rPr>
                <w:noProof/>
                <w:webHidden/>
              </w:rPr>
              <w:t>30</w:t>
            </w:r>
            <w:r>
              <w:rPr>
                <w:noProof/>
                <w:webHidden/>
              </w:rPr>
              <w:fldChar w:fldCharType="end"/>
            </w:r>
          </w:hyperlink>
        </w:p>
        <w:p w14:paraId="3D77E8D0" w14:textId="66C8E97B" w:rsidR="003B5B17" w:rsidRDefault="003B5B17">
          <w:pPr>
            <w:pStyle w:val="31"/>
            <w:tabs>
              <w:tab w:val="right" w:leader="dot" w:pos="8494"/>
            </w:tabs>
            <w:rPr>
              <w:rFonts w:asciiTheme="minorHAnsi" w:eastAsiaTheme="minorEastAsia" w:hAnsiTheme="minorHAnsi" w:cstheme="minorBidi"/>
              <w:noProof/>
              <w:kern w:val="2"/>
            </w:rPr>
          </w:pPr>
          <w:hyperlink w:anchor="_Toc121515271" w:history="1">
            <w:r w:rsidRPr="00BE50DA">
              <w:rPr>
                <w:rStyle w:val="af1"/>
                <w:noProof/>
              </w:rPr>
              <w:t>2.5.2</w:t>
            </w:r>
            <w:r w:rsidRPr="00BE50DA">
              <w:rPr>
                <w:rStyle w:val="af1"/>
                <w:rFonts w:hint="eastAsia"/>
                <w:noProof/>
              </w:rPr>
              <w:t xml:space="preserve"> </w:t>
            </w:r>
            <w:r w:rsidRPr="00BE50DA">
              <w:rPr>
                <w:rStyle w:val="af1"/>
                <w:rFonts w:hint="eastAsia"/>
                <w:noProof/>
              </w:rPr>
              <w:t>分類指標</w:t>
            </w:r>
            <w:r>
              <w:rPr>
                <w:noProof/>
                <w:webHidden/>
              </w:rPr>
              <w:tab/>
            </w:r>
            <w:r>
              <w:rPr>
                <w:noProof/>
                <w:webHidden/>
              </w:rPr>
              <w:fldChar w:fldCharType="begin"/>
            </w:r>
            <w:r>
              <w:rPr>
                <w:noProof/>
                <w:webHidden/>
              </w:rPr>
              <w:instrText xml:space="preserve"> PAGEREF _Toc121515271 \h </w:instrText>
            </w:r>
            <w:r>
              <w:rPr>
                <w:noProof/>
                <w:webHidden/>
              </w:rPr>
            </w:r>
            <w:r>
              <w:rPr>
                <w:noProof/>
                <w:webHidden/>
              </w:rPr>
              <w:fldChar w:fldCharType="separate"/>
            </w:r>
            <w:r w:rsidR="001941D9">
              <w:rPr>
                <w:noProof/>
                <w:webHidden/>
              </w:rPr>
              <w:t>30</w:t>
            </w:r>
            <w:r>
              <w:rPr>
                <w:noProof/>
                <w:webHidden/>
              </w:rPr>
              <w:fldChar w:fldCharType="end"/>
            </w:r>
          </w:hyperlink>
        </w:p>
        <w:p w14:paraId="3C2B3F77" w14:textId="7BE8DD35" w:rsidR="003B5B17" w:rsidRDefault="003B5B17">
          <w:pPr>
            <w:pStyle w:val="11"/>
            <w:tabs>
              <w:tab w:val="right" w:leader="dot" w:pos="8494"/>
            </w:tabs>
            <w:rPr>
              <w:rFonts w:asciiTheme="minorHAnsi" w:eastAsiaTheme="minorEastAsia" w:hAnsiTheme="minorHAnsi" w:cstheme="minorBidi"/>
              <w:noProof/>
              <w:kern w:val="2"/>
            </w:rPr>
          </w:pPr>
          <w:hyperlink w:anchor="_Toc121515272" w:history="1">
            <w:r w:rsidRPr="00BE50DA">
              <w:rPr>
                <w:rStyle w:val="af1"/>
                <w:noProof/>
              </w:rPr>
              <w:t>3</w:t>
            </w:r>
            <w:r w:rsidRPr="00BE50DA">
              <w:rPr>
                <w:rStyle w:val="af1"/>
                <w:rFonts w:hint="eastAsia"/>
                <w:noProof/>
              </w:rPr>
              <w:t xml:space="preserve"> </w:t>
            </w:r>
            <w:r w:rsidRPr="00BE50DA">
              <w:rPr>
                <w:rStyle w:val="af1"/>
                <w:rFonts w:hint="eastAsia"/>
                <w:noProof/>
              </w:rPr>
              <w:t>第三章</w:t>
            </w:r>
            <w:r w:rsidRPr="00BE50DA">
              <w:rPr>
                <w:rStyle w:val="af1"/>
                <w:noProof/>
              </w:rPr>
              <w:t xml:space="preserve"> </w:t>
            </w:r>
            <w:r w:rsidRPr="00BE50DA">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_Toc121515272 \h </w:instrText>
            </w:r>
            <w:r>
              <w:rPr>
                <w:noProof/>
                <w:webHidden/>
              </w:rPr>
            </w:r>
            <w:r>
              <w:rPr>
                <w:noProof/>
                <w:webHidden/>
              </w:rPr>
              <w:fldChar w:fldCharType="separate"/>
            </w:r>
            <w:r w:rsidR="001941D9">
              <w:rPr>
                <w:noProof/>
                <w:webHidden/>
              </w:rPr>
              <w:t>33</w:t>
            </w:r>
            <w:r>
              <w:rPr>
                <w:noProof/>
                <w:webHidden/>
              </w:rPr>
              <w:fldChar w:fldCharType="end"/>
            </w:r>
          </w:hyperlink>
        </w:p>
        <w:p w14:paraId="622E9225" w14:textId="235C44D3" w:rsidR="003B5B17" w:rsidRDefault="003B5B17">
          <w:pPr>
            <w:pStyle w:val="23"/>
            <w:tabs>
              <w:tab w:val="right" w:leader="dot" w:pos="8494"/>
            </w:tabs>
            <w:rPr>
              <w:rFonts w:asciiTheme="minorHAnsi" w:eastAsiaTheme="minorEastAsia" w:hAnsiTheme="minorHAnsi" w:cstheme="minorBidi"/>
              <w:noProof/>
              <w:kern w:val="2"/>
            </w:rPr>
          </w:pPr>
          <w:hyperlink w:anchor="_Toc121515273" w:history="1">
            <w:r w:rsidRPr="00BE50DA">
              <w:rPr>
                <w:rStyle w:val="af1"/>
                <w:noProof/>
              </w:rPr>
              <w:t>3.1</w:t>
            </w:r>
            <w:r w:rsidRPr="00BE50DA">
              <w:rPr>
                <w:rStyle w:val="af1"/>
                <w:rFonts w:hint="eastAsia"/>
                <w:noProof/>
              </w:rPr>
              <w:t xml:space="preserve"> </w:t>
            </w:r>
            <w:r w:rsidRPr="00BE50DA">
              <w:rPr>
                <w:rStyle w:val="af1"/>
                <w:rFonts w:hint="eastAsia"/>
                <w:noProof/>
              </w:rPr>
              <w:t>二元特徵分群</w:t>
            </w:r>
            <w:r>
              <w:rPr>
                <w:noProof/>
                <w:webHidden/>
              </w:rPr>
              <w:tab/>
            </w:r>
            <w:r>
              <w:rPr>
                <w:noProof/>
                <w:webHidden/>
              </w:rPr>
              <w:fldChar w:fldCharType="begin"/>
            </w:r>
            <w:r>
              <w:rPr>
                <w:noProof/>
                <w:webHidden/>
              </w:rPr>
              <w:instrText xml:space="preserve"> PAGEREF _Toc121515273 \h </w:instrText>
            </w:r>
            <w:r>
              <w:rPr>
                <w:noProof/>
                <w:webHidden/>
              </w:rPr>
            </w:r>
            <w:r>
              <w:rPr>
                <w:noProof/>
                <w:webHidden/>
              </w:rPr>
              <w:fldChar w:fldCharType="separate"/>
            </w:r>
            <w:r w:rsidR="001941D9">
              <w:rPr>
                <w:noProof/>
                <w:webHidden/>
              </w:rPr>
              <w:t>36</w:t>
            </w:r>
            <w:r>
              <w:rPr>
                <w:noProof/>
                <w:webHidden/>
              </w:rPr>
              <w:fldChar w:fldCharType="end"/>
            </w:r>
          </w:hyperlink>
        </w:p>
        <w:p w14:paraId="2FA96E15" w14:textId="2F52AB40" w:rsidR="003B5B17" w:rsidRDefault="003B5B17">
          <w:pPr>
            <w:pStyle w:val="31"/>
            <w:tabs>
              <w:tab w:val="right" w:leader="dot" w:pos="8494"/>
            </w:tabs>
            <w:rPr>
              <w:rFonts w:asciiTheme="minorHAnsi" w:eastAsiaTheme="minorEastAsia" w:hAnsiTheme="minorHAnsi" w:cstheme="minorBidi"/>
              <w:noProof/>
              <w:kern w:val="2"/>
            </w:rPr>
          </w:pPr>
          <w:hyperlink w:anchor="_Toc121515274" w:history="1">
            <w:r w:rsidRPr="00BE50DA">
              <w:rPr>
                <w:rStyle w:val="af1"/>
                <w:noProof/>
              </w:rPr>
              <w:t>3.1.1</w:t>
            </w:r>
            <w:r w:rsidRPr="00BE50DA">
              <w:rPr>
                <w:rStyle w:val="af1"/>
                <w:rFonts w:hint="eastAsia"/>
                <w:noProof/>
              </w:rPr>
              <w:t xml:space="preserve"> </w:t>
            </w:r>
            <w:r w:rsidRPr="00BE50DA">
              <w:rPr>
                <w:rStyle w:val="af1"/>
                <w:rFonts w:hint="eastAsia"/>
                <w:noProof/>
              </w:rPr>
              <w:t>資料原始特徵群</w:t>
            </w:r>
            <w:r>
              <w:rPr>
                <w:noProof/>
                <w:webHidden/>
              </w:rPr>
              <w:tab/>
            </w:r>
            <w:r>
              <w:rPr>
                <w:noProof/>
                <w:webHidden/>
              </w:rPr>
              <w:fldChar w:fldCharType="begin"/>
            </w:r>
            <w:r>
              <w:rPr>
                <w:noProof/>
                <w:webHidden/>
              </w:rPr>
              <w:instrText xml:space="preserve"> PAGEREF _Toc121515274 \h </w:instrText>
            </w:r>
            <w:r>
              <w:rPr>
                <w:noProof/>
                <w:webHidden/>
              </w:rPr>
            </w:r>
            <w:r>
              <w:rPr>
                <w:noProof/>
                <w:webHidden/>
              </w:rPr>
              <w:fldChar w:fldCharType="separate"/>
            </w:r>
            <w:r w:rsidR="001941D9">
              <w:rPr>
                <w:noProof/>
                <w:webHidden/>
              </w:rPr>
              <w:t>36</w:t>
            </w:r>
            <w:r>
              <w:rPr>
                <w:noProof/>
                <w:webHidden/>
              </w:rPr>
              <w:fldChar w:fldCharType="end"/>
            </w:r>
          </w:hyperlink>
        </w:p>
        <w:p w14:paraId="11F0F0E7" w14:textId="0CA02E78" w:rsidR="003B5B17" w:rsidRDefault="003B5B17">
          <w:pPr>
            <w:pStyle w:val="31"/>
            <w:tabs>
              <w:tab w:val="right" w:leader="dot" w:pos="8494"/>
            </w:tabs>
            <w:rPr>
              <w:rFonts w:asciiTheme="minorHAnsi" w:eastAsiaTheme="minorEastAsia" w:hAnsiTheme="minorHAnsi" w:cstheme="minorBidi"/>
              <w:noProof/>
              <w:kern w:val="2"/>
            </w:rPr>
          </w:pPr>
          <w:hyperlink w:anchor="_Toc121515275" w:history="1">
            <w:r w:rsidRPr="00BE50DA">
              <w:rPr>
                <w:rStyle w:val="af1"/>
                <w:noProof/>
              </w:rPr>
              <w:t>3.1.2</w:t>
            </w:r>
            <w:r w:rsidRPr="00BE50DA">
              <w:rPr>
                <w:rStyle w:val="af1"/>
                <w:rFonts w:hint="eastAsia"/>
                <w:noProof/>
              </w:rPr>
              <w:t xml:space="preserve"> </w:t>
            </w:r>
            <w:r w:rsidRPr="00BE50DA">
              <w:rPr>
                <w:rStyle w:val="af1"/>
                <w:rFonts w:hint="eastAsia"/>
                <w:noProof/>
              </w:rPr>
              <w:t>主成分分析群集</w:t>
            </w:r>
            <w:r>
              <w:rPr>
                <w:noProof/>
                <w:webHidden/>
              </w:rPr>
              <w:tab/>
            </w:r>
            <w:r>
              <w:rPr>
                <w:noProof/>
                <w:webHidden/>
              </w:rPr>
              <w:fldChar w:fldCharType="begin"/>
            </w:r>
            <w:r>
              <w:rPr>
                <w:noProof/>
                <w:webHidden/>
              </w:rPr>
              <w:instrText xml:space="preserve"> PAGEREF _Toc121515275 \h </w:instrText>
            </w:r>
            <w:r>
              <w:rPr>
                <w:noProof/>
                <w:webHidden/>
              </w:rPr>
            </w:r>
            <w:r>
              <w:rPr>
                <w:noProof/>
                <w:webHidden/>
              </w:rPr>
              <w:fldChar w:fldCharType="separate"/>
            </w:r>
            <w:r w:rsidR="001941D9">
              <w:rPr>
                <w:noProof/>
                <w:webHidden/>
              </w:rPr>
              <w:t>37</w:t>
            </w:r>
            <w:r>
              <w:rPr>
                <w:noProof/>
                <w:webHidden/>
              </w:rPr>
              <w:fldChar w:fldCharType="end"/>
            </w:r>
          </w:hyperlink>
        </w:p>
        <w:p w14:paraId="63567627" w14:textId="03087CC6" w:rsidR="003B5B17" w:rsidRDefault="003B5B17">
          <w:pPr>
            <w:pStyle w:val="31"/>
            <w:tabs>
              <w:tab w:val="right" w:leader="dot" w:pos="8494"/>
            </w:tabs>
            <w:rPr>
              <w:rFonts w:asciiTheme="minorHAnsi" w:eastAsiaTheme="minorEastAsia" w:hAnsiTheme="minorHAnsi" w:cstheme="minorBidi"/>
              <w:noProof/>
              <w:kern w:val="2"/>
            </w:rPr>
          </w:pPr>
          <w:hyperlink w:anchor="_Toc121515276" w:history="1">
            <w:r w:rsidRPr="00BE50DA">
              <w:rPr>
                <w:rStyle w:val="af1"/>
                <w:noProof/>
              </w:rPr>
              <w:t>3.1.3</w:t>
            </w:r>
            <w:r w:rsidRPr="00BE50DA">
              <w:rPr>
                <w:rStyle w:val="af1"/>
                <w:rFonts w:hint="eastAsia"/>
                <w:noProof/>
              </w:rPr>
              <w:t xml:space="preserve"> </w:t>
            </w:r>
            <w:r w:rsidRPr="00BE50DA">
              <w:rPr>
                <w:rStyle w:val="af1"/>
                <w:rFonts w:hint="eastAsia"/>
                <w:noProof/>
              </w:rPr>
              <w:t>相關係數群集</w:t>
            </w:r>
            <w:r>
              <w:rPr>
                <w:noProof/>
                <w:webHidden/>
              </w:rPr>
              <w:tab/>
            </w:r>
            <w:r>
              <w:rPr>
                <w:noProof/>
                <w:webHidden/>
              </w:rPr>
              <w:fldChar w:fldCharType="begin"/>
            </w:r>
            <w:r>
              <w:rPr>
                <w:noProof/>
                <w:webHidden/>
              </w:rPr>
              <w:instrText xml:space="preserve"> PAGEREF _Toc121515276 \h </w:instrText>
            </w:r>
            <w:r>
              <w:rPr>
                <w:noProof/>
                <w:webHidden/>
              </w:rPr>
            </w:r>
            <w:r>
              <w:rPr>
                <w:noProof/>
                <w:webHidden/>
              </w:rPr>
              <w:fldChar w:fldCharType="separate"/>
            </w:r>
            <w:r w:rsidR="001941D9">
              <w:rPr>
                <w:noProof/>
                <w:webHidden/>
              </w:rPr>
              <w:t>38</w:t>
            </w:r>
            <w:r>
              <w:rPr>
                <w:noProof/>
                <w:webHidden/>
              </w:rPr>
              <w:fldChar w:fldCharType="end"/>
            </w:r>
          </w:hyperlink>
        </w:p>
        <w:p w14:paraId="06FFA4C4" w14:textId="6B045B25" w:rsidR="003B5B17" w:rsidRDefault="003B5B17">
          <w:pPr>
            <w:pStyle w:val="23"/>
            <w:tabs>
              <w:tab w:val="right" w:leader="dot" w:pos="8494"/>
            </w:tabs>
            <w:rPr>
              <w:rFonts w:asciiTheme="minorHAnsi" w:eastAsiaTheme="minorEastAsia" w:hAnsiTheme="minorHAnsi" w:cstheme="minorBidi"/>
              <w:noProof/>
              <w:kern w:val="2"/>
            </w:rPr>
          </w:pPr>
          <w:hyperlink w:anchor="_Toc121515277" w:history="1">
            <w:r w:rsidRPr="00BE50DA">
              <w:rPr>
                <w:rStyle w:val="af1"/>
                <w:noProof/>
              </w:rPr>
              <w:t>3.2 .</w:t>
            </w:r>
            <w:r w:rsidRPr="00BE50DA">
              <w:rPr>
                <w:rStyle w:val="af1"/>
                <w:rFonts w:hint="eastAsia"/>
                <w:noProof/>
              </w:rPr>
              <w:t>群內二元特徵排序</w:t>
            </w:r>
            <w:r>
              <w:rPr>
                <w:noProof/>
                <w:webHidden/>
              </w:rPr>
              <w:tab/>
            </w:r>
            <w:r>
              <w:rPr>
                <w:noProof/>
                <w:webHidden/>
              </w:rPr>
              <w:fldChar w:fldCharType="begin"/>
            </w:r>
            <w:r>
              <w:rPr>
                <w:noProof/>
                <w:webHidden/>
              </w:rPr>
              <w:instrText xml:space="preserve"> PAGEREF _Toc121515277 \h </w:instrText>
            </w:r>
            <w:r>
              <w:rPr>
                <w:noProof/>
                <w:webHidden/>
              </w:rPr>
            </w:r>
            <w:r>
              <w:rPr>
                <w:noProof/>
                <w:webHidden/>
              </w:rPr>
              <w:fldChar w:fldCharType="separate"/>
            </w:r>
            <w:r w:rsidR="001941D9">
              <w:rPr>
                <w:noProof/>
                <w:webHidden/>
              </w:rPr>
              <w:t>41</w:t>
            </w:r>
            <w:r>
              <w:rPr>
                <w:noProof/>
                <w:webHidden/>
              </w:rPr>
              <w:fldChar w:fldCharType="end"/>
            </w:r>
          </w:hyperlink>
        </w:p>
        <w:p w14:paraId="1860AA94" w14:textId="52D6CC6E" w:rsidR="003B5B17" w:rsidRDefault="003B5B17">
          <w:pPr>
            <w:pStyle w:val="31"/>
            <w:tabs>
              <w:tab w:val="right" w:leader="dot" w:pos="8494"/>
            </w:tabs>
            <w:rPr>
              <w:rFonts w:asciiTheme="minorHAnsi" w:eastAsiaTheme="minorEastAsia" w:hAnsiTheme="minorHAnsi" w:cstheme="minorBidi"/>
              <w:noProof/>
              <w:kern w:val="2"/>
            </w:rPr>
          </w:pPr>
          <w:hyperlink w:anchor="_Toc121515278" w:history="1">
            <w:r w:rsidRPr="00BE50DA">
              <w:rPr>
                <w:rStyle w:val="af1"/>
                <w:noProof/>
              </w:rPr>
              <w:t>3.2.1</w:t>
            </w:r>
            <w:r w:rsidRPr="00BE50DA">
              <w:rPr>
                <w:rStyle w:val="af1"/>
                <w:rFonts w:hint="eastAsia"/>
                <w:noProof/>
              </w:rPr>
              <w:t xml:space="preserve"> </w:t>
            </w:r>
            <w:r w:rsidRPr="00BE50DA">
              <w:rPr>
                <w:rStyle w:val="af1"/>
                <w:rFonts w:hint="eastAsia"/>
                <w:noProof/>
              </w:rPr>
              <w:t>二元特徵總和排序</w:t>
            </w:r>
            <w:r>
              <w:rPr>
                <w:noProof/>
                <w:webHidden/>
              </w:rPr>
              <w:tab/>
            </w:r>
            <w:r>
              <w:rPr>
                <w:noProof/>
                <w:webHidden/>
              </w:rPr>
              <w:fldChar w:fldCharType="begin"/>
            </w:r>
            <w:r>
              <w:rPr>
                <w:noProof/>
                <w:webHidden/>
              </w:rPr>
              <w:instrText xml:space="preserve"> PAGEREF _Toc121515278 \h </w:instrText>
            </w:r>
            <w:r>
              <w:rPr>
                <w:noProof/>
                <w:webHidden/>
              </w:rPr>
            </w:r>
            <w:r>
              <w:rPr>
                <w:noProof/>
                <w:webHidden/>
              </w:rPr>
              <w:fldChar w:fldCharType="separate"/>
            </w:r>
            <w:r w:rsidR="001941D9">
              <w:rPr>
                <w:noProof/>
                <w:webHidden/>
              </w:rPr>
              <w:t>43</w:t>
            </w:r>
            <w:r>
              <w:rPr>
                <w:noProof/>
                <w:webHidden/>
              </w:rPr>
              <w:fldChar w:fldCharType="end"/>
            </w:r>
          </w:hyperlink>
        </w:p>
        <w:p w14:paraId="4F7CAC28" w14:textId="2517DB9A" w:rsidR="003B5B17" w:rsidRDefault="003B5B17">
          <w:pPr>
            <w:pStyle w:val="31"/>
            <w:tabs>
              <w:tab w:val="right" w:leader="dot" w:pos="8494"/>
            </w:tabs>
            <w:rPr>
              <w:rFonts w:asciiTheme="minorHAnsi" w:eastAsiaTheme="minorEastAsia" w:hAnsiTheme="minorHAnsi" w:cstheme="minorBidi"/>
              <w:noProof/>
              <w:kern w:val="2"/>
            </w:rPr>
          </w:pPr>
          <w:hyperlink w:anchor="_Toc121515279" w:history="1">
            <w:r w:rsidRPr="00BE50DA">
              <w:rPr>
                <w:rStyle w:val="af1"/>
                <w:noProof/>
              </w:rPr>
              <w:t>3.2.2</w:t>
            </w:r>
            <w:r w:rsidRPr="00BE50DA">
              <w:rPr>
                <w:rStyle w:val="af1"/>
                <w:rFonts w:hint="eastAsia"/>
                <w:noProof/>
              </w:rPr>
              <w:t xml:space="preserve"> </w:t>
            </w:r>
            <w:r w:rsidRPr="00BE50DA">
              <w:rPr>
                <w:rStyle w:val="af1"/>
                <w:rFonts w:hint="eastAsia"/>
                <w:noProof/>
              </w:rPr>
              <w:t>特徵純粹度排序</w:t>
            </w:r>
            <w:r>
              <w:rPr>
                <w:noProof/>
                <w:webHidden/>
              </w:rPr>
              <w:tab/>
            </w:r>
            <w:r>
              <w:rPr>
                <w:noProof/>
                <w:webHidden/>
              </w:rPr>
              <w:fldChar w:fldCharType="begin"/>
            </w:r>
            <w:r>
              <w:rPr>
                <w:noProof/>
                <w:webHidden/>
              </w:rPr>
              <w:instrText xml:space="preserve"> PAGEREF _Toc121515279 \h </w:instrText>
            </w:r>
            <w:r>
              <w:rPr>
                <w:noProof/>
                <w:webHidden/>
              </w:rPr>
            </w:r>
            <w:r>
              <w:rPr>
                <w:noProof/>
                <w:webHidden/>
              </w:rPr>
              <w:fldChar w:fldCharType="separate"/>
            </w:r>
            <w:r w:rsidR="001941D9">
              <w:rPr>
                <w:noProof/>
                <w:webHidden/>
              </w:rPr>
              <w:t>43</w:t>
            </w:r>
            <w:r>
              <w:rPr>
                <w:noProof/>
                <w:webHidden/>
              </w:rPr>
              <w:fldChar w:fldCharType="end"/>
            </w:r>
          </w:hyperlink>
        </w:p>
        <w:p w14:paraId="7CE563CD" w14:textId="68AE57CB" w:rsidR="003B5B17" w:rsidRDefault="003B5B17">
          <w:pPr>
            <w:pStyle w:val="31"/>
            <w:tabs>
              <w:tab w:val="right" w:leader="dot" w:pos="8494"/>
            </w:tabs>
            <w:rPr>
              <w:rFonts w:asciiTheme="minorHAnsi" w:eastAsiaTheme="minorEastAsia" w:hAnsiTheme="minorHAnsi" w:cstheme="minorBidi"/>
              <w:noProof/>
              <w:kern w:val="2"/>
            </w:rPr>
          </w:pPr>
          <w:hyperlink w:anchor="_Toc121515280" w:history="1">
            <w:r w:rsidRPr="00BE50DA">
              <w:rPr>
                <w:rStyle w:val="af1"/>
                <w:noProof/>
              </w:rPr>
              <w:t>3.2.3</w:t>
            </w:r>
            <w:r w:rsidRPr="00BE50DA">
              <w:rPr>
                <w:rStyle w:val="af1"/>
                <w:rFonts w:hint="eastAsia"/>
                <w:noProof/>
              </w:rPr>
              <w:t xml:space="preserve"> </w:t>
            </w:r>
            <w:r w:rsidRPr="00BE50DA">
              <w:rPr>
                <w:rStyle w:val="af1"/>
                <w:rFonts w:hint="eastAsia"/>
                <w:noProof/>
              </w:rPr>
              <w:t>特徵重要度排序</w:t>
            </w:r>
            <w:r>
              <w:rPr>
                <w:noProof/>
                <w:webHidden/>
              </w:rPr>
              <w:tab/>
            </w:r>
            <w:r>
              <w:rPr>
                <w:noProof/>
                <w:webHidden/>
              </w:rPr>
              <w:fldChar w:fldCharType="begin"/>
            </w:r>
            <w:r>
              <w:rPr>
                <w:noProof/>
                <w:webHidden/>
              </w:rPr>
              <w:instrText xml:space="preserve"> PAGEREF _Toc121515280 \h </w:instrText>
            </w:r>
            <w:r>
              <w:rPr>
                <w:noProof/>
                <w:webHidden/>
              </w:rPr>
            </w:r>
            <w:r>
              <w:rPr>
                <w:noProof/>
                <w:webHidden/>
              </w:rPr>
              <w:fldChar w:fldCharType="separate"/>
            </w:r>
            <w:r w:rsidR="001941D9">
              <w:rPr>
                <w:noProof/>
                <w:webHidden/>
              </w:rPr>
              <w:t>44</w:t>
            </w:r>
            <w:r>
              <w:rPr>
                <w:noProof/>
                <w:webHidden/>
              </w:rPr>
              <w:fldChar w:fldCharType="end"/>
            </w:r>
          </w:hyperlink>
        </w:p>
        <w:p w14:paraId="0732B78C" w14:textId="36AC86DD" w:rsidR="003B5B17" w:rsidRDefault="003B5B17">
          <w:pPr>
            <w:pStyle w:val="31"/>
            <w:tabs>
              <w:tab w:val="right" w:leader="dot" w:pos="8494"/>
            </w:tabs>
            <w:rPr>
              <w:rFonts w:asciiTheme="minorHAnsi" w:eastAsiaTheme="minorEastAsia" w:hAnsiTheme="minorHAnsi" w:cstheme="minorBidi"/>
              <w:noProof/>
              <w:kern w:val="2"/>
            </w:rPr>
          </w:pPr>
          <w:hyperlink w:anchor="_Toc121515281" w:history="1">
            <w:r w:rsidRPr="00BE50DA">
              <w:rPr>
                <w:rStyle w:val="af1"/>
                <w:noProof/>
              </w:rPr>
              <w:t>3.2.4</w:t>
            </w:r>
            <w:r w:rsidRPr="00BE50DA">
              <w:rPr>
                <w:rStyle w:val="af1"/>
                <w:rFonts w:hint="eastAsia"/>
                <w:noProof/>
              </w:rPr>
              <w:t xml:space="preserve"> </w:t>
            </w:r>
            <w:r w:rsidRPr="00BE50DA">
              <w:rPr>
                <w:rStyle w:val="af1"/>
                <w:rFonts w:hint="eastAsia"/>
                <w:noProof/>
              </w:rPr>
              <w:t>基因演算排序法</w:t>
            </w:r>
            <w:r>
              <w:rPr>
                <w:noProof/>
                <w:webHidden/>
              </w:rPr>
              <w:tab/>
            </w:r>
            <w:r>
              <w:rPr>
                <w:noProof/>
                <w:webHidden/>
              </w:rPr>
              <w:fldChar w:fldCharType="begin"/>
            </w:r>
            <w:r>
              <w:rPr>
                <w:noProof/>
                <w:webHidden/>
              </w:rPr>
              <w:instrText xml:space="preserve"> PAGEREF _Toc121515281 \h </w:instrText>
            </w:r>
            <w:r>
              <w:rPr>
                <w:noProof/>
                <w:webHidden/>
              </w:rPr>
            </w:r>
            <w:r>
              <w:rPr>
                <w:noProof/>
                <w:webHidden/>
              </w:rPr>
              <w:fldChar w:fldCharType="separate"/>
            </w:r>
            <w:r w:rsidR="001941D9">
              <w:rPr>
                <w:noProof/>
                <w:webHidden/>
              </w:rPr>
              <w:t>45</w:t>
            </w:r>
            <w:r>
              <w:rPr>
                <w:noProof/>
                <w:webHidden/>
              </w:rPr>
              <w:fldChar w:fldCharType="end"/>
            </w:r>
          </w:hyperlink>
        </w:p>
        <w:p w14:paraId="3FB823F1" w14:textId="1193A6D9" w:rsidR="003B5B17" w:rsidRDefault="003B5B17">
          <w:pPr>
            <w:pStyle w:val="23"/>
            <w:tabs>
              <w:tab w:val="right" w:leader="dot" w:pos="8494"/>
            </w:tabs>
            <w:rPr>
              <w:rFonts w:asciiTheme="minorHAnsi" w:eastAsiaTheme="minorEastAsia" w:hAnsiTheme="minorHAnsi" w:cstheme="minorBidi"/>
              <w:noProof/>
              <w:kern w:val="2"/>
            </w:rPr>
          </w:pPr>
          <w:hyperlink w:anchor="_Toc121515282" w:history="1">
            <w:r w:rsidRPr="00BE50DA">
              <w:rPr>
                <w:rStyle w:val="af1"/>
                <w:noProof/>
              </w:rPr>
              <w:t>3.3</w:t>
            </w:r>
            <w:r w:rsidRPr="00BE50DA">
              <w:rPr>
                <w:rStyle w:val="af1"/>
                <w:rFonts w:hint="eastAsia"/>
                <w:noProof/>
              </w:rPr>
              <w:t xml:space="preserve"> </w:t>
            </w:r>
            <w:r w:rsidRPr="00BE50DA">
              <w:rPr>
                <w:rStyle w:val="af1"/>
                <w:rFonts w:hint="eastAsia"/>
                <w:noProof/>
              </w:rPr>
              <w:t>群組二進碼十進數編碼</w:t>
            </w:r>
            <w:r>
              <w:rPr>
                <w:noProof/>
                <w:webHidden/>
              </w:rPr>
              <w:tab/>
            </w:r>
            <w:r>
              <w:rPr>
                <w:noProof/>
                <w:webHidden/>
              </w:rPr>
              <w:fldChar w:fldCharType="begin"/>
            </w:r>
            <w:r>
              <w:rPr>
                <w:noProof/>
                <w:webHidden/>
              </w:rPr>
              <w:instrText xml:space="preserve"> PAGEREF _Toc121515282 \h </w:instrText>
            </w:r>
            <w:r>
              <w:rPr>
                <w:noProof/>
                <w:webHidden/>
              </w:rPr>
            </w:r>
            <w:r>
              <w:rPr>
                <w:noProof/>
                <w:webHidden/>
              </w:rPr>
              <w:fldChar w:fldCharType="separate"/>
            </w:r>
            <w:r w:rsidR="001941D9">
              <w:rPr>
                <w:noProof/>
                <w:webHidden/>
              </w:rPr>
              <w:t>47</w:t>
            </w:r>
            <w:r>
              <w:rPr>
                <w:noProof/>
                <w:webHidden/>
              </w:rPr>
              <w:fldChar w:fldCharType="end"/>
            </w:r>
          </w:hyperlink>
        </w:p>
        <w:p w14:paraId="1647A33A" w14:textId="5890BF09" w:rsidR="003B5B17" w:rsidRDefault="003B5B17">
          <w:pPr>
            <w:pStyle w:val="31"/>
            <w:tabs>
              <w:tab w:val="right" w:leader="dot" w:pos="8494"/>
            </w:tabs>
            <w:rPr>
              <w:rFonts w:asciiTheme="minorHAnsi" w:eastAsiaTheme="minorEastAsia" w:hAnsiTheme="minorHAnsi" w:cstheme="minorBidi"/>
              <w:noProof/>
              <w:kern w:val="2"/>
            </w:rPr>
          </w:pPr>
          <w:hyperlink w:anchor="_Toc121515283" w:history="1">
            <w:r w:rsidRPr="00BE50DA">
              <w:rPr>
                <w:rStyle w:val="af1"/>
                <w:noProof/>
              </w:rPr>
              <w:t>3.3.1</w:t>
            </w:r>
            <w:r w:rsidRPr="00BE50DA">
              <w:rPr>
                <w:rStyle w:val="af1"/>
                <w:rFonts w:hint="eastAsia"/>
                <w:noProof/>
              </w:rPr>
              <w:t xml:space="preserve"> </w:t>
            </w:r>
            <w:r w:rsidRPr="00BE50DA">
              <w:rPr>
                <w:rStyle w:val="af1"/>
                <w:rFonts w:hint="eastAsia"/>
                <w:noProof/>
              </w:rPr>
              <w:t>二進位十位數編碼數值</w:t>
            </w:r>
            <w:r>
              <w:rPr>
                <w:noProof/>
                <w:webHidden/>
              </w:rPr>
              <w:tab/>
            </w:r>
            <w:r>
              <w:rPr>
                <w:noProof/>
                <w:webHidden/>
              </w:rPr>
              <w:fldChar w:fldCharType="begin"/>
            </w:r>
            <w:r>
              <w:rPr>
                <w:noProof/>
                <w:webHidden/>
              </w:rPr>
              <w:instrText xml:space="preserve"> PAGEREF _Toc121515283 \h </w:instrText>
            </w:r>
            <w:r>
              <w:rPr>
                <w:noProof/>
                <w:webHidden/>
              </w:rPr>
            </w:r>
            <w:r>
              <w:rPr>
                <w:noProof/>
                <w:webHidden/>
              </w:rPr>
              <w:fldChar w:fldCharType="separate"/>
            </w:r>
            <w:r w:rsidR="001941D9">
              <w:rPr>
                <w:noProof/>
                <w:webHidden/>
              </w:rPr>
              <w:t>47</w:t>
            </w:r>
            <w:r>
              <w:rPr>
                <w:noProof/>
                <w:webHidden/>
              </w:rPr>
              <w:fldChar w:fldCharType="end"/>
            </w:r>
          </w:hyperlink>
        </w:p>
        <w:p w14:paraId="554DB745" w14:textId="7385958E" w:rsidR="003B5B17" w:rsidRDefault="003B5B17">
          <w:pPr>
            <w:pStyle w:val="31"/>
            <w:tabs>
              <w:tab w:val="right" w:leader="dot" w:pos="8494"/>
            </w:tabs>
            <w:rPr>
              <w:rFonts w:asciiTheme="minorHAnsi" w:eastAsiaTheme="minorEastAsia" w:hAnsiTheme="minorHAnsi" w:cstheme="minorBidi"/>
              <w:noProof/>
              <w:kern w:val="2"/>
            </w:rPr>
          </w:pPr>
          <w:hyperlink w:anchor="_Toc121515284" w:history="1">
            <w:r w:rsidRPr="00BE50DA">
              <w:rPr>
                <w:rStyle w:val="af1"/>
                <w:noProof/>
              </w:rPr>
              <w:t>3.3.2</w:t>
            </w:r>
            <w:r w:rsidRPr="00BE50DA">
              <w:rPr>
                <w:rStyle w:val="af1"/>
                <w:rFonts w:hint="eastAsia"/>
                <w:noProof/>
              </w:rPr>
              <w:t xml:space="preserve"> </w:t>
            </w:r>
            <w:r w:rsidRPr="00BE50DA">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_Toc121515284 \h </w:instrText>
            </w:r>
            <w:r>
              <w:rPr>
                <w:noProof/>
                <w:webHidden/>
              </w:rPr>
            </w:r>
            <w:r>
              <w:rPr>
                <w:noProof/>
                <w:webHidden/>
              </w:rPr>
              <w:fldChar w:fldCharType="separate"/>
            </w:r>
            <w:r w:rsidR="001941D9">
              <w:rPr>
                <w:noProof/>
                <w:webHidden/>
              </w:rPr>
              <w:t>48</w:t>
            </w:r>
            <w:r>
              <w:rPr>
                <w:noProof/>
                <w:webHidden/>
              </w:rPr>
              <w:fldChar w:fldCharType="end"/>
            </w:r>
          </w:hyperlink>
        </w:p>
        <w:p w14:paraId="217CABAF" w14:textId="09CCCD6A" w:rsidR="003B5B17" w:rsidRDefault="003B5B17">
          <w:pPr>
            <w:pStyle w:val="23"/>
            <w:tabs>
              <w:tab w:val="right" w:leader="dot" w:pos="8494"/>
            </w:tabs>
            <w:rPr>
              <w:rFonts w:asciiTheme="minorHAnsi" w:eastAsiaTheme="minorEastAsia" w:hAnsiTheme="minorHAnsi" w:cstheme="minorBidi"/>
              <w:noProof/>
              <w:kern w:val="2"/>
            </w:rPr>
          </w:pPr>
          <w:hyperlink w:anchor="_Toc121515285" w:history="1">
            <w:r w:rsidRPr="00BE50DA">
              <w:rPr>
                <w:rStyle w:val="af1"/>
                <w:noProof/>
              </w:rPr>
              <w:t>3.4</w:t>
            </w:r>
            <w:r w:rsidRPr="00BE50DA">
              <w:rPr>
                <w:rStyle w:val="af1"/>
                <w:rFonts w:hint="eastAsia"/>
                <w:noProof/>
              </w:rPr>
              <w:t xml:space="preserve"> </w:t>
            </w:r>
            <w:r w:rsidRPr="00BE50DA">
              <w:rPr>
                <w:rStyle w:val="af1"/>
                <w:rFonts w:hint="eastAsia"/>
                <w:noProof/>
              </w:rPr>
              <w:t>二元特徵降維技術</w:t>
            </w:r>
            <w:r>
              <w:rPr>
                <w:noProof/>
                <w:webHidden/>
              </w:rPr>
              <w:tab/>
            </w:r>
            <w:r>
              <w:rPr>
                <w:noProof/>
                <w:webHidden/>
              </w:rPr>
              <w:fldChar w:fldCharType="begin"/>
            </w:r>
            <w:r>
              <w:rPr>
                <w:noProof/>
                <w:webHidden/>
              </w:rPr>
              <w:instrText xml:space="preserve"> PAGEREF _Toc121515285 \h </w:instrText>
            </w:r>
            <w:r>
              <w:rPr>
                <w:noProof/>
                <w:webHidden/>
              </w:rPr>
            </w:r>
            <w:r>
              <w:rPr>
                <w:noProof/>
                <w:webHidden/>
              </w:rPr>
              <w:fldChar w:fldCharType="separate"/>
            </w:r>
            <w:r w:rsidR="001941D9">
              <w:rPr>
                <w:noProof/>
                <w:webHidden/>
              </w:rPr>
              <w:t>50</w:t>
            </w:r>
            <w:r>
              <w:rPr>
                <w:noProof/>
                <w:webHidden/>
              </w:rPr>
              <w:fldChar w:fldCharType="end"/>
            </w:r>
          </w:hyperlink>
        </w:p>
        <w:p w14:paraId="46D31557" w14:textId="0A57510B" w:rsidR="003B5B17" w:rsidRDefault="003B5B17">
          <w:pPr>
            <w:pStyle w:val="23"/>
            <w:tabs>
              <w:tab w:val="right" w:leader="dot" w:pos="8494"/>
            </w:tabs>
            <w:rPr>
              <w:rFonts w:asciiTheme="minorHAnsi" w:eastAsiaTheme="minorEastAsia" w:hAnsiTheme="minorHAnsi" w:cstheme="minorBidi"/>
              <w:noProof/>
              <w:kern w:val="2"/>
            </w:rPr>
          </w:pPr>
          <w:hyperlink w:anchor="_Toc121515286" w:history="1">
            <w:r w:rsidRPr="00BE50DA">
              <w:rPr>
                <w:rStyle w:val="af1"/>
                <w:noProof/>
              </w:rPr>
              <w:t>3.5</w:t>
            </w:r>
            <w:r w:rsidRPr="00BE50DA">
              <w:rPr>
                <w:rStyle w:val="af1"/>
                <w:rFonts w:hint="eastAsia"/>
                <w:noProof/>
              </w:rPr>
              <w:t xml:space="preserve"> </w:t>
            </w:r>
            <w:r w:rsidRPr="00BE50DA">
              <w:rPr>
                <w:rStyle w:val="af1"/>
                <w:rFonts w:hint="eastAsia"/>
                <w:noProof/>
              </w:rPr>
              <w:t>分類與評估指標</w:t>
            </w:r>
            <w:r>
              <w:rPr>
                <w:noProof/>
                <w:webHidden/>
              </w:rPr>
              <w:tab/>
            </w:r>
            <w:r>
              <w:rPr>
                <w:noProof/>
                <w:webHidden/>
              </w:rPr>
              <w:fldChar w:fldCharType="begin"/>
            </w:r>
            <w:r>
              <w:rPr>
                <w:noProof/>
                <w:webHidden/>
              </w:rPr>
              <w:instrText xml:space="preserve"> PAGEREF _Toc121515286 \h </w:instrText>
            </w:r>
            <w:r>
              <w:rPr>
                <w:noProof/>
                <w:webHidden/>
              </w:rPr>
            </w:r>
            <w:r>
              <w:rPr>
                <w:noProof/>
                <w:webHidden/>
              </w:rPr>
              <w:fldChar w:fldCharType="separate"/>
            </w:r>
            <w:r w:rsidR="001941D9">
              <w:rPr>
                <w:noProof/>
                <w:webHidden/>
              </w:rPr>
              <w:t>53</w:t>
            </w:r>
            <w:r>
              <w:rPr>
                <w:noProof/>
                <w:webHidden/>
              </w:rPr>
              <w:fldChar w:fldCharType="end"/>
            </w:r>
          </w:hyperlink>
        </w:p>
        <w:p w14:paraId="2AE6905C" w14:textId="13E14D67" w:rsidR="003B5B17" w:rsidRDefault="003B5B17">
          <w:pPr>
            <w:pStyle w:val="11"/>
            <w:tabs>
              <w:tab w:val="right" w:leader="dot" w:pos="8494"/>
            </w:tabs>
            <w:rPr>
              <w:rFonts w:asciiTheme="minorHAnsi" w:eastAsiaTheme="minorEastAsia" w:hAnsiTheme="minorHAnsi" w:cstheme="minorBidi"/>
              <w:noProof/>
              <w:kern w:val="2"/>
            </w:rPr>
          </w:pPr>
          <w:hyperlink w:anchor="_Toc121515287" w:history="1">
            <w:r w:rsidRPr="00BE50DA">
              <w:rPr>
                <w:rStyle w:val="af1"/>
                <w:noProof/>
              </w:rPr>
              <w:t>4</w:t>
            </w:r>
            <w:r w:rsidRPr="00BE50DA">
              <w:rPr>
                <w:rStyle w:val="af1"/>
                <w:rFonts w:hint="eastAsia"/>
                <w:noProof/>
              </w:rPr>
              <w:t xml:space="preserve"> </w:t>
            </w:r>
            <w:r w:rsidRPr="00BE50DA">
              <w:rPr>
                <w:rStyle w:val="af1"/>
                <w:rFonts w:hint="eastAsia"/>
                <w:noProof/>
              </w:rPr>
              <w:t>第四章</w:t>
            </w:r>
            <w:r w:rsidRPr="00BE50DA">
              <w:rPr>
                <w:rStyle w:val="af1"/>
                <w:noProof/>
              </w:rPr>
              <w:t xml:space="preserve"> </w:t>
            </w:r>
            <w:r w:rsidRPr="00BE50DA">
              <w:rPr>
                <w:rStyle w:val="af1"/>
                <w:rFonts w:hint="eastAsia"/>
                <w:noProof/>
              </w:rPr>
              <w:t>案例研討</w:t>
            </w:r>
            <w:r>
              <w:rPr>
                <w:noProof/>
                <w:webHidden/>
              </w:rPr>
              <w:tab/>
            </w:r>
            <w:r>
              <w:rPr>
                <w:noProof/>
                <w:webHidden/>
              </w:rPr>
              <w:fldChar w:fldCharType="begin"/>
            </w:r>
            <w:r>
              <w:rPr>
                <w:noProof/>
                <w:webHidden/>
              </w:rPr>
              <w:instrText xml:space="preserve"> PAGEREF _Toc121515287 \h </w:instrText>
            </w:r>
            <w:r>
              <w:rPr>
                <w:noProof/>
                <w:webHidden/>
              </w:rPr>
            </w:r>
            <w:r>
              <w:rPr>
                <w:noProof/>
                <w:webHidden/>
              </w:rPr>
              <w:fldChar w:fldCharType="separate"/>
            </w:r>
            <w:r w:rsidR="001941D9">
              <w:rPr>
                <w:noProof/>
                <w:webHidden/>
              </w:rPr>
              <w:t>54</w:t>
            </w:r>
            <w:r>
              <w:rPr>
                <w:noProof/>
                <w:webHidden/>
              </w:rPr>
              <w:fldChar w:fldCharType="end"/>
            </w:r>
          </w:hyperlink>
        </w:p>
        <w:p w14:paraId="6A3CE685" w14:textId="04D62184" w:rsidR="003B5B17" w:rsidRDefault="003B5B17">
          <w:pPr>
            <w:pStyle w:val="23"/>
            <w:tabs>
              <w:tab w:val="right" w:leader="dot" w:pos="8494"/>
            </w:tabs>
            <w:rPr>
              <w:rFonts w:asciiTheme="minorHAnsi" w:eastAsiaTheme="minorEastAsia" w:hAnsiTheme="minorHAnsi" w:cstheme="minorBidi"/>
              <w:noProof/>
              <w:kern w:val="2"/>
            </w:rPr>
          </w:pPr>
          <w:hyperlink w:anchor="_Toc121515288" w:history="1">
            <w:r w:rsidRPr="00BE50DA">
              <w:rPr>
                <w:rStyle w:val="af1"/>
                <w:noProof/>
              </w:rPr>
              <w:t>4.1</w:t>
            </w:r>
            <w:r w:rsidRPr="00BE50DA">
              <w:rPr>
                <w:rStyle w:val="af1"/>
                <w:rFonts w:hint="eastAsia"/>
                <w:noProof/>
              </w:rPr>
              <w:t xml:space="preserve"> </w:t>
            </w:r>
            <w:r w:rsidRPr="00BE50DA">
              <w:rPr>
                <w:rStyle w:val="af1"/>
                <w:rFonts w:hint="eastAsia"/>
                <w:noProof/>
              </w:rPr>
              <w:t>連續二元分類資料測試</w:t>
            </w:r>
            <w:r>
              <w:rPr>
                <w:noProof/>
                <w:webHidden/>
              </w:rPr>
              <w:tab/>
            </w:r>
            <w:r>
              <w:rPr>
                <w:noProof/>
                <w:webHidden/>
              </w:rPr>
              <w:fldChar w:fldCharType="begin"/>
            </w:r>
            <w:r>
              <w:rPr>
                <w:noProof/>
                <w:webHidden/>
              </w:rPr>
              <w:instrText xml:space="preserve"> PAGEREF _Toc121515288 \h </w:instrText>
            </w:r>
            <w:r>
              <w:rPr>
                <w:noProof/>
                <w:webHidden/>
              </w:rPr>
            </w:r>
            <w:r>
              <w:rPr>
                <w:noProof/>
                <w:webHidden/>
              </w:rPr>
              <w:fldChar w:fldCharType="separate"/>
            </w:r>
            <w:r w:rsidR="001941D9">
              <w:rPr>
                <w:noProof/>
                <w:webHidden/>
              </w:rPr>
              <w:t>55</w:t>
            </w:r>
            <w:r>
              <w:rPr>
                <w:noProof/>
                <w:webHidden/>
              </w:rPr>
              <w:fldChar w:fldCharType="end"/>
            </w:r>
          </w:hyperlink>
        </w:p>
        <w:p w14:paraId="3D6478FF" w14:textId="4994C68A" w:rsidR="003B5B17" w:rsidRDefault="003B5B17">
          <w:pPr>
            <w:pStyle w:val="31"/>
            <w:tabs>
              <w:tab w:val="right" w:leader="dot" w:pos="8494"/>
            </w:tabs>
            <w:rPr>
              <w:rFonts w:asciiTheme="minorHAnsi" w:eastAsiaTheme="minorEastAsia" w:hAnsiTheme="minorHAnsi" w:cstheme="minorBidi"/>
              <w:noProof/>
              <w:kern w:val="2"/>
            </w:rPr>
          </w:pPr>
          <w:hyperlink w:anchor="_Toc121515289" w:history="1">
            <w:r w:rsidRPr="00BE50DA">
              <w:rPr>
                <w:rStyle w:val="af1"/>
                <w:noProof/>
              </w:rPr>
              <w:t>4.1.1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_Toc121515289 \h </w:instrText>
            </w:r>
            <w:r>
              <w:rPr>
                <w:noProof/>
                <w:webHidden/>
              </w:rPr>
            </w:r>
            <w:r>
              <w:rPr>
                <w:noProof/>
                <w:webHidden/>
              </w:rPr>
              <w:fldChar w:fldCharType="separate"/>
            </w:r>
            <w:r w:rsidR="001941D9">
              <w:rPr>
                <w:noProof/>
                <w:webHidden/>
              </w:rPr>
              <w:t>56</w:t>
            </w:r>
            <w:r>
              <w:rPr>
                <w:noProof/>
                <w:webHidden/>
              </w:rPr>
              <w:fldChar w:fldCharType="end"/>
            </w:r>
          </w:hyperlink>
        </w:p>
        <w:p w14:paraId="5282B211" w14:textId="44E95454" w:rsidR="003B5B17" w:rsidRDefault="003B5B17">
          <w:pPr>
            <w:pStyle w:val="3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"_Toc121515290"</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noProof/>
            </w:rPr>
            <w:t>4.1.2</w:t>
          </w:r>
          <w:r w:rsidRPr="00BE50DA">
            <w:rPr>
              <w:rStyle w:val="af1"/>
              <w:rFonts w:hint="eastAsia"/>
              <w:noProof/>
            </w:rPr>
            <w:t xml:space="preserve"> </w:t>
          </w:r>
          <w:r w:rsidRPr="00BE50DA">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_Toc121515290 \h </w:instrText>
          </w:r>
          <w:r>
            <w:rPr>
              <w:noProof/>
              <w:webHidden/>
            </w:rPr>
          </w:r>
          <w:r>
            <w:rPr>
              <w:noProof/>
              <w:webHidden/>
            </w:rPr>
            <w:fldChar w:fldCharType="separate"/>
          </w:r>
          <w:ins w:id="4" w:author="TerryYang" w:date="2022-12-09T22:32:00Z">
            <w:r w:rsidR="001941D9">
              <w:rPr>
                <w:noProof/>
                <w:webHidden/>
              </w:rPr>
              <w:t>59</w:t>
            </w:r>
          </w:ins>
          <w:del w:id="5" w:author="TerryYang" w:date="2022-12-09T22:22:00Z">
            <w:r w:rsidDel="00867719">
              <w:rPr>
                <w:noProof/>
                <w:webHidden/>
              </w:rPr>
              <w:delText>58</w:delText>
            </w:r>
          </w:del>
          <w:r>
            <w:rPr>
              <w:noProof/>
              <w:webHidden/>
            </w:rPr>
            <w:fldChar w:fldCharType="end"/>
          </w:r>
          <w:r w:rsidRPr="00BE50DA">
            <w:rPr>
              <w:rStyle w:val="af1"/>
              <w:noProof/>
            </w:rPr>
            <w:fldChar w:fldCharType="end"/>
          </w:r>
        </w:p>
        <w:p w14:paraId="7AF6116F" w14:textId="45C7465E" w:rsidR="003B5B17" w:rsidRDefault="003B5B17">
          <w:pPr>
            <w:pStyle w:val="31"/>
            <w:tabs>
              <w:tab w:val="right" w:leader="dot" w:pos="8494"/>
            </w:tabs>
            <w:rPr>
              <w:rFonts w:asciiTheme="minorHAnsi" w:eastAsiaTheme="minorEastAsia" w:hAnsiTheme="minorHAnsi" w:cstheme="minorBidi"/>
              <w:noProof/>
              <w:kern w:val="2"/>
            </w:rPr>
          </w:pPr>
          <w:hyperlink w:anchor="_Toc121515291" w:history="1">
            <w:r w:rsidRPr="00BE50DA">
              <w:rPr>
                <w:rStyle w:val="af1"/>
                <w:noProof/>
              </w:rPr>
              <w:t>4.1.3</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_Toc121515291 \h </w:instrText>
            </w:r>
            <w:r>
              <w:rPr>
                <w:noProof/>
                <w:webHidden/>
              </w:rPr>
            </w:r>
            <w:r>
              <w:rPr>
                <w:noProof/>
                <w:webHidden/>
              </w:rPr>
              <w:fldChar w:fldCharType="separate"/>
            </w:r>
            <w:r w:rsidR="001941D9">
              <w:rPr>
                <w:noProof/>
                <w:webHidden/>
              </w:rPr>
              <w:t>63</w:t>
            </w:r>
            <w:r>
              <w:rPr>
                <w:noProof/>
                <w:webHidden/>
              </w:rPr>
              <w:fldChar w:fldCharType="end"/>
            </w:r>
          </w:hyperlink>
        </w:p>
        <w:p w14:paraId="4D07D8AB" w14:textId="1412962C" w:rsidR="003B5B17" w:rsidRDefault="003B5B17">
          <w:pPr>
            <w:pStyle w:val="23"/>
            <w:tabs>
              <w:tab w:val="right" w:leader="dot" w:pos="8494"/>
            </w:tabs>
            <w:rPr>
              <w:rFonts w:asciiTheme="minorHAnsi" w:eastAsiaTheme="minorEastAsia" w:hAnsiTheme="minorHAnsi" w:cstheme="minorBidi"/>
              <w:noProof/>
              <w:kern w:val="2"/>
            </w:rPr>
          </w:pPr>
          <w:hyperlink w:anchor="_Toc121515292" w:history="1">
            <w:r w:rsidRPr="00BE50DA">
              <w:rPr>
                <w:rStyle w:val="af1"/>
                <w:noProof/>
              </w:rPr>
              <w:t>4.2 UCI</w:t>
            </w:r>
            <w:r w:rsidRPr="00BE50DA">
              <w:rPr>
                <w:rStyle w:val="af1"/>
                <w:rFonts w:hint="eastAsia"/>
                <w:noProof/>
              </w:rPr>
              <w:t>資料集</w:t>
            </w:r>
            <w:r>
              <w:rPr>
                <w:noProof/>
                <w:webHidden/>
              </w:rPr>
              <w:tab/>
            </w:r>
            <w:r>
              <w:rPr>
                <w:noProof/>
                <w:webHidden/>
              </w:rPr>
              <w:fldChar w:fldCharType="begin"/>
            </w:r>
            <w:r>
              <w:rPr>
                <w:noProof/>
                <w:webHidden/>
              </w:rPr>
              <w:instrText xml:space="preserve"> PAGEREF _Toc121515292 \h </w:instrText>
            </w:r>
            <w:r>
              <w:rPr>
                <w:noProof/>
                <w:webHidden/>
              </w:rPr>
            </w:r>
            <w:r>
              <w:rPr>
                <w:noProof/>
                <w:webHidden/>
              </w:rPr>
              <w:fldChar w:fldCharType="separate"/>
            </w:r>
            <w:r w:rsidR="001941D9">
              <w:rPr>
                <w:noProof/>
                <w:webHidden/>
              </w:rPr>
              <w:t>65</w:t>
            </w:r>
            <w:r>
              <w:rPr>
                <w:noProof/>
                <w:webHidden/>
              </w:rPr>
              <w:fldChar w:fldCharType="end"/>
            </w:r>
          </w:hyperlink>
        </w:p>
        <w:p w14:paraId="410FF003" w14:textId="37081DF7" w:rsidR="003B5B17" w:rsidRDefault="003B5B17">
          <w:pPr>
            <w:pStyle w:val="31"/>
            <w:tabs>
              <w:tab w:val="right" w:leader="dot" w:pos="8494"/>
            </w:tabs>
            <w:rPr>
              <w:rFonts w:asciiTheme="minorHAnsi" w:eastAsiaTheme="minorEastAsia" w:hAnsiTheme="minorHAnsi" w:cstheme="minorBidi"/>
              <w:noProof/>
              <w:kern w:val="2"/>
            </w:rPr>
          </w:pPr>
          <w:hyperlink w:anchor="_Toc121515293" w:history="1">
            <w:r w:rsidRPr="00BE50DA">
              <w:rPr>
                <w:rStyle w:val="af1"/>
                <w:noProof/>
              </w:rPr>
              <w:t>4.2.1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_Toc121515293 \h </w:instrText>
            </w:r>
            <w:r>
              <w:rPr>
                <w:noProof/>
                <w:webHidden/>
              </w:rPr>
            </w:r>
            <w:r>
              <w:rPr>
                <w:noProof/>
                <w:webHidden/>
              </w:rPr>
              <w:fldChar w:fldCharType="separate"/>
            </w:r>
            <w:r w:rsidR="001941D9">
              <w:rPr>
                <w:noProof/>
                <w:webHidden/>
              </w:rPr>
              <w:t>65</w:t>
            </w:r>
            <w:r>
              <w:rPr>
                <w:noProof/>
                <w:webHidden/>
              </w:rPr>
              <w:fldChar w:fldCharType="end"/>
            </w:r>
          </w:hyperlink>
        </w:p>
        <w:p w14:paraId="1B777F67" w14:textId="398238F4" w:rsidR="003B5B17" w:rsidRDefault="003B5B17">
          <w:pPr>
            <w:pStyle w:val="31"/>
            <w:tabs>
              <w:tab w:val="right" w:leader="dot" w:pos="8494"/>
            </w:tabs>
            <w:rPr>
              <w:rFonts w:asciiTheme="minorHAnsi" w:eastAsiaTheme="minorEastAsia" w:hAnsiTheme="minorHAnsi" w:cstheme="minorBidi"/>
              <w:noProof/>
              <w:kern w:val="2"/>
            </w:rPr>
          </w:pPr>
          <w:hyperlink w:anchor="_Toc121515294" w:history="1">
            <w:r w:rsidRPr="00BE50DA">
              <w:rPr>
                <w:rStyle w:val="af1"/>
                <w:noProof/>
              </w:rPr>
              <w:t>4.2.2</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_Toc121515294 \h </w:instrText>
            </w:r>
            <w:r>
              <w:rPr>
                <w:noProof/>
                <w:webHidden/>
              </w:rPr>
            </w:r>
            <w:r>
              <w:rPr>
                <w:noProof/>
                <w:webHidden/>
              </w:rPr>
              <w:fldChar w:fldCharType="separate"/>
            </w:r>
            <w:r w:rsidR="001941D9">
              <w:rPr>
                <w:noProof/>
                <w:webHidden/>
              </w:rPr>
              <w:t>67</w:t>
            </w:r>
            <w:r>
              <w:rPr>
                <w:noProof/>
                <w:webHidden/>
              </w:rPr>
              <w:fldChar w:fldCharType="end"/>
            </w:r>
          </w:hyperlink>
        </w:p>
        <w:p w14:paraId="525F63DD" w14:textId="61C4189E" w:rsidR="003B5B17" w:rsidRDefault="003B5B17">
          <w:pPr>
            <w:pStyle w:val="23"/>
            <w:tabs>
              <w:tab w:val="right" w:leader="dot" w:pos="8494"/>
            </w:tabs>
            <w:rPr>
              <w:rFonts w:asciiTheme="minorHAnsi" w:eastAsiaTheme="minorEastAsia" w:hAnsiTheme="minorHAnsi" w:cstheme="minorBidi"/>
              <w:noProof/>
              <w:kern w:val="2"/>
            </w:rPr>
          </w:pPr>
          <w:hyperlink w:anchor="_Toc121515295" w:history="1">
            <w:r w:rsidRPr="00BE50DA">
              <w:rPr>
                <w:rStyle w:val="af1"/>
                <w:noProof/>
              </w:rPr>
              <w:t>4.3 Kaggle</w:t>
            </w:r>
            <w:r w:rsidRPr="00BE50DA">
              <w:rPr>
                <w:rStyle w:val="af1"/>
                <w:rFonts w:hint="eastAsia"/>
                <w:noProof/>
              </w:rPr>
              <w:t>資料集</w:t>
            </w:r>
            <w:r>
              <w:rPr>
                <w:noProof/>
                <w:webHidden/>
              </w:rPr>
              <w:tab/>
            </w:r>
            <w:r>
              <w:rPr>
                <w:noProof/>
                <w:webHidden/>
              </w:rPr>
              <w:fldChar w:fldCharType="begin"/>
            </w:r>
            <w:r>
              <w:rPr>
                <w:noProof/>
                <w:webHidden/>
              </w:rPr>
              <w:instrText xml:space="preserve"> PAGEREF _Toc121515295 \h </w:instrText>
            </w:r>
            <w:r>
              <w:rPr>
                <w:noProof/>
                <w:webHidden/>
              </w:rPr>
            </w:r>
            <w:r>
              <w:rPr>
                <w:noProof/>
                <w:webHidden/>
              </w:rPr>
              <w:fldChar w:fldCharType="separate"/>
            </w:r>
            <w:r w:rsidR="001941D9">
              <w:rPr>
                <w:noProof/>
                <w:webHidden/>
              </w:rPr>
              <w:t>68</w:t>
            </w:r>
            <w:r>
              <w:rPr>
                <w:noProof/>
                <w:webHidden/>
              </w:rPr>
              <w:fldChar w:fldCharType="end"/>
            </w:r>
          </w:hyperlink>
        </w:p>
        <w:p w14:paraId="30870022" w14:textId="54CBD08E" w:rsidR="003B5B17" w:rsidRDefault="003B5B17">
          <w:pPr>
            <w:pStyle w:val="31"/>
            <w:tabs>
              <w:tab w:val="right" w:leader="dot" w:pos="8494"/>
            </w:tabs>
            <w:rPr>
              <w:rFonts w:asciiTheme="minorHAnsi" w:eastAsiaTheme="minorEastAsia" w:hAnsiTheme="minorHAnsi" w:cstheme="minorBidi"/>
              <w:noProof/>
              <w:kern w:val="2"/>
            </w:rPr>
          </w:pPr>
          <w:hyperlink w:anchor="_Toc121515296" w:history="1">
            <w:r w:rsidRPr="00BE50DA">
              <w:rPr>
                <w:rStyle w:val="af1"/>
                <w:noProof/>
              </w:rPr>
              <w:t>4.3.1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_Toc121515296 \h </w:instrText>
            </w:r>
            <w:r>
              <w:rPr>
                <w:noProof/>
                <w:webHidden/>
              </w:rPr>
            </w:r>
            <w:r>
              <w:rPr>
                <w:noProof/>
                <w:webHidden/>
              </w:rPr>
              <w:fldChar w:fldCharType="separate"/>
            </w:r>
            <w:r w:rsidR="001941D9">
              <w:rPr>
                <w:noProof/>
                <w:webHidden/>
              </w:rPr>
              <w:t>68</w:t>
            </w:r>
            <w:r>
              <w:rPr>
                <w:noProof/>
                <w:webHidden/>
              </w:rPr>
              <w:fldChar w:fldCharType="end"/>
            </w:r>
          </w:hyperlink>
        </w:p>
        <w:p w14:paraId="461CF2F1" w14:textId="44A62CC5" w:rsidR="003B5B17" w:rsidRDefault="003B5B17">
          <w:pPr>
            <w:pStyle w:val="31"/>
            <w:tabs>
              <w:tab w:val="right" w:leader="dot" w:pos="8494"/>
            </w:tabs>
            <w:rPr>
              <w:rFonts w:asciiTheme="minorHAnsi" w:eastAsiaTheme="minorEastAsia" w:hAnsiTheme="minorHAnsi" w:cstheme="minorBidi"/>
              <w:noProof/>
              <w:kern w:val="2"/>
            </w:rPr>
          </w:pPr>
          <w:hyperlink w:anchor="_Toc121515297" w:history="1">
            <w:r w:rsidRPr="00BE50DA">
              <w:rPr>
                <w:rStyle w:val="af1"/>
                <w:noProof/>
              </w:rPr>
              <w:t>4.3.2</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_Toc121515297 \h </w:instrText>
            </w:r>
            <w:r>
              <w:rPr>
                <w:noProof/>
                <w:webHidden/>
              </w:rPr>
            </w:r>
            <w:r>
              <w:rPr>
                <w:noProof/>
                <w:webHidden/>
              </w:rPr>
              <w:fldChar w:fldCharType="separate"/>
            </w:r>
            <w:r w:rsidR="001941D9">
              <w:rPr>
                <w:noProof/>
                <w:webHidden/>
              </w:rPr>
              <w:t>70</w:t>
            </w:r>
            <w:r>
              <w:rPr>
                <w:noProof/>
                <w:webHidden/>
              </w:rPr>
              <w:fldChar w:fldCharType="end"/>
            </w:r>
          </w:hyperlink>
        </w:p>
        <w:p w14:paraId="5FA0D22E" w14:textId="2B2B067E" w:rsidR="003B5B17" w:rsidRDefault="003B5B17">
          <w:pPr>
            <w:pStyle w:val="11"/>
            <w:tabs>
              <w:tab w:val="right" w:leader="dot" w:pos="8494"/>
            </w:tabs>
            <w:rPr>
              <w:rFonts w:asciiTheme="minorHAnsi" w:eastAsiaTheme="minorEastAsia" w:hAnsiTheme="minorHAnsi" w:cstheme="minorBidi"/>
              <w:noProof/>
              <w:kern w:val="2"/>
            </w:rPr>
          </w:pPr>
          <w:hyperlink w:anchor="_Toc121515298" w:history="1">
            <w:r w:rsidRPr="00BE50DA">
              <w:rPr>
                <w:rStyle w:val="af1"/>
                <w:noProof/>
              </w:rPr>
              <w:t>5</w:t>
            </w:r>
            <w:r w:rsidRPr="00BE50DA">
              <w:rPr>
                <w:rStyle w:val="af1"/>
                <w:rFonts w:hint="eastAsia"/>
                <w:noProof/>
              </w:rPr>
              <w:t xml:space="preserve"> </w:t>
            </w:r>
            <w:r w:rsidRPr="00BE50DA">
              <w:rPr>
                <w:rStyle w:val="af1"/>
                <w:rFonts w:hint="eastAsia"/>
                <w:noProof/>
              </w:rPr>
              <w:t>第五章</w:t>
            </w:r>
            <w:r w:rsidRPr="00BE50DA">
              <w:rPr>
                <w:rStyle w:val="af1"/>
                <w:noProof/>
              </w:rPr>
              <w:t xml:space="preserve"> </w:t>
            </w:r>
            <w:r w:rsidRPr="00BE50DA">
              <w:rPr>
                <w:rStyle w:val="af1"/>
                <w:rFonts w:hint="eastAsia"/>
                <w:noProof/>
              </w:rPr>
              <w:t>結論與建議</w:t>
            </w:r>
            <w:r>
              <w:rPr>
                <w:noProof/>
                <w:webHidden/>
              </w:rPr>
              <w:tab/>
            </w:r>
            <w:r>
              <w:rPr>
                <w:noProof/>
                <w:webHidden/>
              </w:rPr>
              <w:fldChar w:fldCharType="begin"/>
            </w:r>
            <w:r>
              <w:rPr>
                <w:noProof/>
                <w:webHidden/>
              </w:rPr>
              <w:instrText xml:space="preserve"> PAGEREF _Toc121515298 \h </w:instrText>
            </w:r>
            <w:r>
              <w:rPr>
                <w:noProof/>
                <w:webHidden/>
              </w:rPr>
            </w:r>
            <w:r>
              <w:rPr>
                <w:noProof/>
                <w:webHidden/>
              </w:rPr>
              <w:fldChar w:fldCharType="separate"/>
            </w:r>
            <w:r w:rsidR="001941D9">
              <w:rPr>
                <w:noProof/>
                <w:webHidden/>
              </w:rPr>
              <w:t>72</w:t>
            </w:r>
            <w:r>
              <w:rPr>
                <w:noProof/>
                <w:webHidden/>
              </w:rPr>
              <w:fldChar w:fldCharType="end"/>
            </w:r>
          </w:hyperlink>
        </w:p>
        <w:p w14:paraId="37AC0541" w14:textId="49A96B7D" w:rsidR="003B5B17" w:rsidRDefault="003B5B17">
          <w:pPr>
            <w:pStyle w:val="23"/>
            <w:tabs>
              <w:tab w:val="right" w:leader="dot" w:pos="8494"/>
            </w:tabs>
            <w:rPr>
              <w:rFonts w:asciiTheme="minorHAnsi" w:eastAsiaTheme="minorEastAsia" w:hAnsiTheme="minorHAnsi" w:cstheme="minorBidi"/>
              <w:noProof/>
              <w:kern w:val="2"/>
            </w:rPr>
          </w:pPr>
          <w:hyperlink w:anchor="_Toc121515299" w:history="1">
            <w:r w:rsidRPr="00BE50DA">
              <w:rPr>
                <w:rStyle w:val="af1"/>
                <w:noProof/>
              </w:rPr>
              <w:t>5.1</w:t>
            </w:r>
            <w:r w:rsidRPr="00BE50DA">
              <w:rPr>
                <w:rStyle w:val="af1"/>
                <w:rFonts w:hint="eastAsia"/>
                <w:noProof/>
              </w:rPr>
              <w:t xml:space="preserve"> </w:t>
            </w:r>
            <w:r w:rsidRPr="00BE50DA">
              <w:rPr>
                <w:rStyle w:val="af1"/>
                <w:rFonts w:hint="eastAsia"/>
                <w:noProof/>
              </w:rPr>
              <w:t>研究成果總結</w:t>
            </w:r>
            <w:r>
              <w:rPr>
                <w:noProof/>
                <w:webHidden/>
              </w:rPr>
              <w:tab/>
            </w:r>
            <w:r>
              <w:rPr>
                <w:noProof/>
                <w:webHidden/>
              </w:rPr>
              <w:fldChar w:fldCharType="begin"/>
            </w:r>
            <w:r>
              <w:rPr>
                <w:noProof/>
                <w:webHidden/>
              </w:rPr>
              <w:instrText xml:space="preserve"> PAGEREF _Toc121515299 \h </w:instrText>
            </w:r>
            <w:r>
              <w:rPr>
                <w:noProof/>
                <w:webHidden/>
              </w:rPr>
            </w:r>
            <w:r>
              <w:rPr>
                <w:noProof/>
                <w:webHidden/>
              </w:rPr>
              <w:fldChar w:fldCharType="separate"/>
            </w:r>
            <w:r w:rsidR="001941D9">
              <w:rPr>
                <w:noProof/>
                <w:webHidden/>
              </w:rPr>
              <w:t>72</w:t>
            </w:r>
            <w:r>
              <w:rPr>
                <w:noProof/>
                <w:webHidden/>
              </w:rPr>
              <w:fldChar w:fldCharType="end"/>
            </w:r>
          </w:hyperlink>
        </w:p>
        <w:p w14:paraId="5D526095" w14:textId="64C88BE3" w:rsidR="003B5B17" w:rsidRDefault="003B5B17">
          <w:pPr>
            <w:pStyle w:val="23"/>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"_Toc121515300"</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noProof/>
            </w:rPr>
            <w:t>5.2</w:t>
          </w:r>
          <w:r w:rsidRPr="00BE50DA">
            <w:rPr>
              <w:rStyle w:val="af1"/>
              <w:rFonts w:hint="eastAsia"/>
              <w:noProof/>
            </w:rPr>
            <w:t xml:space="preserve"> </w:t>
          </w:r>
          <w:r w:rsidRPr="00BE50DA">
            <w:rPr>
              <w:rStyle w:val="af1"/>
              <w:rFonts w:hint="eastAsia"/>
              <w:noProof/>
            </w:rPr>
            <w:t>未來研究方向</w:t>
          </w:r>
          <w:r>
            <w:rPr>
              <w:noProof/>
              <w:webHidden/>
            </w:rPr>
            <w:tab/>
          </w:r>
          <w:r>
            <w:rPr>
              <w:noProof/>
              <w:webHidden/>
            </w:rPr>
            <w:fldChar w:fldCharType="begin"/>
          </w:r>
          <w:r>
            <w:rPr>
              <w:noProof/>
              <w:webHidden/>
            </w:rPr>
            <w:instrText xml:space="preserve"> PAGEREF _Toc121515300 \h </w:instrText>
          </w:r>
          <w:r>
            <w:rPr>
              <w:noProof/>
              <w:webHidden/>
            </w:rPr>
          </w:r>
          <w:r>
            <w:rPr>
              <w:noProof/>
              <w:webHidden/>
            </w:rPr>
            <w:fldChar w:fldCharType="separate"/>
          </w:r>
          <w:ins w:id="6" w:author="TerryYang" w:date="2022-12-09T22:32:00Z">
            <w:r w:rsidR="001941D9">
              <w:rPr>
                <w:noProof/>
                <w:webHidden/>
              </w:rPr>
              <w:t>73</w:t>
            </w:r>
          </w:ins>
          <w:del w:id="7" w:author="TerryYang" w:date="2022-12-09T22:22:00Z">
            <w:r w:rsidDel="00867719">
              <w:rPr>
                <w:noProof/>
                <w:webHidden/>
              </w:rPr>
              <w:delText>72</w:delText>
            </w:r>
          </w:del>
          <w:r>
            <w:rPr>
              <w:noProof/>
              <w:webHidden/>
            </w:rPr>
            <w:fldChar w:fldCharType="end"/>
          </w:r>
          <w:r w:rsidRPr="00BE50DA">
            <w:rPr>
              <w:rStyle w:val="af1"/>
              <w:noProof/>
            </w:rPr>
            <w:fldChar w:fldCharType="end"/>
          </w:r>
        </w:p>
        <w:p w14:paraId="3C502964" w14:textId="55E50279" w:rsidR="003B5B17" w:rsidRDefault="003B5B17">
          <w:pPr>
            <w:pStyle w:val="1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"_Toc121515301"</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rFonts w:hint="eastAsia"/>
              <w:noProof/>
            </w:rPr>
            <w:t>參考文獻列表</w:t>
          </w:r>
          <w:r>
            <w:rPr>
              <w:noProof/>
              <w:webHidden/>
            </w:rPr>
            <w:tab/>
          </w:r>
          <w:r>
            <w:rPr>
              <w:noProof/>
              <w:webHidden/>
            </w:rPr>
            <w:fldChar w:fldCharType="begin"/>
          </w:r>
          <w:r>
            <w:rPr>
              <w:noProof/>
              <w:webHidden/>
            </w:rPr>
            <w:instrText xml:space="preserve"> PAGEREF _Toc121515301 \h </w:instrText>
          </w:r>
          <w:r>
            <w:rPr>
              <w:noProof/>
              <w:webHidden/>
            </w:rPr>
          </w:r>
          <w:r>
            <w:rPr>
              <w:noProof/>
              <w:webHidden/>
            </w:rPr>
            <w:fldChar w:fldCharType="separate"/>
          </w:r>
          <w:ins w:id="8" w:author="TerryYang" w:date="2022-12-09T22:32:00Z">
            <w:r w:rsidR="001941D9">
              <w:rPr>
                <w:noProof/>
                <w:webHidden/>
              </w:rPr>
              <w:t>74</w:t>
            </w:r>
          </w:ins>
          <w:del w:id="9" w:author="TerryYang" w:date="2022-12-09T22:22:00Z">
            <w:r w:rsidDel="00867719">
              <w:rPr>
                <w:noProof/>
                <w:webHidden/>
              </w:rPr>
              <w:delText>73</w:delText>
            </w:r>
          </w:del>
          <w:r>
            <w:rPr>
              <w:noProof/>
              <w:webHidden/>
            </w:rPr>
            <w:fldChar w:fldCharType="end"/>
          </w:r>
          <w:r w:rsidRPr="00BE50DA">
            <w:rPr>
              <w:rStyle w:val="af1"/>
              <w:noProof/>
            </w:rPr>
            <w:fldChar w:fldCharType="end"/>
          </w:r>
        </w:p>
        <w:p w14:paraId="6A50C56E" w14:textId="0F61AB82" w:rsidR="003B5B17" w:rsidRDefault="003B5B17">
          <w:pPr>
            <w:pStyle w:val="1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"_Toc121515302"</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rFonts w:hint="eastAsia"/>
              <w:noProof/>
            </w:rPr>
            <w:t>附錄</w:t>
          </w:r>
          <w:r w:rsidRPr="00BE50DA">
            <w:rPr>
              <w:rStyle w:val="af1"/>
              <w:noProof/>
            </w:rPr>
            <w:t xml:space="preserve"> A (</w:t>
          </w:r>
          <w:r w:rsidRPr="00BE50DA">
            <w:rPr>
              <w:rStyle w:val="af1"/>
              <w:rFonts w:hint="eastAsia"/>
              <w:noProof/>
            </w:rPr>
            <w:t>如果有</w:t>
          </w:r>
          <w:r w:rsidRPr="00BE50DA">
            <w:rPr>
              <w:rStyle w:val="af1"/>
              <w:noProof/>
            </w:rPr>
            <w:t>)</w:t>
          </w:r>
          <w:r>
            <w:rPr>
              <w:noProof/>
              <w:webHidden/>
            </w:rPr>
            <w:tab/>
          </w:r>
          <w:r>
            <w:rPr>
              <w:noProof/>
              <w:webHidden/>
            </w:rPr>
            <w:fldChar w:fldCharType="begin"/>
          </w:r>
          <w:r>
            <w:rPr>
              <w:noProof/>
              <w:webHidden/>
            </w:rPr>
            <w:instrText xml:space="preserve"> PAGEREF _Toc121515302 \h </w:instrText>
          </w:r>
          <w:r>
            <w:rPr>
              <w:noProof/>
              <w:webHidden/>
            </w:rPr>
          </w:r>
          <w:r>
            <w:rPr>
              <w:noProof/>
              <w:webHidden/>
            </w:rPr>
            <w:fldChar w:fldCharType="separate"/>
          </w:r>
          <w:ins w:id="10" w:author="TerryYang" w:date="2022-12-09T22:32:00Z">
            <w:r w:rsidR="001941D9">
              <w:rPr>
                <w:noProof/>
                <w:webHidden/>
              </w:rPr>
              <w:t>76</w:t>
            </w:r>
          </w:ins>
          <w:del w:id="11" w:author="TerryYang" w:date="2022-12-09T22:22:00Z">
            <w:r w:rsidDel="00867719">
              <w:rPr>
                <w:noProof/>
                <w:webHidden/>
              </w:rPr>
              <w:delText>75</w:delText>
            </w:r>
          </w:del>
          <w:r>
            <w:rPr>
              <w:noProof/>
              <w:webHidden/>
            </w:rPr>
            <w:fldChar w:fldCharType="end"/>
          </w:r>
          <w:r w:rsidRPr="00BE50DA">
            <w:rPr>
              <w:rStyle w:val="af1"/>
              <w:noProof/>
            </w:rPr>
            <w:fldChar w:fldCharType="end"/>
          </w:r>
        </w:p>
        <w:p w14:paraId="3FB2236C" w14:textId="12D49188"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12" w:name="_Toc121515248"/>
      <w:r>
        <w:rPr>
          <w:rFonts w:hint="eastAsia"/>
        </w:rPr>
        <w:lastRenderedPageBreak/>
        <w:t>圖目錄</w:t>
      </w:r>
      <w:bookmarkEnd w:id="12"/>
    </w:p>
    <w:p w14:paraId="34856954" w14:textId="6091BADC" w:rsidR="003B5B17"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1515303" w:history="1">
        <w:r w:rsidR="003B5B17" w:rsidRPr="001259E7">
          <w:rPr>
            <w:rStyle w:val="af1"/>
            <w:rFonts w:hint="eastAsia"/>
            <w:noProof/>
          </w:rPr>
          <w:t>圖</w:t>
        </w:r>
        <w:r w:rsidR="003B5B17" w:rsidRPr="001259E7">
          <w:rPr>
            <w:rStyle w:val="af1"/>
            <w:noProof/>
          </w:rPr>
          <w:t xml:space="preserve"> 1.1 </w:t>
        </w:r>
        <w:r w:rsidR="003B5B17" w:rsidRPr="001259E7">
          <w:rPr>
            <w:rStyle w:val="af1"/>
            <w:rFonts w:hint="eastAsia"/>
            <w:noProof/>
          </w:rPr>
          <w:t>論文架構。</w:t>
        </w:r>
        <w:r w:rsidR="003B5B17">
          <w:rPr>
            <w:noProof/>
            <w:webHidden/>
          </w:rPr>
          <w:tab/>
        </w:r>
        <w:r w:rsidR="003B5B17">
          <w:rPr>
            <w:noProof/>
            <w:webHidden/>
          </w:rPr>
          <w:fldChar w:fldCharType="begin"/>
        </w:r>
        <w:r w:rsidR="003B5B17">
          <w:rPr>
            <w:noProof/>
            <w:webHidden/>
          </w:rPr>
          <w:instrText xml:space="preserve"> PAGEREF _Toc121515303 \h </w:instrText>
        </w:r>
        <w:r w:rsidR="003B5B17">
          <w:rPr>
            <w:noProof/>
            <w:webHidden/>
          </w:rPr>
        </w:r>
        <w:r w:rsidR="003B5B17">
          <w:rPr>
            <w:noProof/>
            <w:webHidden/>
          </w:rPr>
          <w:fldChar w:fldCharType="separate"/>
        </w:r>
        <w:r w:rsidR="001941D9">
          <w:rPr>
            <w:noProof/>
            <w:webHidden/>
          </w:rPr>
          <w:t>5</w:t>
        </w:r>
        <w:r w:rsidR="003B5B17">
          <w:rPr>
            <w:noProof/>
            <w:webHidden/>
          </w:rPr>
          <w:fldChar w:fldCharType="end"/>
        </w:r>
      </w:hyperlink>
    </w:p>
    <w:p w14:paraId="7D268BFC" w14:textId="77865684" w:rsidR="003B5B17" w:rsidRDefault="003B5B17">
      <w:pPr>
        <w:pStyle w:val="af9"/>
        <w:tabs>
          <w:tab w:val="right" w:leader="dot" w:pos="8494"/>
        </w:tabs>
        <w:ind w:left="480" w:hanging="480"/>
        <w:rPr>
          <w:rFonts w:asciiTheme="minorHAnsi" w:eastAsiaTheme="minorEastAsia" w:hAnsiTheme="minorHAnsi"/>
          <w:noProof/>
        </w:rPr>
      </w:pPr>
      <w:hyperlink w:anchor="_Toc121515304" w:history="1">
        <w:r w:rsidRPr="001259E7">
          <w:rPr>
            <w:rStyle w:val="af1"/>
            <w:rFonts w:hint="eastAsia"/>
            <w:noProof/>
          </w:rPr>
          <w:t>圖</w:t>
        </w:r>
        <w:r w:rsidRPr="001259E7">
          <w:rPr>
            <w:rStyle w:val="af1"/>
            <w:noProof/>
          </w:rPr>
          <w:t xml:space="preserve"> 2.1 </w:t>
        </w:r>
        <w:r w:rsidRPr="001259E7">
          <w:rPr>
            <w:rStyle w:val="af1"/>
            <w:rFonts w:hint="eastAsia"/>
            <w:noProof/>
          </w:rPr>
          <w:t>資料預處理常見步驟</w:t>
        </w:r>
        <w:r w:rsidRPr="001259E7">
          <w:rPr>
            <w:rStyle w:val="af1"/>
            <w:noProof/>
          </w:rPr>
          <w:t xml:space="preserve"> (García et al.,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_Toc121515304 \h </w:instrText>
        </w:r>
        <w:r>
          <w:rPr>
            <w:noProof/>
            <w:webHidden/>
          </w:rPr>
        </w:r>
        <w:r>
          <w:rPr>
            <w:noProof/>
            <w:webHidden/>
          </w:rPr>
          <w:fldChar w:fldCharType="separate"/>
        </w:r>
        <w:r w:rsidR="001941D9">
          <w:rPr>
            <w:noProof/>
            <w:webHidden/>
          </w:rPr>
          <w:t>6</w:t>
        </w:r>
        <w:r>
          <w:rPr>
            <w:noProof/>
            <w:webHidden/>
          </w:rPr>
          <w:fldChar w:fldCharType="end"/>
        </w:r>
      </w:hyperlink>
    </w:p>
    <w:p w14:paraId="4AD545E5" w14:textId="02D127CC" w:rsidR="003B5B17" w:rsidRDefault="003B5B17">
      <w:pPr>
        <w:pStyle w:val="af9"/>
        <w:tabs>
          <w:tab w:val="right" w:leader="dot" w:pos="8494"/>
        </w:tabs>
        <w:ind w:left="480" w:hanging="480"/>
        <w:rPr>
          <w:rFonts w:asciiTheme="minorHAnsi" w:eastAsiaTheme="minorEastAsia" w:hAnsiTheme="minorHAnsi"/>
          <w:noProof/>
        </w:rPr>
      </w:pPr>
      <w:hyperlink w:anchor="_Toc121515305" w:history="1">
        <w:r w:rsidRPr="001259E7">
          <w:rPr>
            <w:rStyle w:val="af1"/>
            <w:rFonts w:hint="eastAsia"/>
            <w:noProof/>
          </w:rPr>
          <w:t>圖</w:t>
        </w:r>
        <w:r w:rsidRPr="001259E7">
          <w:rPr>
            <w:rStyle w:val="af1"/>
            <w:noProof/>
          </w:rPr>
          <w:t xml:space="preserve"> 2.2 </w:t>
        </w:r>
        <w:r w:rsidRPr="001259E7">
          <w:rPr>
            <w:rStyle w:val="af1"/>
            <w:rFonts w:hint="eastAsia"/>
            <w:noProof/>
          </w:rPr>
          <w:t>依據探索式資料分析進行資料視覺化</w:t>
        </w:r>
        <w:r w:rsidRPr="001259E7">
          <w:rPr>
            <w:rStyle w:val="af1"/>
            <w:noProof/>
          </w:rPr>
          <w:t xml:space="preserve"> (Behrens, 1997)</w:t>
        </w:r>
        <w:r w:rsidRPr="001259E7">
          <w:rPr>
            <w:rStyle w:val="af1"/>
            <w:rFonts w:hint="eastAsia"/>
            <w:noProof/>
          </w:rPr>
          <w:t>。</w:t>
        </w:r>
        <w:r>
          <w:rPr>
            <w:noProof/>
            <w:webHidden/>
          </w:rPr>
          <w:tab/>
        </w:r>
        <w:r>
          <w:rPr>
            <w:noProof/>
            <w:webHidden/>
          </w:rPr>
          <w:fldChar w:fldCharType="begin"/>
        </w:r>
        <w:r>
          <w:rPr>
            <w:noProof/>
            <w:webHidden/>
          </w:rPr>
          <w:instrText xml:space="preserve"> PAGEREF _Toc121515305 \h </w:instrText>
        </w:r>
        <w:r>
          <w:rPr>
            <w:noProof/>
            <w:webHidden/>
          </w:rPr>
        </w:r>
        <w:r>
          <w:rPr>
            <w:noProof/>
            <w:webHidden/>
          </w:rPr>
          <w:fldChar w:fldCharType="separate"/>
        </w:r>
        <w:r w:rsidR="001941D9">
          <w:rPr>
            <w:noProof/>
            <w:webHidden/>
          </w:rPr>
          <w:t>7</w:t>
        </w:r>
        <w:r>
          <w:rPr>
            <w:noProof/>
            <w:webHidden/>
          </w:rPr>
          <w:fldChar w:fldCharType="end"/>
        </w:r>
      </w:hyperlink>
    </w:p>
    <w:p w14:paraId="72E74C10" w14:textId="203B6F3C" w:rsidR="003B5B17" w:rsidRDefault="003B5B17">
      <w:pPr>
        <w:pStyle w:val="af9"/>
        <w:tabs>
          <w:tab w:val="right" w:leader="dot" w:pos="8494"/>
        </w:tabs>
        <w:ind w:left="480" w:hanging="480"/>
        <w:rPr>
          <w:rFonts w:asciiTheme="minorHAnsi" w:eastAsiaTheme="minorEastAsia" w:hAnsiTheme="minorHAnsi"/>
          <w:noProof/>
        </w:rPr>
      </w:pPr>
      <w:hyperlink w:anchor="_Toc121515306" w:history="1">
        <w:r w:rsidRPr="001259E7">
          <w:rPr>
            <w:rStyle w:val="af1"/>
            <w:rFonts w:hint="eastAsia"/>
            <w:noProof/>
          </w:rPr>
          <w:t>圖</w:t>
        </w:r>
        <w:r w:rsidRPr="001259E7">
          <w:rPr>
            <w:rStyle w:val="af1"/>
            <w:noProof/>
          </w:rPr>
          <w:t xml:space="preserve"> 2.3 </w:t>
        </w:r>
        <w:r w:rsidRPr="001259E7">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_Toc121515306 \h </w:instrText>
        </w:r>
        <w:r>
          <w:rPr>
            <w:noProof/>
            <w:webHidden/>
          </w:rPr>
        </w:r>
        <w:r>
          <w:rPr>
            <w:noProof/>
            <w:webHidden/>
          </w:rPr>
          <w:fldChar w:fldCharType="separate"/>
        </w:r>
        <w:r w:rsidR="001941D9">
          <w:rPr>
            <w:noProof/>
            <w:webHidden/>
          </w:rPr>
          <w:t>12</w:t>
        </w:r>
        <w:r>
          <w:rPr>
            <w:noProof/>
            <w:webHidden/>
          </w:rPr>
          <w:fldChar w:fldCharType="end"/>
        </w:r>
      </w:hyperlink>
    </w:p>
    <w:p w14:paraId="2E5DF4E7" w14:textId="2FB86B1B" w:rsidR="003B5B17" w:rsidRDefault="003B5B17">
      <w:pPr>
        <w:pStyle w:val="af9"/>
        <w:tabs>
          <w:tab w:val="right" w:leader="dot" w:pos="8494"/>
        </w:tabs>
        <w:ind w:left="480" w:hanging="480"/>
        <w:rPr>
          <w:rFonts w:asciiTheme="minorHAnsi" w:eastAsiaTheme="minorEastAsia" w:hAnsiTheme="minorHAnsi"/>
          <w:noProof/>
        </w:rPr>
      </w:pPr>
      <w:hyperlink w:anchor="_Toc121515307" w:history="1">
        <w:r w:rsidRPr="001259E7">
          <w:rPr>
            <w:rStyle w:val="af1"/>
            <w:rFonts w:hint="eastAsia"/>
            <w:noProof/>
          </w:rPr>
          <w:t>圖</w:t>
        </w:r>
        <w:r w:rsidRPr="001259E7">
          <w:rPr>
            <w:rStyle w:val="af1"/>
            <w:noProof/>
          </w:rPr>
          <w:t xml:space="preserve"> 2.4 </w:t>
        </w:r>
        <w:r w:rsidRPr="001259E7">
          <w:rPr>
            <w:rStyle w:val="af1"/>
            <w:rFonts w:hint="eastAsia"/>
            <w:noProof/>
          </w:rPr>
          <w:t>維度個數變化對於分類模型表現的影響</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_Toc121515307 \h </w:instrText>
        </w:r>
        <w:r>
          <w:rPr>
            <w:noProof/>
            <w:webHidden/>
          </w:rPr>
        </w:r>
        <w:r>
          <w:rPr>
            <w:noProof/>
            <w:webHidden/>
          </w:rPr>
          <w:fldChar w:fldCharType="separate"/>
        </w:r>
        <w:r w:rsidR="001941D9">
          <w:rPr>
            <w:noProof/>
            <w:webHidden/>
          </w:rPr>
          <w:t>15</w:t>
        </w:r>
        <w:r>
          <w:rPr>
            <w:noProof/>
            <w:webHidden/>
          </w:rPr>
          <w:fldChar w:fldCharType="end"/>
        </w:r>
      </w:hyperlink>
    </w:p>
    <w:p w14:paraId="65891BC1" w14:textId="630CA8C3" w:rsidR="003B5B17" w:rsidRDefault="003B5B17">
      <w:pPr>
        <w:pStyle w:val="af9"/>
        <w:tabs>
          <w:tab w:val="right" w:leader="dot" w:pos="8494"/>
        </w:tabs>
        <w:ind w:left="480" w:hanging="480"/>
        <w:rPr>
          <w:rFonts w:asciiTheme="minorHAnsi" w:eastAsiaTheme="minorEastAsia" w:hAnsiTheme="minorHAnsi"/>
          <w:noProof/>
        </w:rPr>
      </w:pPr>
      <w:hyperlink w:anchor="_Toc121515308" w:history="1">
        <w:r w:rsidRPr="001259E7">
          <w:rPr>
            <w:rStyle w:val="af1"/>
            <w:rFonts w:hint="eastAsia"/>
            <w:noProof/>
          </w:rPr>
          <w:t>圖</w:t>
        </w:r>
        <w:r w:rsidRPr="001259E7">
          <w:rPr>
            <w:rStyle w:val="af1"/>
            <w:noProof/>
          </w:rPr>
          <w:t xml:space="preserve"> 2.5 </w:t>
        </w:r>
        <w:r w:rsidRPr="001259E7">
          <w:rPr>
            <w:rStyle w:val="af1"/>
            <w:rFonts w:hint="eastAsia"/>
            <w:noProof/>
          </w:rPr>
          <w:t>訓練模型所需樣本個數對應維度變化，以貓狗分類為例</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_Toc121515308 \h </w:instrText>
        </w:r>
        <w:r>
          <w:rPr>
            <w:noProof/>
            <w:webHidden/>
          </w:rPr>
        </w:r>
        <w:r>
          <w:rPr>
            <w:noProof/>
            <w:webHidden/>
          </w:rPr>
          <w:fldChar w:fldCharType="separate"/>
        </w:r>
        <w:r w:rsidR="001941D9">
          <w:rPr>
            <w:noProof/>
            <w:webHidden/>
          </w:rPr>
          <w:t>16</w:t>
        </w:r>
        <w:r>
          <w:rPr>
            <w:noProof/>
            <w:webHidden/>
          </w:rPr>
          <w:fldChar w:fldCharType="end"/>
        </w:r>
      </w:hyperlink>
    </w:p>
    <w:p w14:paraId="57FAB326" w14:textId="32297C4D" w:rsidR="003B5B17" w:rsidRDefault="003B5B17">
      <w:pPr>
        <w:pStyle w:val="af9"/>
        <w:tabs>
          <w:tab w:val="right" w:leader="dot" w:pos="8494"/>
        </w:tabs>
        <w:ind w:left="480" w:hanging="480"/>
        <w:rPr>
          <w:rFonts w:asciiTheme="minorHAnsi" w:eastAsiaTheme="minorEastAsia" w:hAnsiTheme="minorHAnsi"/>
          <w:noProof/>
        </w:rPr>
      </w:pPr>
      <w:hyperlink w:anchor="_Toc121515309" w:history="1">
        <w:r w:rsidRPr="001259E7">
          <w:rPr>
            <w:rStyle w:val="af1"/>
            <w:rFonts w:hint="eastAsia"/>
            <w:noProof/>
          </w:rPr>
          <w:t>圖</w:t>
        </w:r>
        <w:r w:rsidRPr="001259E7">
          <w:rPr>
            <w:rStyle w:val="af1"/>
            <w:noProof/>
          </w:rPr>
          <w:t xml:space="preserve"> 2.6 </w:t>
        </w:r>
        <w:r w:rsidRPr="001259E7">
          <w:rPr>
            <w:rStyle w:val="af1"/>
            <w:rFonts w:hint="eastAsia"/>
            <w:noProof/>
          </w:rPr>
          <w:t>超球體體積對應維度變化</w:t>
        </w:r>
        <w:r w:rsidRPr="001259E7">
          <w:rPr>
            <w:rStyle w:val="af1"/>
            <w:noProof/>
          </w:rPr>
          <w:t xml:space="preserve"> (Köppen, 2000)</w:t>
        </w:r>
        <w:r w:rsidRPr="001259E7">
          <w:rPr>
            <w:rStyle w:val="af1"/>
            <w:rFonts w:hint="eastAsia"/>
            <w:noProof/>
          </w:rPr>
          <w:t>。</w:t>
        </w:r>
        <w:r>
          <w:rPr>
            <w:noProof/>
            <w:webHidden/>
          </w:rPr>
          <w:tab/>
        </w:r>
        <w:r>
          <w:rPr>
            <w:noProof/>
            <w:webHidden/>
          </w:rPr>
          <w:fldChar w:fldCharType="begin"/>
        </w:r>
        <w:r>
          <w:rPr>
            <w:noProof/>
            <w:webHidden/>
          </w:rPr>
          <w:instrText xml:space="preserve"> PAGEREF _Toc121515309 \h </w:instrText>
        </w:r>
        <w:r>
          <w:rPr>
            <w:noProof/>
            <w:webHidden/>
          </w:rPr>
        </w:r>
        <w:r>
          <w:rPr>
            <w:noProof/>
            <w:webHidden/>
          </w:rPr>
          <w:fldChar w:fldCharType="separate"/>
        </w:r>
        <w:r w:rsidR="001941D9">
          <w:rPr>
            <w:noProof/>
            <w:webHidden/>
          </w:rPr>
          <w:t>16</w:t>
        </w:r>
        <w:r>
          <w:rPr>
            <w:noProof/>
            <w:webHidden/>
          </w:rPr>
          <w:fldChar w:fldCharType="end"/>
        </w:r>
      </w:hyperlink>
    </w:p>
    <w:p w14:paraId="47B79232" w14:textId="14FB7CBA" w:rsidR="003B5B17" w:rsidRDefault="003B5B17">
      <w:pPr>
        <w:pStyle w:val="af9"/>
        <w:tabs>
          <w:tab w:val="right" w:leader="dot" w:pos="8494"/>
        </w:tabs>
        <w:ind w:left="480" w:hanging="480"/>
        <w:rPr>
          <w:rFonts w:asciiTheme="minorHAnsi" w:eastAsiaTheme="minorEastAsia" w:hAnsiTheme="minorHAnsi"/>
          <w:noProof/>
        </w:rPr>
      </w:pPr>
      <w:hyperlink w:anchor="_Toc121515310" w:history="1">
        <w:r w:rsidRPr="001259E7">
          <w:rPr>
            <w:rStyle w:val="af1"/>
            <w:rFonts w:hint="eastAsia"/>
            <w:noProof/>
          </w:rPr>
          <w:t>圖</w:t>
        </w:r>
        <w:r w:rsidRPr="001259E7">
          <w:rPr>
            <w:rStyle w:val="af1"/>
            <w:noProof/>
          </w:rPr>
          <w:t xml:space="preserve"> 2.7 </w:t>
        </w:r>
        <w:r w:rsidRPr="001259E7">
          <w:rPr>
            <w:rStyle w:val="af1"/>
            <w:rFonts w:hint="eastAsia"/>
            <w:noProof/>
          </w:rPr>
          <w:t>資料分佈情形對應維度變化，以貓狗分類為例</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_Toc121515310 \h </w:instrText>
        </w:r>
        <w:r>
          <w:rPr>
            <w:noProof/>
            <w:webHidden/>
          </w:rPr>
        </w:r>
        <w:r>
          <w:rPr>
            <w:noProof/>
            <w:webHidden/>
          </w:rPr>
          <w:fldChar w:fldCharType="separate"/>
        </w:r>
        <w:r w:rsidR="001941D9">
          <w:rPr>
            <w:noProof/>
            <w:webHidden/>
          </w:rPr>
          <w:t>16</w:t>
        </w:r>
        <w:r>
          <w:rPr>
            <w:noProof/>
            <w:webHidden/>
          </w:rPr>
          <w:fldChar w:fldCharType="end"/>
        </w:r>
      </w:hyperlink>
    </w:p>
    <w:p w14:paraId="68705663" w14:textId="264DE4A7" w:rsidR="003B5B17" w:rsidRDefault="003B5B17">
      <w:pPr>
        <w:pStyle w:val="af9"/>
        <w:tabs>
          <w:tab w:val="right" w:leader="dot" w:pos="8494"/>
        </w:tabs>
        <w:ind w:left="480" w:hanging="480"/>
        <w:rPr>
          <w:rFonts w:asciiTheme="minorHAnsi" w:eastAsiaTheme="minorEastAsia" w:hAnsiTheme="minorHAnsi"/>
          <w:noProof/>
        </w:rPr>
      </w:pPr>
      <w:hyperlink w:anchor="_Toc121515311" w:history="1">
        <w:r w:rsidRPr="001259E7">
          <w:rPr>
            <w:rStyle w:val="af1"/>
            <w:rFonts w:hint="eastAsia"/>
            <w:noProof/>
          </w:rPr>
          <w:t>圖</w:t>
        </w:r>
        <w:r w:rsidRPr="001259E7">
          <w:rPr>
            <w:rStyle w:val="af1"/>
            <w:noProof/>
          </w:rPr>
          <w:t xml:space="preserve"> 2.8 </w:t>
        </w:r>
        <w:r w:rsidRPr="001259E7">
          <w:rPr>
            <w:rStyle w:val="af1"/>
            <w:rFonts w:hint="eastAsia"/>
            <w:noProof/>
          </w:rPr>
          <w:t>高斯核函數值對應距離分布於高維度空間的變化</w:t>
        </w:r>
        <w:r w:rsidRPr="001259E7">
          <w:rPr>
            <w:rStyle w:val="af1"/>
            <w:noProof/>
          </w:rPr>
          <w:t xml:space="preserve"> (Verleysen &amp; François, 2005)</w:t>
        </w:r>
        <w:r w:rsidRPr="001259E7">
          <w:rPr>
            <w:rStyle w:val="af1"/>
            <w:rFonts w:hint="eastAsia"/>
            <w:noProof/>
          </w:rPr>
          <w:t>。</w:t>
        </w:r>
        <w:r>
          <w:rPr>
            <w:noProof/>
            <w:webHidden/>
          </w:rPr>
          <w:tab/>
        </w:r>
        <w:r>
          <w:rPr>
            <w:noProof/>
            <w:webHidden/>
          </w:rPr>
          <w:fldChar w:fldCharType="begin"/>
        </w:r>
        <w:r>
          <w:rPr>
            <w:noProof/>
            <w:webHidden/>
          </w:rPr>
          <w:instrText xml:space="preserve"> PAGEREF _Toc121515311 \h </w:instrText>
        </w:r>
        <w:r>
          <w:rPr>
            <w:noProof/>
            <w:webHidden/>
          </w:rPr>
        </w:r>
        <w:r>
          <w:rPr>
            <w:noProof/>
            <w:webHidden/>
          </w:rPr>
          <w:fldChar w:fldCharType="separate"/>
        </w:r>
        <w:r w:rsidR="001941D9">
          <w:rPr>
            <w:noProof/>
            <w:webHidden/>
          </w:rPr>
          <w:t>17</w:t>
        </w:r>
        <w:r>
          <w:rPr>
            <w:noProof/>
            <w:webHidden/>
          </w:rPr>
          <w:fldChar w:fldCharType="end"/>
        </w:r>
      </w:hyperlink>
    </w:p>
    <w:p w14:paraId="38AF0615" w14:textId="4798F128" w:rsidR="003B5B17" w:rsidRDefault="003B5B17">
      <w:pPr>
        <w:pStyle w:val="af9"/>
        <w:tabs>
          <w:tab w:val="right" w:leader="dot" w:pos="8494"/>
        </w:tabs>
        <w:ind w:left="480" w:hanging="480"/>
        <w:rPr>
          <w:rFonts w:asciiTheme="minorHAnsi" w:eastAsiaTheme="minorEastAsia" w:hAnsiTheme="minorHAnsi"/>
          <w:noProof/>
        </w:rPr>
      </w:pPr>
      <w:hyperlink w:anchor="_Toc121515312" w:history="1">
        <w:r w:rsidRPr="001259E7">
          <w:rPr>
            <w:rStyle w:val="af1"/>
            <w:rFonts w:hint="eastAsia"/>
            <w:noProof/>
          </w:rPr>
          <w:t>圖</w:t>
        </w:r>
        <w:r w:rsidRPr="001259E7">
          <w:rPr>
            <w:rStyle w:val="af1"/>
            <w:noProof/>
          </w:rPr>
          <w:t xml:space="preserve"> 2.9 </w:t>
        </w:r>
        <w:r w:rsidRPr="001259E7">
          <w:rPr>
            <w:rStyle w:val="af1"/>
            <w:rFonts w:hint="eastAsia"/>
            <w:noProof/>
          </w:rPr>
          <w:t>降維處理的階層化架構</w:t>
        </w:r>
        <w:r w:rsidRPr="001259E7">
          <w:rPr>
            <w:rStyle w:val="af1"/>
            <w:noProof/>
          </w:rPr>
          <w:t xml:space="preserve"> (Tang et al.,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_Toc121515312 \h </w:instrText>
        </w:r>
        <w:r>
          <w:rPr>
            <w:noProof/>
            <w:webHidden/>
          </w:rPr>
        </w:r>
        <w:r>
          <w:rPr>
            <w:noProof/>
            <w:webHidden/>
          </w:rPr>
          <w:fldChar w:fldCharType="separate"/>
        </w:r>
        <w:r w:rsidR="001941D9">
          <w:rPr>
            <w:noProof/>
            <w:webHidden/>
          </w:rPr>
          <w:t>19</w:t>
        </w:r>
        <w:r>
          <w:rPr>
            <w:noProof/>
            <w:webHidden/>
          </w:rPr>
          <w:fldChar w:fldCharType="end"/>
        </w:r>
      </w:hyperlink>
    </w:p>
    <w:p w14:paraId="2D891F9C" w14:textId="2E30B1BC" w:rsidR="003B5B17" w:rsidRDefault="003B5B17">
      <w:pPr>
        <w:pStyle w:val="af9"/>
        <w:tabs>
          <w:tab w:val="right" w:leader="dot" w:pos="8494"/>
        </w:tabs>
        <w:ind w:left="480" w:hanging="480"/>
        <w:rPr>
          <w:rFonts w:asciiTheme="minorHAnsi" w:eastAsiaTheme="minorEastAsia" w:hAnsiTheme="minorHAnsi"/>
          <w:noProof/>
        </w:rPr>
      </w:pPr>
      <w:hyperlink w:anchor="_Toc121515313" w:history="1">
        <w:r w:rsidRPr="001259E7">
          <w:rPr>
            <w:rStyle w:val="af1"/>
            <w:rFonts w:hint="eastAsia"/>
            <w:noProof/>
          </w:rPr>
          <w:t>圖</w:t>
        </w:r>
        <w:r w:rsidRPr="001259E7">
          <w:rPr>
            <w:rStyle w:val="af1"/>
            <w:noProof/>
          </w:rPr>
          <w:t xml:space="preserve"> 2.10 </w:t>
        </w:r>
        <w:r w:rsidRPr="001259E7">
          <w:rPr>
            <w:rStyle w:val="af1"/>
            <w:rFonts w:hint="eastAsia"/>
            <w:noProof/>
          </w:rPr>
          <w:t>特徵選取與整體資料分析流程</w:t>
        </w:r>
        <w:r w:rsidRPr="001259E7">
          <w:rPr>
            <w:rStyle w:val="af1"/>
            <w:noProof/>
          </w:rPr>
          <w:t xml:space="preserve"> (Tang et al.,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_Toc121515313 \h </w:instrText>
        </w:r>
        <w:r>
          <w:rPr>
            <w:noProof/>
            <w:webHidden/>
          </w:rPr>
        </w:r>
        <w:r>
          <w:rPr>
            <w:noProof/>
            <w:webHidden/>
          </w:rPr>
          <w:fldChar w:fldCharType="separate"/>
        </w:r>
        <w:r w:rsidR="001941D9">
          <w:rPr>
            <w:noProof/>
            <w:webHidden/>
          </w:rPr>
          <w:t>20</w:t>
        </w:r>
        <w:r>
          <w:rPr>
            <w:noProof/>
            <w:webHidden/>
          </w:rPr>
          <w:fldChar w:fldCharType="end"/>
        </w:r>
      </w:hyperlink>
    </w:p>
    <w:p w14:paraId="008E5E32" w14:textId="54B7038B" w:rsidR="003B5B17" w:rsidRDefault="003B5B17">
      <w:pPr>
        <w:pStyle w:val="af9"/>
        <w:tabs>
          <w:tab w:val="right" w:leader="dot" w:pos="8494"/>
        </w:tabs>
        <w:ind w:left="480" w:hanging="480"/>
        <w:rPr>
          <w:rFonts w:asciiTheme="minorHAnsi" w:eastAsiaTheme="minorEastAsia" w:hAnsiTheme="minorHAnsi"/>
          <w:noProof/>
        </w:rPr>
      </w:pPr>
      <w:hyperlink w:anchor="_Toc121515314" w:history="1">
        <w:r w:rsidRPr="001259E7">
          <w:rPr>
            <w:rStyle w:val="af1"/>
            <w:rFonts w:hint="eastAsia"/>
            <w:noProof/>
          </w:rPr>
          <w:t>圖</w:t>
        </w:r>
        <w:r w:rsidRPr="001259E7">
          <w:rPr>
            <w:rStyle w:val="af1"/>
            <w:noProof/>
          </w:rPr>
          <w:t xml:space="preserve"> 2.11 </w:t>
        </w:r>
        <w:r w:rsidRPr="001259E7">
          <w:rPr>
            <w:rStyle w:val="af1"/>
            <w:rFonts w:hint="eastAsia"/>
            <w:noProof/>
          </w:rPr>
          <w:t>基於相關係數的過濾型特徵選擇，結合機器學習流程</w:t>
        </w:r>
        <w:r w:rsidRPr="001259E7">
          <w:rPr>
            <w:rStyle w:val="af1"/>
            <w:noProof/>
          </w:rPr>
          <w:t xml:space="preserve"> (Hall, 1999)</w:t>
        </w:r>
        <w:r w:rsidRPr="001259E7">
          <w:rPr>
            <w:rStyle w:val="af1"/>
            <w:rFonts w:hint="eastAsia"/>
            <w:noProof/>
          </w:rPr>
          <w:t>。</w:t>
        </w:r>
        <w:r>
          <w:rPr>
            <w:noProof/>
            <w:webHidden/>
          </w:rPr>
          <w:tab/>
        </w:r>
        <w:r>
          <w:rPr>
            <w:noProof/>
            <w:webHidden/>
          </w:rPr>
          <w:fldChar w:fldCharType="begin"/>
        </w:r>
        <w:r>
          <w:rPr>
            <w:noProof/>
            <w:webHidden/>
          </w:rPr>
          <w:instrText xml:space="preserve"> PAGEREF _Toc121515314 \h </w:instrText>
        </w:r>
        <w:r>
          <w:rPr>
            <w:noProof/>
            <w:webHidden/>
          </w:rPr>
        </w:r>
        <w:r>
          <w:rPr>
            <w:noProof/>
            <w:webHidden/>
          </w:rPr>
          <w:fldChar w:fldCharType="separate"/>
        </w:r>
        <w:r w:rsidR="001941D9">
          <w:rPr>
            <w:noProof/>
            <w:webHidden/>
          </w:rPr>
          <w:t>21</w:t>
        </w:r>
        <w:r>
          <w:rPr>
            <w:noProof/>
            <w:webHidden/>
          </w:rPr>
          <w:fldChar w:fldCharType="end"/>
        </w:r>
      </w:hyperlink>
    </w:p>
    <w:p w14:paraId="70C05251" w14:textId="5490C039" w:rsidR="003B5B17" w:rsidRDefault="003B5B17">
      <w:pPr>
        <w:pStyle w:val="af9"/>
        <w:tabs>
          <w:tab w:val="right" w:leader="dot" w:pos="8494"/>
        </w:tabs>
        <w:ind w:left="480" w:hanging="480"/>
        <w:rPr>
          <w:rFonts w:asciiTheme="minorHAnsi" w:eastAsiaTheme="minorEastAsia" w:hAnsiTheme="minorHAnsi"/>
          <w:noProof/>
        </w:rPr>
      </w:pPr>
      <w:hyperlink w:anchor="_Toc121515315" w:history="1">
        <w:r w:rsidRPr="001259E7">
          <w:rPr>
            <w:rStyle w:val="af1"/>
            <w:rFonts w:hint="eastAsia"/>
            <w:noProof/>
          </w:rPr>
          <w:t>圖</w:t>
        </w:r>
        <w:r w:rsidRPr="001259E7">
          <w:rPr>
            <w:rStyle w:val="af1"/>
            <w:noProof/>
          </w:rPr>
          <w:t xml:space="preserve"> 2.12 </w:t>
        </w:r>
        <w:r w:rsidRPr="001259E7">
          <w:rPr>
            <w:rStyle w:val="af1"/>
            <w:rFonts w:hint="eastAsia"/>
            <w:noProof/>
          </w:rPr>
          <w:t>基於相關係數的包裝型特徵選擇，結合機器學習流程</w:t>
        </w:r>
        <w:r w:rsidRPr="001259E7">
          <w:rPr>
            <w:rStyle w:val="af1"/>
            <w:noProof/>
          </w:rPr>
          <w:t xml:space="preserve"> (Hall &amp; Smith, 1999)</w:t>
        </w:r>
        <w:r w:rsidRPr="001259E7">
          <w:rPr>
            <w:rStyle w:val="af1"/>
            <w:rFonts w:hint="eastAsia"/>
            <w:noProof/>
          </w:rPr>
          <w:t>。</w:t>
        </w:r>
        <w:r>
          <w:rPr>
            <w:noProof/>
            <w:webHidden/>
          </w:rPr>
          <w:tab/>
        </w:r>
        <w:r>
          <w:rPr>
            <w:noProof/>
            <w:webHidden/>
          </w:rPr>
          <w:fldChar w:fldCharType="begin"/>
        </w:r>
        <w:r>
          <w:rPr>
            <w:noProof/>
            <w:webHidden/>
          </w:rPr>
          <w:instrText xml:space="preserve"> PAGEREF _Toc121515315 \h </w:instrText>
        </w:r>
        <w:r>
          <w:rPr>
            <w:noProof/>
            <w:webHidden/>
          </w:rPr>
        </w:r>
        <w:r>
          <w:rPr>
            <w:noProof/>
            <w:webHidden/>
          </w:rPr>
          <w:fldChar w:fldCharType="separate"/>
        </w:r>
        <w:r w:rsidR="001941D9">
          <w:rPr>
            <w:noProof/>
            <w:webHidden/>
          </w:rPr>
          <w:t>21</w:t>
        </w:r>
        <w:r>
          <w:rPr>
            <w:noProof/>
            <w:webHidden/>
          </w:rPr>
          <w:fldChar w:fldCharType="end"/>
        </w:r>
      </w:hyperlink>
    </w:p>
    <w:p w14:paraId="1D22E970" w14:textId="23A70F34" w:rsidR="003B5B17" w:rsidRDefault="003B5B17">
      <w:pPr>
        <w:pStyle w:val="af9"/>
        <w:tabs>
          <w:tab w:val="right" w:leader="dot" w:pos="8494"/>
        </w:tabs>
        <w:ind w:left="480" w:hanging="480"/>
        <w:rPr>
          <w:rFonts w:asciiTheme="minorHAnsi" w:eastAsiaTheme="minorEastAsia" w:hAnsiTheme="minorHAnsi"/>
          <w:noProof/>
        </w:rPr>
      </w:pPr>
      <w:hyperlink w:anchor="_Toc121515316" w:history="1">
        <w:r w:rsidRPr="001259E7">
          <w:rPr>
            <w:rStyle w:val="af1"/>
            <w:rFonts w:hint="eastAsia"/>
            <w:noProof/>
          </w:rPr>
          <w:t>圖</w:t>
        </w:r>
        <w:r w:rsidRPr="001259E7">
          <w:rPr>
            <w:rStyle w:val="af1"/>
            <w:noProof/>
          </w:rPr>
          <w:t xml:space="preserve"> 2.13 </w:t>
        </w:r>
        <w:r w:rsidRPr="001259E7">
          <w:rPr>
            <w:rStyle w:val="af1"/>
            <w:rFonts w:hint="eastAsia"/>
            <w:noProof/>
          </w:rPr>
          <w:t>以階層群集重新排序特徵之相關係數矩陣比較</w:t>
        </w:r>
        <w:r w:rsidRPr="001259E7">
          <w:rPr>
            <w:rStyle w:val="af1"/>
            <w:noProof/>
          </w:rPr>
          <w:t xml:space="preserve"> (Liu et al., 2012)</w:t>
        </w:r>
        <w:r w:rsidRPr="001259E7">
          <w:rPr>
            <w:rStyle w:val="af1"/>
            <w:rFonts w:hint="eastAsia"/>
            <w:noProof/>
          </w:rPr>
          <w:t>。</w:t>
        </w:r>
        <w:r>
          <w:rPr>
            <w:noProof/>
            <w:webHidden/>
          </w:rPr>
          <w:tab/>
        </w:r>
        <w:r>
          <w:rPr>
            <w:noProof/>
            <w:webHidden/>
          </w:rPr>
          <w:fldChar w:fldCharType="begin"/>
        </w:r>
        <w:r>
          <w:rPr>
            <w:noProof/>
            <w:webHidden/>
          </w:rPr>
          <w:instrText xml:space="preserve"> PAGEREF _Toc121515316 \h </w:instrText>
        </w:r>
        <w:r>
          <w:rPr>
            <w:noProof/>
            <w:webHidden/>
          </w:rPr>
        </w:r>
        <w:r>
          <w:rPr>
            <w:noProof/>
            <w:webHidden/>
          </w:rPr>
          <w:fldChar w:fldCharType="separate"/>
        </w:r>
        <w:r w:rsidR="001941D9">
          <w:rPr>
            <w:noProof/>
            <w:webHidden/>
          </w:rPr>
          <w:t>22</w:t>
        </w:r>
        <w:r>
          <w:rPr>
            <w:noProof/>
            <w:webHidden/>
          </w:rPr>
          <w:fldChar w:fldCharType="end"/>
        </w:r>
      </w:hyperlink>
    </w:p>
    <w:p w14:paraId="5F621E04" w14:textId="04E84D82" w:rsidR="003B5B17" w:rsidRDefault="003B5B17">
      <w:pPr>
        <w:pStyle w:val="af9"/>
        <w:tabs>
          <w:tab w:val="right" w:leader="dot" w:pos="8494"/>
        </w:tabs>
        <w:ind w:left="480" w:hanging="480"/>
        <w:rPr>
          <w:rFonts w:asciiTheme="minorHAnsi" w:eastAsiaTheme="minorEastAsia" w:hAnsiTheme="minorHAnsi"/>
          <w:noProof/>
        </w:rPr>
      </w:pPr>
      <w:hyperlink w:anchor="_Toc121515317" w:history="1">
        <w:r w:rsidRPr="001259E7">
          <w:rPr>
            <w:rStyle w:val="af1"/>
            <w:rFonts w:hint="eastAsia"/>
            <w:noProof/>
          </w:rPr>
          <w:t>圖</w:t>
        </w:r>
        <w:r w:rsidRPr="001259E7">
          <w:rPr>
            <w:rStyle w:val="af1"/>
            <w:noProof/>
          </w:rPr>
          <w:t xml:space="preserve"> 2.14 </w:t>
        </w:r>
        <w:r w:rsidRPr="001259E7">
          <w:rPr>
            <w:rStyle w:val="af1"/>
            <w:rFonts w:hint="eastAsia"/>
            <w:noProof/>
          </w:rPr>
          <w:t>以</w:t>
        </w:r>
        <w:r w:rsidRPr="001259E7">
          <w:rPr>
            <w:rStyle w:val="af1"/>
            <w:noProof/>
          </w:rPr>
          <w:t>PCA</w:t>
        </w:r>
        <w:r w:rsidRPr="001259E7">
          <w:rPr>
            <w:rStyle w:val="af1"/>
            <w:rFonts w:hint="eastAsia"/>
            <w:noProof/>
          </w:rPr>
          <w:t>、</w:t>
        </w:r>
        <w:r w:rsidRPr="001259E7">
          <w:rPr>
            <w:rStyle w:val="af1"/>
            <w:noProof/>
          </w:rPr>
          <w:t>LLE</w:t>
        </w:r>
        <w:r w:rsidRPr="001259E7">
          <w:rPr>
            <w:rStyle w:val="af1"/>
            <w:rFonts w:hint="eastAsia"/>
            <w:noProof/>
          </w:rPr>
          <w:t>視覺化</w:t>
        </w:r>
        <w:r w:rsidRPr="001259E7">
          <w:rPr>
            <w:rStyle w:val="af1"/>
            <w:noProof/>
          </w:rPr>
          <w:t>Leukaemia</w:t>
        </w:r>
        <w:r w:rsidRPr="001259E7">
          <w:rPr>
            <w:rStyle w:val="af1"/>
            <w:rFonts w:hint="eastAsia"/>
            <w:noProof/>
          </w:rPr>
          <w:t>資料集</w:t>
        </w:r>
        <w:r w:rsidRPr="001259E7">
          <w:rPr>
            <w:rStyle w:val="af1"/>
            <w:noProof/>
          </w:rPr>
          <w:t xml:space="preserve"> (Hira &amp; Gillies,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_Toc121515317 \h </w:instrText>
        </w:r>
        <w:r>
          <w:rPr>
            <w:noProof/>
            <w:webHidden/>
          </w:rPr>
        </w:r>
        <w:r>
          <w:rPr>
            <w:noProof/>
            <w:webHidden/>
          </w:rPr>
          <w:fldChar w:fldCharType="separate"/>
        </w:r>
        <w:r w:rsidR="001941D9">
          <w:rPr>
            <w:noProof/>
            <w:webHidden/>
          </w:rPr>
          <w:t>23</w:t>
        </w:r>
        <w:r>
          <w:rPr>
            <w:noProof/>
            <w:webHidden/>
          </w:rPr>
          <w:fldChar w:fldCharType="end"/>
        </w:r>
      </w:hyperlink>
    </w:p>
    <w:p w14:paraId="52265F5C" w14:textId="0CD2A015" w:rsidR="003B5B17" w:rsidRDefault="003B5B17">
      <w:pPr>
        <w:pStyle w:val="af9"/>
        <w:tabs>
          <w:tab w:val="right" w:leader="dot" w:pos="8494"/>
        </w:tabs>
        <w:ind w:left="480" w:hanging="480"/>
        <w:rPr>
          <w:rFonts w:asciiTheme="minorHAnsi" w:eastAsiaTheme="minorEastAsia" w:hAnsiTheme="minorHAnsi"/>
          <w:noProof/>
        </w:rPr>
      </w:pPr>
      <w:hyperlink w:anchor="_Toc121515318" w:history="1">
        <w:r w:rsidRPr="001259E7">
          <w:rPr>
            <w:rStyle w:val="af1"/>
            <w:rFonts w:hint="eastAsia"/>
            <w:noProof/>
          </w:rPr>
          <w:t>圖</w:t>
        </w:r>
        <w:r w:rsidRPr="001259E7">
          <w:rPr>
            <w:rStyle w:val="af1"/>
            <w:noProof/>
          </w:rPr>
          <w:t xml:space="preserve"> 2.15 (a)</w:t>
        </w:r>
        <w:r w:rsidRPr="001259E7">
          <w:rPr>
            <w:rStyle w:val="af1"/>
            <w:rFonts w:hint="eastAsia"/>
            <w:noProof/>
          </w:rPr>
          <w:t>表示原始資料分布，</w:t>
        </w:r>
        <w:r w:rsidRPr="001259E7">
          <w:rPr>
            <w:rStyle w:val="af1"/>
            <w:noProof/>
          </w:rPr>
          <w:t>(b)</w:t>
        </w:r>
        <w:r w:rsidRPr="001259E7">
          <w:rPr>
            <w:rStyle w:val="af1"/>
            <w:rFonts w:hint="eastAsia"/>
            <w:noProof/>
          </w:rPr>
          <w:t>中綠線為</w:t>
        </w:r>
        <w:r w:rsidRPr="001259E7">
          <w:rPr>
            <w:rStyle w:val="af1"/>
            <w:noProof/>
          </w:rPr>
          <w:t>PCA</w:t>
        </w:r>
        <w:r w:rsidRPr="001259E7">
          <w:rPr>
            <w:rStyle w:val="af1"/>
            <w:rFonts w:hint="eastAsia"/>
            <w:noProof/>
          </w:rPr>
          <w:t>產生的兩主成分</w:t>
        </w:r>
        <w:r w:rsidRPr="001259E7">
          <w:rPr>
            <w:rStyle w:val="af1"/>
            <w:noProof/>
          </w:rPr>
          <w:t xml:space="preserve">  (Abdi &amp; Williams, 2010)</w:t>
        </w:r>
        <w:r w:rsidRPr="001259E7">
          <w:rPr>
            <w:rStyle w:val="af1"/>
            <w:rFonts w:hint="eastAsia"/>
            <w:noProof/>
          </w:rPr>
          <w:t>。</w:t>
        </w:r>
        <w:r>
          <w:rPr>
            <w:noProof/>
            <w:webHidden/>
          </w:rPr>
          <w:tab/>
        </w:r>
        <w:r>
          <w:rPr>
            <w:noProof/>
            <w:webHidden/>
          </w:rPr>
          <w:fldChar w:fldCharType="begin"/>
        </w:r>
        <w:r>
          <w:rPr>
            <w:noProof/>
            <w:webHidden/>
          </w:rPr>
          <w:instrText xml:space="preserve"> PAGEREF _Toc121515318 \h </w:instrText>
        </w:r>
        <w:r>
          <w:rPr>
            <w:noProof/>
            <w:webHidden/>
          </w:rPr>
        </w:r>
        <w:r>
          <w:rPr>
            <w:noProof/>
            <w:webHidden/>
          </w:rPr>
          <w:fldChar w:fldCharType="separate"/>
        </w:r>
        <w:r w:rsidR="001941D9">
          <w:rPr>
            <w:noProof/>
            <w:webHidden/>
          </w:rPr>
          <w:t>23</w:t>
        </w:r>
        <w:r>
          <w:rPr>
            <w:noProof/>
            <w:webHidden/>
          </w:rPr>
          <w:fldChar w:fldCharType="end"/>
        </w:r>
      </w:hyperlink>
    </w:p>
    <w:p w14:paraId="25253972" w14:textId="39F5E496" w:rsidR="003B5B17" w:rsidRDefault="003B5B17">
      <w:pPr>
        <w:pStyle w:val="af9"/>
        <w:tabs>
          <w:tab w:val="right" w:leader="dot" w:pos="8494"/>
        </w:tabs>
        <w:ind w:left="480" w:hanging="480"/>
        <w:rPr>
          <w:rFonts w:asciiTheme="minorHAnsi" w:eastAsiaTheme="minorEastAsia" w:hAnsiTheme="minorHAnsi"/>
          <w:noProof/>
        </w:rPr>
      </w:pPr>
      <w:hyperlink w:anchor="_Toc121515319" w:history="1">
        <w:r w:rsidRPr="001259E7">
          <w:rPr>
            <w:rStyle w:val="af1"/>
            <w:rFonts w:hint="eastAsia"/>
            <w:noProof/>
          </w:rPr>
          <w:t>圖</w:t>
        </w:r>
        <w:r w:rsidRPr="001259E7">
          <w:rPr>
            <w:rStyle w:val="af1"/>
            <w:noProof/>
          </w:rPr>
          <w:t xml:space="preserve"> 2.16</w:t>
        </w:r>
        <w:r w:rsidRPr="001259E7">
          <w:rPr>
            <w:rStyle w:val="af1"/>
            <w:rFonts w:hint="eastAsia"/>
            <w:noProof/>
          </w:rPr>
          <w:t>經由</w:t>
        </w:r>
        <w:r w:rsidRPr="001259E7">
          <w:rPr>
            <w:rStyle w:val="af1"/>
            <w:noProof/>
          </w:rPr>
          <w:t>PCA</w:t>
        </w:r>
        <w:r w:rsidRPr="001259E7">
          <w:rPr>
            <w:rStyle w:val="af1"/>
            <w:rFonts w:hint="eastAsia"/>
            <w:noProof/>
          </w:rPr>
          <w:t>將資料投影至主成分座標軸</w:t>
        </w:r>
        <w:r w:rsidRPr="001259E7">
          <w:rPr>
            <w:rStyle w:val="af1"/>
            <w:noProof/>
          </w:rPr>
          <w:t xml:space="preserve"> (Abdi &amp; Williams, 2010)</w:t>
        </w:r>
        <w:r w:rsidRPr="001259E7">
          <w:rPr>
            <w:rStyle w:val="af1"/>
            <w:rFonts w:hint="eastAsia"/>
            <w:noProof/>
          </w:rPr>
          <w:t>。</w:t>
        </w:r>
        <w:r>
          <w:rPr>
            <w:noProof/>
            <w:webHidden/>
          </w:rPr>
          <w:tab/>
        </w:r>
        <w:r>
          <w:rPr>
            <w:noProof/>
            <w:webHidden/>
          </w:rPr>
          <w:fldChar w:fldCharType="begin"/>
        </w:r>
        <w:r>
          <w:rPr>
            <w:noProof/>
            <w:webHidden/>
          </w:rPr>
          <w:instrText xml:space="preserve"> PAGEREF _Toc121515319 \h </w:instrText>
        </w:r>
        <w:r>
          <w:rPr>
            <w:noProof/>
            <w:webHidden/>
          </w:rPr>
        </w:r>
        <w:r>
          <w:rPr>
            <w:noProof/>
            <w:webHidden/>
          </w:rPr>
          <w:fldChar w:fldCharType="separate"/>
        </w:r>
        <w:r w:rsidR="001941D9">
          <w:rPr>
            <w:noProof/>
            <w:webHidden/>
          </w:rPr>
          <w:t>24</w:t>
        </w:r>
        <w:r>
          <w:rPr>
            <w:noProof/>
            <w:webHidden/>
          </w:rPr>
          <w:fldChar w:fldCharType="end"/>
        </w:r>
      </w:hyperlink>
    </w:p>
    <w:p w14:paraId="201988E8" w14:textId="5CF354BD" w:rsidR="003B5B17" w:rsidRDefault="003B5B17">
      <w:pPr>
        <w:pStyle w:val="af9"/>
        <w:tabs>
          <w:tab w:val="right" w:leader="dot" w:pos="8494"/>
        </w:tabs>
        <w:ind w:left="480" w:hanging="480"/>
        <w:rPr>
          <w:rFonts w:asciiTheme="minorHAnsi" w:eastAsiaTheme="minorEastAsia" w:hAnsiTheme="minorHAnsi"/>
          <w:noProof/>
        </w:rPr>
      </w:pPr>
      <w:hyperlink w:anchor="_Toc121515320" w:history="1">
        <w:r w:rsidRPr="001259E7">
          <w:rPr>
            <w:rStyle w:val="af1"/>
            <w:rFonts w:hint="eastAsia"/>
            <w:noProof/>
          </w:rPr>
          <w:t>圖</w:t>
        </w:r>
        <w:r w:rsidRPr="001259E7">
          <w:rPr>
            <w:rStyle w:val="af1"/>
            <w:noProof/>
          </w:rPr>
          <w:t xml:space="preserve"> 2.17 </w:t>
        </w:r>
        <w:r w:rsidRPr="001259E7">
          <w:rPr>
            <w:rStyle w:val="af1"/>
            <w:rFonts w:hint="eastAsia"/>
            <w:noProof/>
          </w:rPr>
          <w:t>決策樹範例，以二元分類問題為例</w:t>
        </w:r>
        <w:r w:rsidRPr="001259E7">
          <w:rPr>
            <w:rStyle w:val="af1"/>
            <w:noProof/>
          </w:rPr>
          <w:t xml:space="preserve"> (Song &amp; Ying,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_Toc121515320 \h </w:instrText>
        </w:r>
        <w:r>
          <w:rPr>
            <w:noProof/>
            <w:webHidden/>
          </w:rPr>
        </w:r>
        <w:r>
          <w:rPr>
            <w:noProof/>
            <w:webHidden/>
          </w:rPr>
          <w:fldChar w:fldCharType="separate"/>
        </w:r>
        <w:r w:rsidR="001941D9">
          <w:rPr>
            <w:noProof/>
            <w:webHidden/>
          </w:rPr>
          <w:t>25</w:t>
        </w:r>
        <w:r>
          <w:rPr>
            <w:noProof/>
            <w:webHidden/>
          </w:rPr>
          <w:fldChar w:fldCharType="end"/>
        </w:r>
      </w:hyperlink>
    </w:p>
    <w:p w14:paraId="0EA5F27E" w14:textId="6476D019" w:rsidR="003B5B17" w:rsidRDefault="003B5B17">
      <w:pPr>
        <w:pStyle w:val="af9"/>
        <w:tabs>
          <w:tab w:val="right" w:leader="dot" w:pos="8494"/>
        </w:tabs>
        <w:ind w:left="480" w:hanging="480"/>
        <w:rPr>
          <w:rFonts w:asciiTheme="minorHAnsi" w:eastAsiaTheme="minorEastAsia" w:hAnsiTheme="minorHAnsi"/>
          <w:noProof/>
        </w:rPr>
      </w:pPr>
      <w:hyperlink w:anchor="_Toc121515321" w:history="1">
        <w:r w:rsidRPr="001259E7">
          <w:rPr>
            <w:rStyle w:val="af1"/>
            <w:rFonts w:hint="eastAsia"/>
            <w:noProof/>
          </w:rPr>
          <w:t>圖</w:t>
        </w:r>
        <w:r w:rsidRPr="001259E7">
          <w:rPr>
            <w:rStyle w:val="af1"/>
            <w:noProof/>
          </w:rPr>
          <w:t xml:space="preserve"> 2.18 </w:t>
        </w:r>
        <w:r w:rsidRPr="001259E7">
          <w:rPr>
            <w:rStyle w:val="af1"/>
            <w:rFonts w:hint="eastAsia"/>
            <w:noProof/>
          </w:rPr>
          <w:t>引導聚集算法示意圖</w:t>
        </w:r>
        <w:r w:rsidRPr="001259E7">
          <w:rPr>
            <w:rStyle w:val="af1"/>
            <w:noProof/>
          </w:rPr>
          <w:t xml:space="preserve"> (Efron &amp; Tibshirani, 1994)</w:t>
        </w:r>
        <w:r w:rsidRPr="001259E7">
          <w:rPr>
            <w:rStyle w:val="af1"/>
            <w:rFonts w:hint="eastAsia"/>
            <w:noProof/>
          </w:rPr>
          <w:t>。</w:t>
        </w:r>
        <w:r>
          <w:rPr>
            <w:noProof/>
            <w:webHidden/>
          </w:rPr>
          <w:tab/>
        </w:r>
        <w:r>
          <w:rPr>
            <w:noProof/>
            <w:webHidden/>
          </w:rPr>
          <w:fldChar w:fldCharType="begin"/>
        </w:r>
        <w:r>
          <w:rPr>
            <w:noProof/>
            <w:webHidden/>
          </w:rPr>
          <w:instrText xml:space="preserve"> PAGEREF _Toc121515321 \h </w:instrText>
        </w:r>
        <w:r>
          <w:rPr>
            <w:noProof/>
            <w:webHidden/>
          </w:rPr>
        </w:r>
        <w:r>
          <w:rPr>
            <w:noProof/>
            <w:webHidden/>
          </w:rPr>
          <w:fldChar w:fldCharType="separate"/>
        </w:r>
        <w:r w:rsidR="001941D9">
          <w:rPr>
            <w:noProof/>
            <w:webHidden/>
          </w:rPr>
          <w:t>26</w:t>
        </w:r>
        <w:r>
          <w:rPr>
            <w:noProof/>
            <w:webHidden/>
          </w:rPr>
          <w:fldChar w:fldCharType="end"/>
        </w:r>
      </w:hyperlink>
    </w:p>
    <w:p w14:paraId="0F5486D2" w14:textId="31A62021" w:rsidR="003B5B17" w:rsidRDefault="003B5B17">
      <w:pPr>
        <w:pStyle w:val="af9"/>
        <w:tabs>
          <w:tab w:val="right" w:leader="dot" w:pos="8494"/>
        </w:tabs>
        <w:ind w:left="480" w:hanging="480"/>
        <w:rPr>
          <w:rFonts w:asciiTheme="minorHAnsi" w:eastAsiaTheme="minorEastAsia" w:hAnsiTheme="minorHAnsi"/>
          <w:noProof/>
        </w:rPr>
      </w:pPr>
      <w:hyperlink w:anchor="_Toc121515322" w:history="1">
        <w:r w:rsidRPr="001259E7">
          <w:rPr>
            <w:rStyle w:val="af1"/>
            <w:rFonts w:hint="eastAsia"/>
            <w:noProof/>
          </w:rPr>
          <w:t>圖</w:t>
        </w:r>
        <w:r w:rsidRPr="001259E7">
          <w:rPr>
            <w:rStyle w:val="af1"/>
            <w:noProof/>
          </w:rPr>
          <w:t xml:space="preserve"> 2.19 </w:t>
        </w:r>
        <w:r w:rsidRPr="001259E7">
          <w:rPr>
            <w:rStyle w:val="af1"/>
            <w:rFonts w:hint="eastAsia"/>
            <w:noProof/>
          </w:rPr>
          <w:t>梯度提升決策樹示意圖。</w:t>
        </w:r>
        <w:r>
          <w:rPr>
            <w:noProof/>
            <w:webHidden/>
          </w:rPr>
          <w:tab/>
        </w:r>
        <w:r>
          <w:rPr>
            <w:noProof/>
            <w:webHidden/>
          </w:rPr>
          <w:fldChar w:fldCharType="begin"/>
        </w:r>
        <w:r>
          <w:rPr>
            <w:noProof/>
            <w:webHidden/>
          </w:rPr>
          <w:instrText xml:space="preserve"> PAGEREF _Toc121515322 \h </w:instrText>
        </w:r>
        <w:r>
          <w:rPr>
            <w:noProof/>
            <w:webHidden/>
          </w:rPr>
        </w:r>
        <w:r>
          <w:rPr>
            <w:noProof/>
            <w:webHidden/>
          </w:rPr>
          <w:fldChar w:fldCharType="separate"/>
        </w:r>
        <w:r w:rsidR="001941D9">
          <w:rPr>
            <w:noProof/>
            <w:webHidden/>
          </w:rPr>
          <w:t>27</w:t>
        </w:r>
        <w:r>
          <w:rPr>
            <w:noProof/>
            <w:webHidden/>
          </w:rPr>
          <w:fldChar w:fldCharType="end"/>
        </w:r>
      </w:hyperlink>
    </w:p>
    <w:p w14:paraId="38C4DEDC" w14:textId="13D4CCB6" w:rsidR="003B5B17" w:rsidRDefault="003B5B17">
      <w:pPr>
        <w:pStyle w:val="af9"/>
        <w:tabs>
          <w:tab w:val="right" w:leader="dot" w:pos="8494"/>
        </w:tabs>
        <w:ind w:left="480" w:hanging="480"/>
        <w:rPr>
          <w:rFonts w:asciiTheme="minorHAnsi" w:eastAsiaTheme="minorEastAsia" w:hAnsiTheme="minorHAnsi"/>
          <w:noProof/>
        </w:rPr>
      </w:pPr>
      <w:hyperlink w:anchor="_Toc121515323" w:history="1">
        <w:r w:rsidRPr="001259E7">
          <w:rPr>
            <w:rStyle w:val="af1"/>
            <w:rFonts w:hint="eastAsia"/>
            <w:noProof/>
          </w:rPr>
          <w:t>圖</w:t>
        </w:r>
        <w:r w:rsidRPr="001259E7">
          <w:rPr>
            <w:rStyle w:val="af1"/>
            <w:noProof/>
          </w:rPr>
          <w:t xml:space="preserve"> 2.20 </w:t>
        </w:r>
        <w:r w:rsidRPr="001259E7">
          <w:rPr>
            <w:rStyle w:val="af1"/>
            <w:rFonts w:hint="eastAsia"/>
            <w:noProof/>
          </w:rPr>
          <w:t>引導聚集算法與提升方法的比較。</w:t>
        </w:r>
        <w:r>
          <w:rPr>
            <w:noProof/>
            <w:webHidden/>
          </w:rPr>
          <w:tab/>
        </w:r>
        <w:r>
          <w:rPr>
            <w:noProof/>
            <w:webHidden/>
          </w:rPr>
          <w:fldChar w:fldCharType="begin"/>
        </w:r>
        <w:r>
          <w:rPr>
            <w:noProof/>
            <w:webHidden/>
          </w:rPr>
          <w:instrText xml:space="preserve"> PAGEREF _Toc121515323 \h </w:instrText>
        </w:r>
        <w:r>
          <w:rPr>
            <w:noProof/>
            <w:webHidden/>
          </w:rPr>
        </w:r>
        <w:r>
          <w:rPr>
            <w:noProof/>
            <w:webHidden/>
          </w:rPr>
          <w:fldChar w:fldCharType="separate"/>
        </w:r>
        <w:r w:rsidR="001941D9">
          <w:rPr>
            <w:noProof/>
            <w:webHidden/>
          </w:rPr>
          <w:t>28</w:t>
        </w:r>
        <w:r>
          <w:rPr>
            <w:noProof/>
            <w:webHidden/>
          </w:rPr>
          <w:fldChar w:fldCharType="end"/>
        </w:r>
      </w:hyperlink>
    </w:p>
    <w:p w14:paraId="73A67D14" w14:textId="48F032A6" w:rsidR="003B5B17" w:rsidRDefault="003B5B17">
      <w:pPr>
        <w:pStyle w:val="af9"/>
        <w:tabs>
          <w:tab w:val="right" w:leader="dot" w:pos="8494"/>
        </w:tabs>
        <w:ind w:left="480" w:hanging="480"/>
        <w:rPr>
          <w:rFonts w:asciiTheme="minorHAnsi" w:eastAsiaTheme="minorEastAsia" w:hAnsiTheme="minorHAnsi"/>
          <w:noProof/>
        </w:rPr>
      </w:pPr>
      <w:hyperlink w:anchor="_Toc121515324" w:history="1">
        <w:r w:rsidRPr="001259E7">
          <w:rPr>
            <w:rStyle w:val="af1"/>
            <w:rFonts w:hint="eastAsia"/>
            <w:noProof/>
          </w:rPr>
          <w:t>圖</w:t>
        </w:r>
        <w:r w:rsidRPr="001259E7">
          <w:rPr>
            <w:rStyle w:val="af1"/>
            <w:noProof/>
          </w:rPr>
          <w:t xml:space="preserve"> 2.21 LightGBM</w:t>
        </w:r>
        <w:r w:rsidRPr="001259E7">
          <w:rPr>
            <w:rStyle w:val="af1"/>
            <w:rFonts w:hint="eastAsia"/>
            <w:noProof/>
          </w:rPr>
          <w:t>於</w:t>
        </w:r>
        <w:r w:rsidRPr="001259E7">
          <w:rPr>
            <w:rStyle w:val="af1"/>
            <w:noProof/>
          </w:rPr>
          <w:t>Flight Delay</w:t>
        </w:r>
        <w:r w:rsidRPr="001259E7">
          <w:rPr>
            <w:rStyle w:val="af1"/>
            <w:rFonts w:hint="eastAsia"/>
            <w:noProof/>
          </w:rPr>
          <w:t>（左）與</w:t>
        </w:r>
        <w:r w:rsidRPr="001259E7">
          <w:rPr>
            <w:rStyle w:val="af1"/>
            <w:noProof/>
          </w:rPr>
          <w:t>LETOR</w:t>
        </w:r>
        <w:r w:rsidRPr="001259E7">
          <w:rPr>
            <w:rStyle w:val="af1"/>
            <w:rFonts w:hint="eastAsia"/>
            <w:noProof/>
          </w:rPr>
          <w:t>（右）兩資料集中的收斂表現。</w:t>
        </w:r>
        <w:r>
          <w:rPr>
            <w:noProof/>
            <w:webHidden/>
          </w:rPr>
          <w:tab/>
        </w:r>
        <w:r>
          <w:rPr>
            <w:noProof/>
            <w:webHidden/>
          </w:rPr>
          <w:fldChar w:fldCharType="begin"/>
        </w:r>
        <w:r>
          <w:rPr>
            <w:noProof/>
            <w:webHidden/>
          </w:rPr>
          <w:instrText xml:space="preserve"> PAGEREF _Toc121515324 \h </w:instrText>
        </w:r>
        <w:r>
          <w:rPr>
            <w:noProof/>
            <w:webHidden/>
          </w:rPr>
        </w:r>
        <w:r>
          <w:rPr>
            <w:noProof/>
            <w:webHidden/>
          </w:rPr>
          <w:fldChar w:fldCharType="separate"/>
        </w:r>
        <w:r w:rsidR="001941D9">
          <w:rPr>
            <w:noProof/>
            <w:webHidden/>
          </w:rPr>
          <w:t>28</w:t>
        </w:r>
        <w:r>
          <w:rPr>
            <w:noProof/>
            <w:webHidden/>
          </w:rPr>
          <w:fldChar w:fldCharType="end"/>
        </w:r>
      </w:hyperlink>
    </w:p>
    <w:p w14:paraId="55195C54" w14:textId="78BBF2EC" w:rsidR="003B5B17" w:rsidRDefault="003B5B17">
      <w:pPr>
        <w:pStyle w:val="af9"/>
        <w:tabs>
          <w:tab w:val="right" w:leader="dot" w:pos="8494"/>
        </w:tabs>
        <w:ind w:left="480" w:hanging="480"/>
        <w:rPr>
          <w:rFonts w:asciiTheme="minorHAnsi" w:eastAsiaTheme="minorEastAsia" w:hAnsiTheme="minorHAnsi"/>
          <w:noProof/>
        </w:rPr>
      </w:pPr>
      <w:hyperlink w:anchor="_Toc121515325" w:history="1">
        <w:r w:rsidRPr="001259E7">
          <w:rPr>
            <w:rStyle w:val="af1"/>
            <w:rFonts w:hint="eastAsia"/>
            <w:noProof/>
          </w:rPr>
          <w:t>圖</w:t>
        </w:r>
        <w:r w:rsidRPr="001259E7">
          <w:rPr>
            <w:rStyle w:val="af1"/>
            <w:noProof/>
          </w:rPr>
          <w:t xml:space="preserve"> 2.22 </w:t>
        </w:r>
        <w:r w:rsidRPr="001259E7">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_Toc121515325 \h </w:instrText>
        </w:r>
        <w:r>
          <w:rPr>
            <w:noProof/>
            <w:webHidden/>
          </w:rPr>
        </w:r>
        <w:r>
          <w:rPr>
            <w:noProof/>
            <w:webHidden/>
          </w:rPr>
          <w:fldChar w:fldCharType="separate"/>
        </w:r>
        <w:r w:rsidR="001941D9">
          <w:rPr>
            <w:noProof/>
            <w:webHidden/>
          </w:rPr>
          <w:t>31</w:t>
        </w:r>
        <w:r>
          <w:rPr>
            <w:noProof/>
            <w:webHidden/>
          </w:rPr>
          <w:fldChar w:fldCharType="end"/>
        </w:r>
      </w:hyperlink>
    </w:p>
    <w:p w14:paraId="48F7EA4B" w14:textId="41E0358F" w:rsidR="003B5B17" w:rsidRDefault="003B5B17">
      <w:pPr>
        <w:pStyle w:val="af9"/>
        <w:tabs>
          <w:tab w:val="right" w:leader="dot" w:pos="8494"/>
        </w:tabs>
        <w:ind w:left="480" w:hanging="480"/>
        <w:rPr>
          <w:rFonts w:asciiTheme="minorHAnsi" w:eastAsiaTheme="minorEastAsia" w:hAnsiTheme="minorHAnsi"/>
          <w:noProof/>
        </w:rPr>
      </w:pPr>
      <w:hyperlink w:anchor="_Toc121515326" w:history="1">
        <w:r w:rsidRPr="001259E7">
          <w:rPr>
            <w:rStyle w:val="af1"/>
            <w:rFonts w:hint="eastAsia"/>
            <w:noProof/>
          </w:rPr>
          <w:t>圖</w:t>
        </w:r>
        <w:r w:rsidRPr="001259E7">
          <w:rPr>
            <w:rStyle w:val="af1"/>
            <w:noProof/>
          </w:rPr>
          <w:t xml:space="preserve"> 3.1 </w:t>
        </w:r>
        <w:r w:rsidRPr="001259E7">
          <w:rPr>
            <w:rStyle w:val="af1"/>
            <w:rFonts w:hint="eastAsia"/>
            <w:noProof/>
          </w:rPr>
          <w:t>資料處理、評估流程圖。</w:t>
        </w:r>
        <w:r>
          <w:rPr>
            <w:noProof/>
            <w:webHidden/>
          </w:rPr>
          <w:tab/>
        </w:r>
        <w:r>
          <w:rPr>
            <w:noProof/>
            <w:webHidden/>
          </w:rPr>
          <w:fldChar w:fldCharType="begin"/>
        </w:r>
        <w:r>
          <w:rPr>
            <w:noProof/>
            <w:webHidden/>
          </w:rPr>
          <w:instrText xml:space="preserve"> PAGEREF _Toc121515326 \h </w:instrText>
        </w:r>
        <w:r>
          <w:rPr>
            <w:noProof/>
            <w:webHidden/>
          </w:rPr>
        </w:r>
        <w:r>
          <w:rPr>
            <w:noProof/>
            <w:webHidden/>
          </w:rPr>
          <w:fldChar w:fldCharType="separate"/>
        </w:r>
        <w:r w:rsidR="001941D9">
          <w:rPr>
            <w:noProof/>
            <w:webHidden/>
          </w:rPr>
          <w:t>33</w:t>
        </w:r>
        <w:r>
          <w:rPr>
            <w:noProof/>
            <w:webHidden/>
          </w:rPr>
          <w:fldChar w:fldCharType="end"/>
        </w:r>
      </w:hyperlink>
    </w:p>
    <w:p w14:paraId="69E408AC" w14:textId="58E61875" w:rsidR="003B5B17" w:rsidRDefault="003B5B17">
      <w:pPr>
        <w:pStyle w:val="af9"/>
        <w:tabs>
          <w:tab w:val="right" w:leader="dot" w:pos="8494"/>
        </w:tabs>
        <w:ind w:left="480" w:hanging="480"/>
        <w:rPr>
          <w:rFonts w:asciiTheme="minorHAnsi" w:eastAsiaTheme="minorEastAsia" w:hAnsiTheme="minorHAnsi"/>
          <w:noProof/>
        </w:rPr>
      </w:pPr>
      <w:hyperlink w:anchor="_Toc121515327" w:history="1">
        <w:r w:rsidRPr="001259E7">
          <w:rPr>
            <w:rStyle w:val="af1"/>
            <w:rFonts w:hint="eastAsia"/>
            <w:noProof/>
          </w:rPr>
          <w:t>圖</w:t>
        </w:r>
        <w:r w:rsidRPr="001259E7">
          <w:rPr>
            <w:rStyle w:val="af1"/>
            <w:noProof/>
          </w:rPr>
          <w:t xml:space="preserve"> 3.2 </w:t>
        </w:r>
        <w:r w:rsidRPr="001259E7">
          <w:rPr>
            <w:rStyle w:val="af1"/>
            <w:rFonts w:hint="eastAsia"/>
            <w:noProof/>
          </w:rPr>
          <w:t>研究方法流程圖。</w:t>
        </w:r>
        <w:r>
          <w:rPr>
            <w:noProof/>
            <w:webHidden/>
          </w:rPr>
          <w:tab/>
        </w:r>
        <w:r>
          <w:rPr>
            <w:noProof/>
            <w:webHidden/>
          </w:rPr>
          <w:fldChar w:fldCharType="begin"/>
        </w:r>
        <w:r>
          <w:rPr>
            <w:noProof/>
            <w:webHidden/>
          </w:rPr>
          <w:instrText xml:space="preserve"> PAGEREF _Toc121515327 \h </w:instrText>
        </w:r>
        <w:r>
          <w:rPr>
            <w:noProof/>
            <w:webHidden/>
          </w:rPr>
        </w:r>
        <w:r>
          <w:rPr>
            <w:noProof/>
            <w:webHidden/>
          </w:rPr>
          <w:fldChar w:fldCharType="separate"/>
        </w:r>
        <w:r w:rsidR="001941D9">
          <w:rPr>
            <w:noProof/>
            <w:webHidden/>
          </w:rPr>
          <w:t>34</w:t>
        </w:r>
        <w:r>
          <w:rPr>
            <w:noProof/>
            <w:webHidden/>
          </w:rPr>
          <w:fldChar w:fldCharType="end"/>
        </w:r>
      </w:hyperlink>
    </w:p>
    <w:p w14:paraId="6C2DAEFC" w14:textId="0EFEB1E4" w:rsidR="003B5B17" w:rsidRDefault="003B5B17">
      <w:pPr>
        <w:pStyle w:val="af9"/>
        <w:tabs>
          <w:tab w:val="right" w:leader="dot" w:pos="8494"/>
        </w:tabs>
        <w:ind w:left="480" w:hanging="480"/>
        <w:rPr>
          <w:rFonts w:asciiTheme="minorHAnsi" w:eastAsiaTheme="minorEastAsia" w:hAnsiTheme="minorHAnsi"/>
          <w:noProof/>
        </w:rPr>
      </w:pPr>
      <w:hyperlink w:anchor="_Toc121515328" w:history="1">
        <w:r w:rsidRPr="001259E7">
          <w:rPr>
            <w:rStyle w:val="af1"/>
            <w:rFonts w:hint="eastAsia"/>
            <w:noProof/>
          </w:rPr>
          <w:t>圖</w:t>
        </w:r>
        <w:r w:rsidRPr="001259E7">
          <w:rPr>
            <w:rStyle w:val="af1"/>
            <w:noProof/>
          </w:rPr>
          <w:t xml:space="preserve"> 3.3 </w:t>
        </w:r>
        <w:r w:rsidRPr="001259E7">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_Toc121515328 \h </w:instrText>
        </w:r>
        <w:r>
          <w:rPr>
            <w:noProof/>
            <w:webHidden/>
          </w:rPr>
        </w:r>
        <w:r>
          <w:rPr>
            <w:noProof/>
            <w:webHidden/>
          </w:rPr>
          <w:fldChar w:fldCharType="separate"/>
        </w:r>
        <w:r w:rsidR="001941D9">
          <w:rPr>
            <w:noProof/>
            <w:webHidden/>
          </w:rPr>
          <w:t>36</w:t>
        </w:r>
        <w:r>
          <w:rPr>
            <w:noProof/>
            <w:webHidden/>
          </w:rPr>
          <w:fldChar w:fldCharType="end"/>
        </w:r>
      </w:hyperlink>
    </w:p>
    <w:p w14:paraId="2F9EE718" w14:textId="4D71443E" w:rsidR="003B5B17" w:rsidRDefault="003B5B17">
      <w:pPr>
        <w:pStyle w:val="af9"/>
        <w:tabs>
          <w:tab w:val="right" w:leader="dot" w:pos="8494"/>
        </w:tabs>
        <w:ind w:left="480" w:hanging="480"/>
        <w:rPr>
          <w:rFonts w:asciiTheme="minorHAnsi" w:eastAsiaTheme="minorEastAsia" w:hAnsiTheme="minorHAnsi"/>
          <w:noProof/>
        </w:rPr>
      </w:pPr>
      <w:hyperlink w:anchor="_Toc121515329" w:history="1">
        <w:r w:rsidRPr="001259E7">
          <w:rPr>
            <w:rStyle w:val="af1"/>
            <w:rFonts w:hint="eastAsia"/>
            <w:noProof/>
          </w:rPr>
          <w:t>圖</w:t>
        </w:r>
        <w:r w:rsidRPr="001259E7">
          <w:rPr>
            <w:rStyle w:val="af1"/>
            <w:noProof/>
          </w:rPr>
          <w:t xml:space="preserve"> 3.4 </w:t>
        </w:r>
        <w:r w:rsidRPr="001259E7">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_Toc121515329 \h </w:instrText>
        </w:r>
        <w:r>
          <w:rPr>
            <w:noProof/>
            <w:webHidden/>
          </w:rPr>
        </w:r>
        <w:r>
          <w:rPr>
            <w:noProof/>
            <w:webHidden/>
          </w:rPr>
          <w:fldChar w:fldCharType="separate"/>
        </w:r>
        <w:r w:rsidR="001941D9">
          <w:rPr>
            <w:noProof/>
            <w:webHidden/>
          </w:rPr>
          <w:t>39</w:t>
        </w:r>
        <w:r>
          <w:rPr>
            <w:noProof/>
            <w:webHidden/>
          </w:rPr>
          <w:fldChar w:fldCharType="end"/>
        </w:r>
      </w:hyperlink>
    </w:p>
    <w:p w14:paraId="7E144CC5" w14:textId="62C02F0D" w:rsidR="003B5B17" w:rsidRDefault="003B5B17">
      <w:pPr>
        <w:pStyle w:val="af9"/>
        <w:tabs>
          <w:tab w:val="right" w:leader="dot" w:pos="8494"/>
        </w:tabs>
        <w:ind w:left="480" w:hanging="480"/>
        <w:rPr>
          <w:rFonts w:asciiTheme="minorHAnsi" w:eastAsiaTheme="minorEastAsia" w:hAnsiTheme="minorHAnsi"/>
          <w:noProof/>
        </w:rPr>
      </w:pPr>
      <w:hyperlink w:anchor="_Toc121515330" w:history="1">
        <w:r w:rsidRPr="001259E7">
          <w:rPr>
            <w:rStyle w:val="af1"/>
            <w:rFonts w:hint="eastAsia"/>
            <w:noProof/>
          </w:rPr>
          <w:t>圖</w:t>
        </w:r>
        <w:r w:rsidRPr="001259E7">
          <w:rPr>
            <w:rStyle w:val="af1"/>
            <w:noProof/>
          </w:rPr>
          <w:t xml:space="preserve"> 3.5 </w:t>
        </w:r>
        <w:r w:rsidRPr="001259E7">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_Toc121515330 \h </w:instrText>
        </w:r>
        <w:r>
          <w:rPr>
            <w:noProof/>
            <w:webHidden/>
          </w:rPr>
        </w:r>
        <w:r>
          <w:rPr>
            <w:noProof/>
            <w:webHidden/>
          </w:rPr>
          <w:fldChar w:fldCharType="separate"/>
        </w:r>
        <w:r w:rsidR="001941D9">
          <w:rPr>
            <w:noProof/>
            <w:webHidden/>
          </w:rPr>
          <w:t>39</w:t>
        </w:r>
        <w:r>
          <w:rPr>
            <w:noProof/>
            <w:webHidden/>
          </w:rPr>
          <w:fldChar w:fldCharType="end"/>
        </w:r>
      </w:hyperlink>
    </w:p>
    <w:p w14:paraId="6BD22596" w14:textId="23B7CB8E" w:rsidR="003B5B17" w:rsidRDefault="003B5B17">
      <w:pPr>
        <w:pStyle w:val="af9"/>
        <w:tabs>
          <w:tab w:val="right" w:leader="dot" w:pos="8494"/>
        </w:tabs>
        <w:ind w:left="480" w:hanging="480"/>
        <w:rPr>
          <w:rFonts w:asciiTheme="minorHAnsi" w:eastAsiaTheme="minorEastAsia" w:hAnsiTheme="minorHAnsi"/>
          <w:noProof/>
        </w:rPr>
      </w:pPr>
      <w:hyperlink w:anchor="_Toc121515331" w:history="1">
        <w:r w:rsidRPr="001259E7">
          <w:rPr>
            <w:rStyle w:val="af1"/>
            <w:rFonts w:hint="eastAsia"/>
            <w:noProof/>
          </w:rPr>
          <w:t>圖</w:t>
        </w:r>
        <w:r w:rsidRPr="001259E7">
          <w:rPr>
            <w:rStyle w:val="af1"/>
            <w:noProof/>
          </w:rPr>
          <w:t xml:space="preserve"> 3.6 </w:t>
        </w:r>
        <w:r w:rsidRPr="001259E7">
          <w:rPr>
            <w:rStyle w:val="af1"/>
            <w:rFonts w:hint="eastAsia"/>
            <w:noProof/>
          </w:rPr>
          <w:t>群集過後的特徵組。</w:t>
        </w:r>
        <w:r>
          <w:rPr>
            <w:noProof/>
            <w:webHidden/>
          </w:rPr>
          <w:tab/>
        </w:r>
        <w:r>
          <w:rPr>
            <w:noProof/>
            <w:webHidden/>
          </w:rPr>
          <w:fldChar w:fldCharType="begin"/>
        </w:r>
        <w:r>
          <w:rPr>
            <w:noProof/>
            <w:webHidden/>
          </w:rPr>
          <w:instrText xml:space="preserve"> PAGEREF _Toc121515331 \h </w:instrText>
        </w:r>
        <w:r>
          <w:rPr>
            <w:noProof/>
            <w:webHidden/>
          </w:rPr>
        </w:r>
        <w:r>
          <w:rPr>
            <w:noProof/>
            <w:webHidden/>
          </w:rPr>
          <w:fldChar w:fldCharType="separate"/>
        </w:r>
        <w:r w:rsidR="001941D9">
          <w:rPr>
            <w:noProof/>
            <w:webHidden/>
          </w:rPr>
          <w:t>41</w:t>
        </w:r>
        <w:r>
          <w:rPr>
            <w:noProof/>
            <w:webHidden/>
          </w:rPr>
          <w:fldChar w:fldCharType="end"/>
        </w:r>
      </w:hyperlink>
    </w:p>
    <w:p w14:paraId="77F8EDCA" w14:textId="386000BB" w:rsidR="003B5B17" w:rsidRDefault="003B5B17">
      <w:pPr>
        <w:pStyle w:val="af9"/>
        <w:tabs>
          <w:tab w:val="right" w:leader="dot" w:pos="8494"/>
        </w:tabs>
        <w:ind w:left="480" w:hanging="480"/>
        <w:rPr>
          <w:rFonts w:asciiTheme="minorHAnsi" w:eastAsiaTheme="minorEastAsia" w:hAnsiTheme="minorHAnsi"/>
          <w:noProof/>
        </w:rPr>
      </w:pPr>
      <w:hyperlink w:anchor="_Toc121515332" w:history="1">
        <w:r w:rsidRPr="001259E7">
          <w:rPr>
            <w:rStyle w:val="af1"/>
            <w:rFonts w:hint="eastAsia"/>
            <w:noProof/>
          </w:rPr>
          <w:t>圖</w:t>
        </w:r>
        <w:r w:rsidRPr="001259E7">
          <w:rPr>
            <w:rStyle w:val="af1"/>
            <w:noProof/>
          </w:rPr>
          <w:t xml:space="preserve"> 3.7 </w:t>
        </w:r>
        <w:r w:rsidRPr="001259E7">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_Toc121515332 \h </w:instrText>
        </w:r>
        <w:r>
          <w:rPr>
            <w:noProof/>
            <w:webHidden/>
          </w:rPr>
        </w:r>
        <w:r>
          <w:rPr>
            <w:noProof/>
            <w:webHidden/>
          </w:rPr>
          <w:fldChar w:fldCharType="separate"/>
        </w:r>
        <w:r w:rsidR="001941D9">
          <w:rPr>
            <w:noProof/>
            <w:webHidden/>
          </w:rPr>
          <w:t>42</w:t>
        </w:r>
        <w:r>
          <w:rPr>
            <w:noProof/>
            <w:webHidden/>
          </w:rPr>
          <w:fldChar w:fldCharType="end"/>
        </w:r>
      </w:hyperlink>
    </w:p>
    <w:p w14:paraId="23C759CB" w14:textId="2C4CCE50" w:rsidR="003B5B17" w:rsidRDefault="003B5B17">
      <w:pPr>
        <w:pStyle w:val="af9"/>
        <w:tabs>
          <w:tab w:val="right" w:leader="dot" w:pos="8494"/>
        </w:tabs>
        <w:ind w:left="480" w:hanging="480"/>
        <w:rPr>
          <w:rFonts w:asciiTheme="minorHAnsi" w:eastAsiaTheme="minorEastAsia" w:hAnsiTheme="minorHAnsi"/>
          <w:noProof/>
        </w:rPr>
      </w:pPr>
      <w:hyperlink w:anchor="_Toc121515333" w:history="1">
        <w:r w:rsidRPr="001259E7">
          <w:rPr>
            <w:rStyle w:val="af1"/>
            <w:rFonts w:hint="eastAsia"/>
            <w:noProof/>
          </w:rPr>
          <w:t>圖</w:t>
        </w:r>
        <w:r w:rsidRPr="001259E7">
          <w:rPr>
            <w:rStyle w:val="af1"/>
            <w:noProof/>
          </w:rPr>
          <w:t xml:space="preserve"> 3.8 </w:t>
        </w:r>
        <w:r w:rsidRPr="001259E7">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_Toc121515333 \h </w:instrText>
        </w:r>
        <w:r>
          <w:rPr>
            <w:noProof/>
            <w:webHidden/>
          </w:rPr>
        </w:r>
        <w:r>
          <w:rPr>
            <w:noProof/>
            <w:webHidden/>
          </w:rPr>
          <w:fldChar w:fldCharType="separate"/>
        </w:r>
        <w:r w:rsidR="001941D9">
          <w:rPr>
            <w:noProof/>
            <w:webHidden/>
          </w:rPr>
          <w:t>42</w:t>
        </w:r>
        <w:r>
          <w:rPr>
            <w:noProof/>
            <w:webHidden/>
          </w:rPr>
          <w:fldChar w:fldCharType="end"/>
        </w:r>
      </w:hyperlink>
    </w:p>
    <w:p w14:paraId="31CC7A84" w14:textId="4DC514F9" w:rsidR="003B5B17" w:rsidRDefault="003B5B17">
      <w:pPr>
        <w:pStyle w:val="af9"/>
        <w:tabs>
          <w:tab w:val="right" w:leader="dot" w:pos="8494"/>
        </w:tabs>
        <w:ind w:left="480" w:hanging="480"/>
        <w:rPr>
          <w:rFonts w:asciiTheme="minorHAnsi" w:eastAsiaTheme="minorEastAsia" w:hAnsiTheme="minorHAnsi"/>
          <w:noProof/>
        </w:rPr>
      </w:pPr>
      <w:hyperlink w:anchor="_Toc121515334" w:history="1">
        <w:r w:rsidRPr="001259E7">
          <w:rPr>
            <w:rStyle w:val="af1"/>
            <w:rFonts w:hint="eastAsia"/>
            <w:noProof/>
          </w:rPr>
          <w:t>圖</w:t>
        </w:r>
        <w:r w:rsidRPr="001259E7">
          <w:rPr>
            <w:rStyle w:val="af1"/>
            <w:noProof/>
          </w:rPr>
          <w:t xml:space="preserve"> 3.9 </w:t>
        </w:r>
        <w:r w:rsidRPr="001259E7">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_Toc121515334 \h </w:instrText>
        </w:r>
        <w:r>
          <w:rPr>
            <w:noProof/>
            <w:webHidden/>
          </w:rPr>
        </w:r>
        <w:r>
          <w:rPr>
            <w:noProof/>
            <w:webHidden/>
          </w:rPr>
          <w:fldChar w:fldCharType="separate"/>
        </w:r>
        <w:r w:rsidR="001941D9">
          <w:rPr>
            <w:noProof/>
            <w:webHidden/>
          </w:rPr>
          <w:t>43</w:t>
        </w:r>
        <w:r>
          <w:rPr>
            <w:noProof/>
            <w:webHidden/>
          </w:rPr>
          <w:fldChar w:fldCharType="end"/>
        </w:r>
      </w:hyperlink>
    </w:p>
    <w:p w14:paraId="0C84F585" w14:textId="6C24D339" w:rsidR="003B5B17" w:rsidRDefault="003B5B17">
      <w:pPr>
        <w:pStyle w:val="af9"/>
        <w:tabs>
          <w:tab w:val="right" w:leader="dot" w:pos="8494"/>
        </w:tabs>
        <w:ind w:left="480" w:hanging="480"/>
        <w:rPr>
          <w:rFonts w:asciiTheme="minorHAnsi" w:eastAsiaTheme="minorEastAsia" w:hAnsiTheme="minorHAnsi"/>
          <w:noProof/>
        </w:rPr>
      </w:pPr>
      <w:hyperlink w:anchor="_Toc121515335" w:history="1">
        <w:r w:rsidRPr="001259E7">
          <w:rPr>
            <w:rStyle w:val="af1"/>
            <w:rFonts w:hint="eastAsia"/>
            <w:noProof/>
          </w:rPr>
          <w:t>圖</w:t>
        </w:r>
        <w:r w:rsidRPr="001259E7">
          <w:rPr>
            <w:rStyle w:val="af1"/>
            <w:noProof/>
          </w:rPr>
          <w:t xml:space="preserve"> 3.10 </w:t>
        </w:r>
        <w:r w:rsidRPr="001259E7">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_Toc121515335 \h </w:instrText>
        </w:r>
        <w:r>
          <w:rPr>
            <w:noProof/>
            <w:webHidden/>
          </w:rPr>
        </w:r>
        <w:r>
          <w:rPr>
            <w:noProof/>
            <w:webHidden/>
          </w:rPr>
          <w:fldChar w:fldCharType="separate"/>
        </w:r>
        <w:r w:rsidR="001941D9">
          <w:rPr>
            <w:noProof/>
            <w:webHidden/>
          </w:rPr>
          <w:t>44</w:t>
        </w:r>
        <w:r>
          <w:rPr>
            <w:noProof/>
            <w:webHidden/>
          </w:rPr>
          <w:fldChar w:fldCharType="end"/>
        </w:r>
      </w:hyperlink>
    </w:p>
    <w:p w14:paraId="63CBA171" w14:textId="2A3B08E0" w:rsidR="003B5B17" w:rsidRDefault="003B5B17">
      <w:pPr>
        <w:pStyle w:val="af9"/>
        <w:tabs>
          <w:tab w:val="right" w:leader="dot" w:pos="8494"/>
        </w:tabs>
        <w:ind w:left="480" w:hanging="480"/>
        <w:rPr>
          <w:rFonts w:asciiTheme="minorHAnsi" w:eastAsiaTheme="minorEastAsia" w:hAnsiTheme="minorHAnsi"/>
          <w:noProof/>
        </w:rPr>
      </w:pPr>
      <w:hyperlink w:anchor="_Toc121515336" w:history="1">
        <w:r w:rsidRPr="001259E7">
          <w:rPr>
            <w:rStyle w:val="af1"/>
            <w:rFonts w:hint="eastAsia"/>
            <w:noProof/>
          </w:rPr>
          <w:t>圖</w:t>
        </w:r>
        <w:r w:rsidRPr="001259E7">
          <w:rPr>
            <w:rStyle w:val="af1"/>
            <w:noProof/>
          </w:rPr>
          <w:t xml:space="preserve"> 3.11 </w:t>
        </w:r>
        <w:r w:rsidRPr="001259E7">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_Toc121515336 \h </w:instrText>
        </w:r>
        <w:r>
          <w:rPr>
            <w:noProof/>
            <w:webHidden/>
          </w:rPr>
        </w:r>
        <w:r>
          <w:rPr>
            <w:noProof/>
            <w:webHidden/>
          </w:rPr>
          <w:fldChar w:fldCharType="separate"/>
        </w:r>
        <w:r w:rsidR="001941D9">
          <w:rPr>
            <w:noProof/>
            <w:webHidden/>
          </w:rPr>
          <w:t>45</w:t>
        </w:r>
        <w:r>
          <w:rPr>
            <w:noProof/>
            <w:webHidden/>
          </w:rPr>
          <w:fldChar w:fldCharType="end"/>
        </w:r>
      </w:hyperlink>
    </w:p>
    <w:p w14:paraId="15FD59C0" w14:textId="1296E7DB" w:rsidR="003B5B17" w:rsidRDefault="003B5B17">
      <w:pPr>
        <w:pStyle w:val="af9"/>
        <w:tabs>
          <w:tab w:val="right" w:leader="dot" w:pos="8494"/>
        </w:tabs>
        <w:ind w:left="480" w:hanging="480"/>
        <w:rPr>
          <w:rFonts w:asciiTheme="minorHAnsi" w:eastAsiaTheme="minorEastAsia" w:hAnsiTheme="minorHAnsi"/>
          <w:noProof/>
        </w:rPr>
      </w:pPr>
      <w:hyperlink w:anchor="_Toc121515337" w:history="1">
        <w:r w:rsidRPr="001259E7">
          <w:rPr>
            <w:rStyle w:val="af1"/>
            <w:rFonts w:hint="eastAsia"/>
            <w:noProof/>
          </w:rPr>
          <w:t>圖</w:t>
        </w:r>
        <w:r w:rsidRPr="001259E7">
          <w:rPr>
            <w:rStyle w:val="af1"/>
            <w:noProof/>
          </w:rPr>
          <w:t xml:space="preserve"> 3.12 </w:t>
        </w:r>
        <w:r w:rsidRPr="001259E7">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_Toc121515337 \h </w:instrText>
        </w:r>
        <w:r>
          <w:rPr>
            <w:noProof/>
            <w:webHidden/>
          </w:rPr>
        </w:r>
        <w:r>
          <w:rPr>
            <w:noProof/>
            <w:webHidden/>
          </w:rPr>
          <w:fldChar w:fldCharType="separate"/>
        </w:r>
        <w:r w:rsidR="001941D9">
          <w:rPr>
            <w:noProof/>
            <w:webHidden/>
          </w:rPr>
          <w:t>45</w:t>
        </w:r>
        <w:r>
          <w:rPr>
            <w:noProof/>
            <w:webHidden/>
          </w:rPr>
          <w:fldChar w:fldCharType="end"/>
        </w:r>
      </w:hyperlink>
    </w:p>
    <w:p w14:paraId="3368CB3B" w14:textId="17F128B6" w:rsidR="003B5B17" w:rsidRDefault="003B5B17">
      <w:pPr>
        <w:pStyle w:val="af9"/>
        <w:tabs>
          <w:tab w:val="right" w:leader="dot" w:pos="8494"/>
        </w:tabs>
        <w:ind w:left="480" w:hanging="480"/>
        <w:rPr>
          <w:rFonts w:asciiTheme="minorHAnsi" w:eastAsiaTheme="minorEastAsia" w:hAnsiTheme="minorHAnsi"/>
          <w:noProof/>
        </w:rPr>
      </w:pPr>
      <w:hyperlink w:anchor="_Toc121515338" w:history="1">
        <w:r w:rsidRPr="001259E7">
          <w:rPr>
            <w:rStyle w:val="af1"/>
            <w:rFonts w:hint="eastAsia"/>
            <w:noProof/>
          </w:rPr>
          <w:t>圖</w:t>
        </w:r>
        <w:r w:rsidRPr="001259E7">
          <w:rPr>
            <w:rStyle w:val="af1"/>
            <w:noProof/>
          </w:rPr>
          <w:t xml:space="preserve"> 3.13 </w:t>
        </w:r>
        <w:r w:rsidRPr="001259E7">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_Toc121515338 \h </w:instrText>
        </w:r>
        <w:r>
          <w:rPr>
            <w:noProof/>
            <w:webHidden/>
          </w:rPr>
        </w:r>
        <w:r>
          <w:rPr>
            <w:noProof/>
            <w:webHidden/>
          </w:rPr>
          <w:fldChar w:fldCharType="separate"/>
        </w:r>
        <w:r w:rsidR="001941D9">
          <w:rPr>
            <w:noProof/>
            <w:webHidden/>
          </w:rPr>
          <w:t>47</w:t>
        </w:r>
        <w:r>
          <w:rPr>
            <w:noProof/>
            <w:webHidden/>
          </w:rPr>
          <w:fldChar w:fldCharType="end"/>
        </w:r>
      </w:hyperlink>
    </w:p>
    <w:p w14:paraId="56495DEA" w14:textId="1596A05E" w:rsidR="003B5B17" w:rsidRDefault="003B5B17">
      <w:pPr>
        <w:pStyle w:val="af9"/>
        <w:tabs>
          <w:tab w:val="right" w:leader="dot" w:pos="8494"/>
        </w:tabs>
        <w:ind w:left="480" w:hanging="480"/>
        <w:rPr>
          <w:rFonts w:asciiTheme="minorHAnsi" w:eastAsiaTheme="minorEastAsia" w:hAnsiTheme="minorHAnsi"/>
          <w:noProof/>
        </w:rPr>
      </w:pPr>
      <w:hyperlink w:anchor="_Toc121515339" w:history="1">
        <w:r w:rsidRPr="001259E7">
          <w:rPr>
            <w:rStyle w:val="af1"/>
            <w:rFonts w:hint="eastAsia"/>
            <w:noProof/>
          </w:rPr>
          <w:t>圖</w:t>
        </w:r>
        <w:r w:rsidRPr="001259E7">
          <w:rPr>
            <w:rStyle w:val="af1"/>
            <w:noProof/>
          </w:rPr>
          <w:t xml:space="preserve"> 3.14  BCD</w:t>
        </w:r>
        <w:r w:rsidRPr="001259E7">
          <w:rPr>
            <w:rStyle w:val="af1"/>
            <w:rFonts w:hint="eastAsia"/>
            <w:noProof/>
          </w:rPr>
          <w:t>與</w:t>
        </w:r>
        <w:r w:rsidRPr="001259E7">
          <w:rPr>
            <w:rStyle w:val="af1"/>
            <w:noProof/>
          </w:rPr>
          <w:t>Rank BCD</w:t>
        </w:r>
        <w:r w:rsidRPr="001259E7">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_Toc121515339 \h </w:instrText>
        </w:r>
        <w:r>
          <w:rPr>
            <w:noProof/>
            <w:webHidden/>
          </w:rPr>
        </w:r>
        <w:r>
          <w:rPr>
            <w:noProof/>
            <w:webHidden/>
          </w:rPr>
          <w:fldChar w:fldCharType="separate"/>
        </w:r>
        <w:r w:rsidR="001941D9">
          <w:rPr>
            <w:noProof/>
            <w:webHidden/>
          </w:rPr>
          <w:t>49</w:t>
        </w:r>
        <w:r>
          <w:rPr>
            <w:noProof/>
            <w:webHidden/>
          </w:rPr>
          <w:fldChar w:fldCharType="end"/>
        </w:r>
      </w:hyperlink>
    </w:p>
    <w:p w14:paraId="57A4BEC9" w14:textId="79102324" w:rsidR="003B5B17" w:rsidRDefault="003B5B17">
      <w:pPr>
        <w:pStyle w:val="af9"/>
        <w:tabs>
          <w:tab w:val="right" w:leader="dot" w:pos="8494"/>
        </w:tabs>
        <w:ind w:left="480" w:hanging="480"/>
        <w:rPr>
          <w:rFonts w:asciiTheme="minorHAnsi" w:eastAsiaTheme="minorEastAsia" w:hAnsiTheme="minorHAnsi"/>
          <w:noProof/>
        </w:rPr>
      </w:pPr>
      <w:hyperlink w:anchor="_Toc121515340" w:history="1">
        <w:r w:rsidRPr="001259E7">
          <w:rPr>
            <w:rStyle w:val="af1"/>
            <w:rFonts w:hint="eastAsia"/>
            <w:noProof/>
          </w:rPr>
          <w:t>圖</w:t>
        </w:r>
        <w:r w:rsidRPr="001259E7">
          <w:rPr>
            <w:rStyle w:val="af1"/>
            <w:noProof/>
          </w:rPr>
          <w:t xml:space="preserve"> 3.15 </w:t>
        </w:r>
        <w:r w:rsidRPr="001259E7">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_Toc121515340 \h </w:instrText>
        </w:r>
        <w:r>
          <w:rPr>
            <w:noProof/>
            <w:webHidden/>
          </w:rPr>
        </w:r>
        <w:r>
          <w:rPr>
            <w:noProof/>
            <w:webHidden/>
          </w:rPr>
          <w:fldChar w:fldCharType="separate"/>
        </w:r>
        <w:r w:rsidR="001941D9">
          <w:rPr>
            <w:noProof/>
            <w:webHidden/>
          </w:rPr>
          <w:t>50</w:t>
        </w:r>
        <w:r>
          <w:rPr>
            <w:noProof/>
            <w:webHidden/>
          </w:rPr>
          <w:fldChar w:fldCharType="end"/>
        </w:r>
      </w:hyperlink>
    </w:p>
    <w:p w14:paraId="66380A9F" w14:textId="40AB6374" w:rsidR="003B5B17" w:rsidRDefault="003B5B17">
      <w:pPr>
        <w:pStyle w:val="af9"/>
        <w:tabs>
          <w:tab w:val="right" w:leader="dot" w:pos="8494"/>
        </w:tabs>
        <w:ind w:left="480" w:hanging="480"/>
        <w:rPr>
          <w:rFonts w:asciiTheme="minorHAnsi" w:eastAsiaTheme="minorEastAsia" w:hAnsiTheme="minorHAnsi"/>
          <w:noProof/>
        </w:rPr>
      </w:pPr>
      <w:hyperlink w:anchor="_Toc121515341" w:history="1">
        <w:r w:rsidRPr="001259E7">
          <w:rPr>
            <w:rStyle w:val="af1"/>
            <w:rFonts w:hint="eastAsia"/>
            <w:noProof/>
          </w:rPr>
          <w:t>圖</w:t>
        </w:r>
        <w:r w:rsidRPr="001259E7">
          <w:rPr>
            <w:rStyle w:val="af1"/>
            <w:noProof/>
          </w:rPr>
          <w:t xml:space="preserve"> 3.16 </w:t>
        </w:r>
        <w:r w:rsidRPr="001259E7">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_Toc121515341 \h </w:instrText>
        </w:r>
        <w:r>
          <w:rPr>
            <w:noProof/>
            <w:webHidden/>
          </w:rPr>
        </w:r>
        <w:r>
          <w:rPr>
            <w:noProof/>
            <w:webHidden/>
          </w:rPr>
          <w:fldChar w:fldCharType="separate"/>
        </w:r>
        <w:r w:rsidR="001941D9">
          <w:rPr>
            <w:noProof/>
            <w:webHidden/>
          </w:rPr>
          <w:t>51</w:t>
        </w:r>
        <w:r>
          <w:rPr>
            <w:noProof/>
            <w:webHidden/>
          </w:rPr>
          <w:fldChar w:fldCharType="end"/>
        </w:r>
      </w:hyperlink>
    </w:p>
    <w:p w14:paraId="0EFC5B4B" w14:textId="1B41B3C2" w:rsidR="003B5B17" w:rsidRDefault="003B5B17">
      <w:pPr>
        <w:pStyle w:val="af9"/>
        <w:tabs>
          <w:tab w:val="right" w:leader="dot" w:pos="8494"/>
        </w:tabs>
        <w:ind w:left="480" w:hanging="480"/>
        <w:rPr>
          <w:rFonts w:asciiTheme="minorHAnsi" w:eastAsiaTheme="minorEastAsia" w:hAnsiTheme="minorHAnsi"/>
          <w:noProof/>
        </w:rPr>
      </w:pPr>
      <w:hyperlink w:anchor="_Toc121515342" w:history="1">
        <w:r w:rsidRPr="001259E7">
          <w:rPr>
            <w:rStyle w:val="af1"/>
            <w:rFonts w:hint="eastAsia"/>
            <w:noProof/>
          </w:rPr>
          <w:t>圖</w:t>
        </w:r>
        <w:r w:rsidRPr="001259E7">
          <w:rPr>
            <w:rStyle w:val="af1"/>
            <w:noProof/>
          </w:rPr>
          <w:t xml:space="preserve"> 3.17 </w:t>
        </w:r>
        <w:r w:rsidRPr="001259E7">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_Toc121515342 \h </w:instrText>
        </w:r>
        <w:r>
          <w:rPr>
            <w:noProof/>
            <w:webHidden/>
          </w:rPr>
        </w:r>
        <w:r>
          <w:rPr>
            <w:noProof/>
            <w:webHidden/>
          </w:rPr>
          <w:fldChar w:fldCharType="separate"/>
        </w:r>
        <w:r w:rsidR="001941D9">
          <w:rPr>
            <w:noProof/>
            <w:webHidden/>
          </w:rPr>
          <w:t>51</w:t>
        </w:r>
        <w:r>
          <w:rPr>
            <w:noProof/>
            <w:webHidden/>
          </w:rPr>
          <w:fldChar w:fldCharType="end"/>
        </w:r>
      </w:hyperlink>
    </w:p>
    <w:p w14:paraId="02470472" w14:textId="23412854" w:rsidR="003B5B17" w:rsidRDefault="003B5B17">
      <w:pPr>
        <w:pStyle w:val="af9"/>
        <w:tabs>
          <w:tab w:val="right" w:leader="dot" w:pos="8494"/>
        </w:tabs>
        <w:ind w:left="480" w:hanging="480"/>
        <w:rPr>
          <w:rFonts w:asciiTheme="minorHAnsi" w:eastAsiaTheme="minorEastAsia" w:hAnsiTheme="minorHAnsi"/>
          <w:noProof/>
        </w:rPr>
      </w:pPr>
      <w:hyperlink w:anchor="_Toc121515343" w:history="1">
        <w:r w:rsidRPr="001259E7">
          <w:rPr>
            <w:rStyle w:val="af1"/>
            <w:rFonts w:hint="eastAsia"/>
            <w:noProof/>
          </w:rPr>
          <w:t>圖</w:t>
        </w:r>
        <w:r w:rsidRPr="001259E7">
          <w:rPr>
            <w:rStyle w:val="af1"/>
            <w:noProof/>
          </w:rPr>
          <w:t xml:space="preserve"> 3.18 </w:t>
        </w:r>
        <w:r w:rsidRPr="001259E7">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_Toc121515343 \h </w:instrText>
        </w:r>
        <w:r>
          <w:rPr>
            <w:noProof/>
            <w:webHidden/>
          </w:rPr>
        </w:r>
        <w:r>
          <w:rPr>
            <w:noProof/>
            <w:webHidden/>
          </w:rPr>
          <w:fldChar w:fldCharType="separate"/>
        </w:r>
        <w:r w:rsidR="001941D9">
          <w:rPr>
            <w:noProof/>
            <w:webHidden/>
          </w:rPr>
          <w:t>52</w:t>
        </w:r>
        <w:r>
          <w:rPr>
            <w:noProof/>
            <w:webHidden/>
          </w:rPr>
          <w:fldChar w:fldCharType="end"/>
        </w:r>
      </w:hyperlink>
    </w:p>
    <w:p w14:paraId="798245BA" w14:textId="59161ED6" w:rsidR="003B5B17" w:rsidRDefault="003B5B17">
      <w:pPr>
        <w:pStyle w:val="af9"/>
        <w:tabs>
          <w:tab w:val="right" w:leader="dot" w:pos="8494"/>
        </w:tabs>
        <w:ind w:left="480" w:hanging="480"/>
        <w:rPr>
          <w:rFonts w:asciiTheme="minorHAnsi" w:eastAsiaTheme="minorEastAsia" w:hAnsiTheme="minorHAnsi"/>
          <w:noProof/>
        </w:rPr>
      </w:pPr>
      <w:hyperlink w:anchor="_Toc121515344" w:history="1">
        <w:r w:rsidRPr="001259E7">
          <w:rPr>
            <w:rStyle w:val="af1"/>
            <w:rFonts w:hint="eastAsia"/>
            <w:noProof/>
          </w:rPr>
          <w:t>圖</w:t>
        </w:r>
        <w:r w:rsidRPr="001259E7">
          <w:rPr>
            <w:rStyle w:val="af1"/>
            <w:noProof/>
          </w:rPr>
          <w:t xml:space="preserve"> 4.1 </w:t>
        </w:r>
        <w:r w:rsidRPr="001259E7">
          <w:rPr>
            <w:rStyle w:val="af1"/>
            <w:rFonts w:hint="eastAsia"/>
            <w:noProof/>
          </w:rPr>
          <w:t>模擬的連續二元分類資料。</w:t>
        </w:r>
        <w:r>
          <w:rPr>
            <w:noProof/>
            <w:webHidden/>
          </w:rPr>
          <w:tab/>
        </w:r>
        <w:r>
          <w:rPr>
            <w:noProof/>
            <w:webHidden/>
          </w:rPr>
          <w:fldChar w:fldCharType="begin"/>
        </w:r>
        <w:r>
          <w:rPr>
            <w:noProof/>
            <w:webHidden/>
          </w:rPr>
          <w:instrText xml:space="preserve"> PAGEREF _Toc121515344 \h </w:instrText>
        </w:r>
        <w:r>
          <w:rPr>
            <w:noProof/>
            <w:webHidden/>
          </w:rPr>
        </w:r>
        <w:r>
          <w:rPr>
            <w:noProof/>
            <w:webHidden/>
          </w:rPr>
          <w:fldChar w:fldCharType="separate"/>
        </w:r>
        <w:r w:rsidR="001941D9">
          <w:rPr>
            <w:noProof/>
            <w:webHidden/>
          </w:rPr>
          <w:t>55</w:t>
        </w:r>
        <w:r>
          <w:rPr>
            <w:noProof/>
            <w:webHidden/>
          </w:rPr>
          <w:fldChar w:fldCharType="end"/>
        </w:r>
      </w:hyperlink>
    </w:p>
    <w:p w14:paraId="15B9F93F" w14:textId="4E0250FD" w:rsidR="003B5B17" w:rsidRDefault="003B5B17">
      <w:pPr>
        <w:pStyle w:val="af9"/>
        <w:tabs>
          <w:tab w:val="right" w:leader="dot" w:pos="8494"/>
        </w:tabs>
        <w:ind w:left="480" w:hanging="480"/>
        <w:rPr>
          <w:rFonts w:asciiTheme="minorHAnsi" w:eastAsiaTheme="minorEastAsia" w:hAnsiTheme="minorHAnsi"/>
          <w:noProof/>
        </w:rPr>
      </w:pPr>
      <w:hyperlink w:anchor="_Toc121515345" w:history="1">
        <w:r w:rsidRPr="001259E7">
          <w:rPr>
            <w:rStyle w:val="af1"/>
            <w:rFonts w:hint="eastAsia"/>
            <w:noProof/>
          </w:rPr>
          <w:t>圖</w:t>
        </w:r>
        <w:r w:rsidRPr="001259E7">
          <w:rPr>
            <w:rStyle w:val="af1"/>
            <w:noProof/>
          </w:rPr>
          <w:t xml:space="preserve"> 4.2 </w:t>
        </w:r>
        <w:r w:rsidRPr="001259E7">
          <w:rPr>
            <w:rStyle w:val="af1"/>
            <w:rFonts w:hint="eastAsia"/>
            <w:noProof/>
          </w:rPr>
          <w:t>連續資料集下的實驗架構。</w:t>
        </w:r>
        <w:r>
          <w:rPr>
            <w:noProof/>
            <w:webHidden/>
          </w:rPr>
          <w:tab/>
        </w:r>
        <w:r>
          <w:rPr>
            <w:noProof/>
            <w:webHidden/>
          </w:rPr>
          <w:fldChar w:fldCharType="begin"/>
        </w:r>
        <w:r>
          <w:rPr>
            <w:noProof/>
            <w:webHidden/>
          </w:rPr>
          <w:instrText xml:space="preserve"> PAGEREF _Toc121515345 \h </w:instrText>
        </w:r>
        <w:r>
          <w:rPr>
            <w:noProof/>
            <w:webHidden/>
          </w:rPr>
        </w:r>
        <w:r>
          <w:rPr>
            <w:noProof/>
            <w:webHidden/>
          </w:rPr>
          <w:fldChar w:fldCharType="separate"/>
        </w:r>
        <w:r w:rsidR="001941D9">
          <w:rPr>
            <w:noProof/>
            <w:webHidden/>
          </w:rPr>
          <w:t>56</w:t>
        </w:r>
        <w:r>
          <w:rPr>
            <w:noProof/>
            <w:webHidden/>
          </w:rPr>
          <w:fldChar w:fldCharType="end"/>
        </w:r>
      </w:hyperlink>
    </w:p>
    <w:p w14:paraId="1A9B9611" w14:textId="2D361E5A" w:rsidR="003B5B17" w:rsidRDefault="003B5B17">
      <w:pPr>
        <w:pStyle w:val="af9"/>
        <w:tabs>
          <w:tab w:val="right" w:leader="dot" w:pos="8494"/>
        </w:tabs>
        <w:ind w:left="480" w:hanging="480"/>
        <w:rPr>
          <w:rFonts w:asciiTheme="minorHAnsi" w:eastAsiaTheme="minorEastAsia" w:hAnsiTheme="minorHAnsi"/>
          <w:noProof/>
        </w:rPr>
      </w:pPr>
      <w:hyperlink w:anchor="_Toc121515346" w:history="1">
        <w:r w:rsidRPr="001259E7">
          <w:rPr>
            <w:rStyle w:val="af1"/>
            <w:rFonts w:hint="eastAsia"/>
            <w:noProof/>
          </w:rPr>
          <w:t>圖</w:t>
        </w:r>
        <w:r w:rsidRPr="001259E7">
          <w:rPr>
            <w:rStyle w:val="af1"/>
            <w:noProof/>
          </w:rPr>
          <w:t xml:space="preserve"> 4.3 </w:t>
        </w:r>
        <w:r w:rsidRPr="001259E7">
          <w:rPr>
            <w:rStyle w:val="af1"/>
            <w:rFonts w:hint="eastAsia"/>
            <w:noProof/>
          </w:rPr>
          <w:t>原始連續資料於</w:t>
        </w:r>
        <w:r w:rsidRPr="001259E7">
          <w:rPr>
            <w:rStyle w:val="af1"/>
            <w:noProof/>
          </w:rPr>
          <w:t>X</w:t>
        </w:r>
        <w:r w:rsidRPr="001259E7">
          <w:rPr>
            <w:rStyle w:val="af1"/>
            <w:rFonts w:hint="eastAsia"/>
            <w:noProof/>
          </w:rPr>
          <w:t>、</w:t>
        </w:r>
        <w:r w:rsidRPr="001259E7">
          <w:rPr>
            <w:rStyle w:val="af1"/>
            <w:noProof/>
          </w:rPr>
          <w:t>Y</w:t>
        </w:r>
        <w:r w:rsidRPr="001259E7">
          <w:rPr>
            <w:rStyle w:val="af1"/>
            <w:rFonts w:hint="eastAsia"/>
            <w:noProof/>
          </w:rPr>
          <w:t>、</w:t>
        </w:r>
        <w:r w:rsidRPr="001259E7">
          <w:rPr>
            <w:rStyle w:val="af1"/>
            <w:noProof/>
          </w:rPr>
          <w:t>Z</w:t>
        </w:r>
        <w:r w:rsidRPr="001259E7">
          <w:rPr>
            <w:rStyle w:val="af1"/>
            <w:rFonts w:hint="eastAsia"/>
            <w:noProof/>
          </w:rPr>
          <w:t>三維度上的分布情形。</w:t>
        </w:r>
        <w:r>
          <w:rPr>
            <w:noProof/>
            <w:webHidden/>
          </w:rPr>
          <w:tab/>
        </w:r>
        <w:r>
          <w:rPr>
            <w:noProof/>
            <w:webHidden/>
          </w:rPr>
          <w:fldChar w:fldCharType="begin"/>
        </w:r>
        <w:r>
          <w:rPr>
            <w:noProof/>
            <w:webHidden/>
          </w:rPr>
          <w:instrText xml:space="preserve"> PAGEREF _Toc121515346 \h </w:instrText>
        </w:r>
        <w:r>
          <w:rPr>
            <w:noProof/>
            <w:webHidden/>
          </w:rPr>
        </w:r>
        <w:r>
          <w:rPr>
            <w:noProof/>
            <w:webHidden/>
          </w:rPr>
          <w:fldChar w:fldCharType="separate"/>
        </w:r>
        <w:r w:rsidR="001941D9">
          <w:rPr>
            <w:noProof/>
            <w:webHidden/>
          </w:rPr>
          <w:t>57</w:t>
        </w:r>
        <w:r>
          <w:rPr>
            <w:noProof/>
            <w:webHidden/>
          </w:rPr>
          <w:fldChar w:fldCharType="end"/>
        </w:r>
      </w:hyperlink>
    </w:p>
    <w:p w14:paraId="5DD8DC25" w14:textId="2E5A10A3" w:rsidR="003B5B17" w:rsidRDefault="003B5B17">
      <w:pPr>
        <w:pStyle w:val="af9"/>
        <w:tabs>
          <w:tab w:val="right" w:leader="dot" w:pos="8494"/>
        </w:tabs>
        <w:ind w:left="480" w:hanging="480"/>
        <w:rPr>
          <w:rFonts w:asciiTheme="minorHAnsi" w:eastAsiaTheme="minorEastAsia" w:hAnsiTheme="minorHAnsi"/>
          <w:noProof/>
        </w:rPr>
      </w:pPr>
      <w:hyperlink w:anchor="_Toc121515347" w:history="1">
        <w:r w:rsidRPr="001259E7">
          <w:rPr>
            <w:rStyle w:val="af1"/>
            <w:rFonts w:hint="eastAsia"/>
            <w:noProof/>
          </w:rPr>
          <w:t>圖</w:t>
        </w:r>
        <w:r w:rsidRPr="001259E7">
          <w:rPr>
            <w:rStyle w:val="af1"/>
            <w:noProof/>
          </w:rPr>
          <w:t xml:space="preserve"> 4.4 </w:t>
        </w:r>
        <w:r w:rsidRPr="001259E7">
          <w:rPr>
            <w:rStyle w:val="af1"/>
            <w:rFonts w:hint="eastAsia"/>
            <w:noProof/>
          </w:rPr>
          <w:t>二元化後的連續資料，共劃分為</w:t>
        </w:r>
        <w:r w:rsidRPr="001259E7">
          <w:rPr>
            <w:rStyle w:val="af1"/>
            <w:noProof/>
          </w:rPr>
          <w:t>30</w:t>
        </w:r>
        <w:r w:rsidRPr="001259E7">
          <w:rPr>
            <w:rStyle w:val="af1"/>
            <w:rFonts w:hint="eastAsia"/>
            <w:noProof/>
          </w:rPr>
          <w:t>個二元特徵。</w:t>
        </w:r>
        <w:r>
          <w:rPr>
            <w:noProof/>
            <w:webHidden/>
          </w:rPr>
          <w:tab/>
        </w:r>
        <w:r>
          <w:rPr>
            <w:noProof/>
            <w:webHidden/>
          </w:rPr>
          <w:fldChar w:fldCharType="begin"/>
        </w:r>
        <w:r>
          <w:rPr>
            <w:noProof/>
            <w:webHidden/>
          </w:rPr>
          <w:instrText xml:space="preserve"> PAGEREF _Toc121515347 \h </w:instrText>
        </w:r>
        <w:r>
          <w:rPr>
            <w:noProof/>
            <w:webHidden/>
          </w:rPr>
        </w:r>
        <w:r>
          <w:rPr>
            <w:noProof/>
            <w:webHidden/>
          </w:rPr>
          <w:fldChar w:fldCharType="separate"/>
        </w:r>
        <w:r w:rsidR="001941D9">
          <w:rPr>
            <w:noProof/>
            <w:webHidden/>
          </w:rPr>
          <w:t>57</w:t>
        </w:r>
        <w:r>
          <w:rPr>
            <w:noProof/>
            <w:webHidden/>
          </w:rPr>
          <w:fldChar w:fldCharType="end"/>
        </w:r>
      </w:hyperlink>
    </w:p>
    <w:p w14:paraId="63826CB4" w14:textId="51E6CE8D" w:rsidR="003B5B17" w:rsidRDefault="003B5B17">
      <w:pPr>
        <w:pStyle w:val="af9"/>
        <w:tabs>
          <w:tab w:val="right" w:leader="dot" w:pos="8494"/>
        </w:tabs>
        <w:ind w:left="480" w:hanging="480"/>
        <w:rPr>
          <w:rFonts w:asciiTheme="minorHAnsi" w:eastAsiaTheme="minorEastAsia" w:hAnsiTheme="minorHAnsi"/>
          <w:noProof/>
        </w:rPr>
      </w:pPr>
      <w:hyperlink w:anchor="_Toc121515348" w:history="1">
        <w:r w:rsidRPr="001259E7">
          <w:rPr>
            <w:rStyle w:val="af1"/>
            <w:rFonts w:hint="eastAsia"/>
            <w:noProof/>
          </w:rPr>
          <w:t>圖</w:t>
        </w:r>
        <w:r w:rsidRPr="001259E7">
          <w:rPr>
            <w:rStyle w:val="af1"/>
            <w:noProof/>
          </w:rPr>
          <w:t xml:space="preserve"> 4.5 </w:t>
        </w:r>
        <w:r w:rsidRPr="001259E7">
          <w:rPr>
            <w:rStyle w:val="af1"/>
            <w:rFonts w:hint="eastAsia"/>
            <w:noProof/>
          </w:rPr>
          <w:t>連續資料集一的資料分布。</w:t>
        </w:r>
        <w:r>
          <w:rPr>
            <w:noProof/>
            <w:webHidden/>
          </w:rPr>
          <w:tab/>
        </w:r>
        <w:r>
          <w:rPr>
            <w:noProof/>
            <w:webHidden/>
          </w:rPr>
          <w:fldChar w:fldCharType="begin"/>
        </w:r>
        <w:r>
          <w:rPr>
            <w:noProof/>
            <w:webHidden/>
          </w:rPr>
          <w:instrText xml:space="preserve"> PAGEREF _Toc121515348 \h </w:instrText>
        </w:r>
        <w:r>
          <w:rPr>
            <w:noProof/>
            <w:webHidden/>
          </w:rPr>
        </w:r>
        <w:r>
          <w:rPr>
            <w:noProof/>
            <w:webHidden/>
          </w:rPr>
          <w:fldChar w:fldCharType="separate"/>
        </w:r>
        <w:r w:rsidR="001941D9">
          <w:rPr>
            <w:noProof/>
            <w:webHidden/>
          </w:rPr>
          <w:t>60</w:t>
        </w:r>
        <w:r>
          <w:rPr>
            <w:noProof/>
            <w:webHidden/>
          </w:rPr>
          <w:fldChar w:fldCharType="end"/>
        </w:r>
      </w:hyperlink>
    </w:p>
    <w:p w14:paraId="1D91197F" w14:textId="69A65115" w:rsidR="003B5B17" w:rsidRDefault="003B5B17">
      <w:pPr>
        <w:pStyle w:val="af9"/>
        <w:tabs>
          <w:tab w:val="right" w:leader="dot" w:pos="8494"/>
        </w:tabs>
        <w:ind w:left="480" w:hanging="480"/>
        <w:rPr>
          <w:rFonts w:asciiTheme="minorHAnsi" w:eastAsiaTheme="minorEastAsia" w:hAnsiTheme="minorHAnsi"/>
          <w:noProof/>
        </w:rPr>
      </w:pPr>
      <w:hyperlink w:anchor="_Toc121515349" w:history="1">
        <w:r w:rsidRPr="001259E7">
          <w:rPr>
            <w:rStyle w:val="af1"/>
            <w:rFonts w:hint="eastAsia"/>
            <w:noProof/>
          </w:rPr>
          <w:t>圖</w:t>
        </w:r>
        <w:r w:rsidRPr="001259E7">
          <w:rPr>
            <w:rStyle w:val="af1"/>
            <w:noProof/>
          </w:rPr>
          <w:t xml:space="preserve"> 4.6 </w:t>
        </w:r>
        <w:r w:rsidRPr="001259E7">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_Toc121515349 \h </w:instrText>
        </w:r>
        <w:r>
          <w:rPr>
            <w:noProof/>
            <w:webHidden/>
          </w:rPr>
        </w:r>
        <w:r>
          <w:rPr>
            <w:noProof/>
            <w:webHidden/>
          </w:rPr>
          <w:fldChar w:fldCharType="separate"/>
        </w:r>
        <w:r w:rsidR="001941D9">
          <w:rPr>
            <w:noProof/>
            <w:webHidden/>
          </w:rPr>
          <w:t>60</w:t>
        </w:r>
        <w:r>
          <w:rPr>
            <w:noProof/>
            <w:webHidden/>
          </w:rPr>
          <w:fldChar w:fldCharType="end"/>
        </w:r>
      </w:hyperlink>
    </w:p>
    <w:p w14:paraId="628BEA63" w14:textId="0132CF55" w:rsidR="003B5B17" w:rsidRDefault="003B5B17">
      <w:pPr>
        <w:pStyle w:val="af9"/>
        <w:tabs>
          <w:tab w:val="right" w:leader="dot" w:pos="8494"/>
        </w:tabs>
        <w:ind w:left="480" w:hanging="480"/>
        <w:rPr>
          <w:rFonts w:asciiTheme="minorHAnsi" w:eastAsiaTheme="minorEastAsia" w:hAnsiTheme="minorHAnsi"/>
          <w:noProof/>
        </w:rPr>
      </w:pPr>
      <w:hyperlink w:anchor="_Toc121515350" w:history="1">
        <w:r w:rsidRPr="001259E7">
          <w:rPr>
            <w:rStyle w:val="af1"/>
            <w:rFonts w:hint="eastAsia"/>
            <w:noProof/>
          </w:rPr>
          <w:t>圖</w:t>
        </w:r>
        <w:r w:rsidRPr="001259E7">
          <w:rPr>
            <w:rStyle w:val="af1"/>
            <w:noProof/>
          </w:rPr>
          <w:t xml:space="preserve"> 4.7 </w:t>
        </w:r>
        <w:r w:rsidRPr="001259E7">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_Toc121515350 \h </w:instrText>
        </w:r>
        <w:r>
          <w:rPr>
            <w:noProof/>
            <w:webHidden/>
          </w:rPr>
        </w:r>
        <w:r>
          <w:rPr>
            <w:noProof/>
            <w:webHidden/>
          </w:rPr>
          <w:fldChar w:fldCharType="separate"/>
        </w:r>
        <w:r w:rsidR="001941D9">
          <w:rPr>
            <w:noProof/>
            <w:webHidden/>
          </w:rPr>
          <w:t>60</w:t>
        </w:r>
        <w:r>
          <w:rPr>
            <w:noProof/>
            <w:webHidden/>
          </w:rPr>
          <w:fldChar w:fldCharType="end"/>
        </w:r>
      </w:hyperlink>
    </w:p>
    <w:p w14:paraId="2CABBC38" w14:textId="1DE674C9" w:rsidR="003B5B17" w:rsidRDefault="003B5B17">
      <w:pPr>
        <w:pStyle w:val="af9"/>
        <w:tabs>
          <w:tab w:val="right" w:leader="dot" w:pos="8494"/>
        </w:tabs>
        <w:ind w:left="480" w:hanging="480"/>
        <w:rPr>
          <w:rFonts w:asciiTheme="minorHAnsi" w:eastAsiaTheme="minorEastAsia" w:hAnsiTheme="minorHAnsi"/>
          <w:noProof/>
        </w:rPr>
      </w:pPr>
      <w:hyperlink w:anchor="_Toc121515351" w:history="1">
        <w:r w:rsidRPr="001259E7">
          <w:rPr>
            <w:rStyle w:val="af1"/>
            <w:rFonts w:hint="eastAsia"/>
            <w:noProof/>
          </w:rPr>
          <w:t>圖</w:t>
        </w:r>
        <w:r w:rsidRPr="001259E7">
          <w:rPr>
            <w:rStyle w:val="af1"/>
            <w:noProof/>
          </w:rPr>
          <w:t xml:space="preserve"> 4.8 </w:t>
        </w:r>
        <w:r w:rsidRPr="001259E7">
          <w:rPr>
            <w:rStyle w:val="af1"/>
            <w:rFonts w:hint="eastAsia"/>
            <w:noProof/>
          </w:rPr>
          <w:t>連續資料集二的資料分布。</w:t>
        </w:r>
        <w:r>
          <w:rPr>
            <w:noProof/>
            <w:webHidden/>
          </w:rPr>
          <w:tab/>
        </w:r>
        <w:r>
          <w:rPr>
            <w:noProof/>
            <w:webHidden/>
          </w:rPr>
          <w:fldChar w:fldCharType="begin"/>
        </w:r>
        <w:r>
          <w:rPr>
            <w:noProof/>
            <w:webHidden/>
          </w:rPr>
          <w:instrText xml:space="preserve"> PAGEREF _Toc121515351 \h </w:instrText>
        </w:r>
        <w:r>
          <w:rPr>
            <w:noProof/>
            <w:webHidden/>
          </w:rPr>
        </w:r>
        <w:r>
          <w:rPr>
            <w:noProof/>
            <w:webHidden/>
          </w:rPr>
          <w:fldChar w:fldCharType="separate"/>
        </w:r>
        <w:r w:rsidR="001941D9">
          <w:rPr>
            <w:noProof/>
            <w:webHidden/>
          </w:rPr>
          <w:t>61</w:t>
        </w:r>
        <w:r>
          <w:rPr>
            <w:noProof/>
            <w:webHidden/>
          </w:rPr>
          <w:fldChar w:fldCharType="end"/>
        </w:r>
      </w:hyperlink>
    </w:p>
    <w:p w14:paraId="53608B88" w14:textId="0313D256" w:rsidR="003B5B17" w:rsidRDefault="003B5B17">
      <w:pPr>
        <w:pStyle w:val="af9"/>
        <w:tabs>
          <w:tab w:val="right" w:leader="dot" w:pos="8494"/>
        </w:tabs>
        <w:ind w:left="480" w:hanging="480"/>
        <w:rPr>
          <w:rFonts w:asciiTheme="minorHAnsi" w:eastAsiaTheme="minorEastAsia" w:hAnsiTheme="minorHAnsi"/>
          <w:noProof/>
        </w:rPr>
      </w:pPr>
      <w:hyperlink w:anchor="_Toc121515352" w:history="1">
        <w:r w:rsidRPr="001259E7">
          <w:rPr>
            <w:rStyle w:val="af1"/>
            <w:rFonts w:hint="eastAsia"/>
            <w:noProof/>
          </w:rPr>
          <w:t>圖</w:t>
        </w:r>
        <w:r w:rsidRPr="001259E7">
          <w:rPr>
            <w:rStyle w:val="af1"/>
            <w:noProof/>
          </w:rPr>
          <w:t xml:space="preserve"> 4.9 </w:t>
        </w:r>
        <w:r w:rsidRPr="001259E7">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_Toc121515352 \h </w:instrText>
        </w:r>
        <w:r>
          <w:rPr>
            <w:noProof/>
            <w:webHidden/>
          </w:rPr>
        </w:r>
        <w:r>
          <w:rPr>
            <w:noProof/>
            <w:webHidden/>
          </w:rPr>
          <w:fldChar w:fldCharType="separate"/>
        </w:r>
        <w:r w:rsidR="001941D9">
          <w:rPr>
            <w:noProof/>
            <w:webHidden/>
          </w:rPr>
          <w:t>61</w:t>
        </w:r>
        <w:r>
          <w:rPr>
            <w:noProof/>
            <w:webHidden/>
          </w:rPr>
          <w:fldChar w:fldCharType="end"/>
        </w:r>
      </w:hyperlink>
    </w:p>
    <w:p w14:paraId="39D5BC6B" w14:textId="7AB7CFEC" w:rsidR="003B5B17" w:rsidRDefault="003B5B17">
      <w:pPr>
        <w:pStyle w:val="af9"/>
        <w:tabs>
          <w:tab w:val="right" w:leader="dot" w:pos="8494"/>
        </w:tabs>
        <w:ind w:left="480" w:hanging="480"/>
        <w:rPr>
          <w:rFonts w:asciiTheme="minorHAnsi" w:eastAsiaTheme="minorEastAsia" w:hAnsiTheme="minorHAnsi"/>
          <w:noProof/>
        </w:rPr>
      </w:pPr>
      <w:hyperlink w:anchor="_Toc121515353" w:history="1">
        <w:r w:rsidRPr="001259E7">
          <w:rPr>
            <w:rStyle w:val="af1"/>
            <w:rFonts w:hint="eastAsia"/>
            <w:noProof/>
          </w:rPr>
          <w:t>圖</w:t>
        </w:r>
        <w:r w:rsidRPr="001259E7">
          <w:rPr>
            <w:rStyle w:val="af1"/>
            <w:noProof/>
          </w:rPr>
          <w:t xml:space="preserve"> 4.10 </w:t>
        </w:r>
        <w:r w:rsidRPr="001259E7">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_Toc121515353 \h </w:instrText>
        </w:r>
        <w:r>
          <w:rPr>
            <w:noProof/>
            <w:webHidden/>
          </w:rPr>
        </w:r>
        <w:r>
          <w:rPr>
            <w:noProof/>
            <w:webHidden/>
          </w:rPr>
          <w:fldChar w:fldCharType="separate"/>
        </w:r>
        <w:r w:rsidR="001941D9">
          <w:rPr>
            <w:noProof/>
            <w:webHidden/>
          </w:rPr>
          <w:t>61</w:t>
        </w:r>
        <w:r>
          <w:rPr>
            <w:noProof/>
            <w:webHidden/>
          </w:rPr>
          <w:fldChar w:fldCharType="end"/>
        </w:r>
      </w:hyperlink>
    </w:p>
    <w:p w14:paraId="57AA30CF" w14:textId="2A48F6BA" w:rsidR="003B5B17" w:rsidRDefault="003B5B17">
      <w:pPr>
        <w:pStyle w:val="af9"/>
        <w:tabs>
          <w:tab w:val="right" w:leader="dot" w:pos="8494"/>
        </w:tabs>
        <w:ind w:left="480" w:hanging="480"/>
        <w:rPr>
          <w:rFonts w:asciiTheme="minorHAnsi" w:eastAsiaTheme="minorEastAsia" w:hAnsiTheme="minorHAnsi"/>
          <w:noProof/>
        </w:rPr>
      </w:pPr>
      <w:hyperlink w:anchor="_Toc121515354" w:history="1">
        <w:r w:rsidRPr="001259E7">
          <w:rPr>
            <w:rStyle w:val="af1"/>
            <w:rFonts w:hint="eastAsia"/>
            <w:noProof/>
          </w:rPr>
          <w:t>圖</w:t>
        </w:r>
        <w:r w:rsidRPr="001259E7">
          <w:rPr>
            <w:rStyle w:val="af1"/>
            <w:noProof/>
          </w:rPr>
          <w:t xml:space="preserve"> 4.11 </w:t>
        </w:r>
        <w:r w:rsidRPr="001259E7">
          <w:rPr>
            <w:rStyle w:val="af1"/>
            <w:rFonts w:hint="eastAsia"/>
            <w:noProof/>
          </w:rPr>
          <w:t>連續資料集三的資料分布。</w:t>
        </w:r>
        <w:r>
          <w:rPr>
            <w:noProof/>
            <w:webHidden/>
          </w:rPr>
          <w:tab/>
        </w:r>
        <w:r>
          <w:rPr>
            <w:noProof/>
            <w:webHidden/>
          </w:rPr>
          <w:fldChar w:fldCharType="begin"/>
        </w:r>
        <w:r>
          <w:rPr>
            <w:noProof/>
            <w:webHidden/>
          </w:rPr>
          <w:instrText xml:space="preserve"> PAGEREF _Toc121515354 \h </w:instrText>
        </w:r>
        <w:r>
          <w:rPr>
            <w:noProof/>
            <w:webHidden/>
          </w:rPr>
        </w:r>
        <w:r>
          <w:rPr>
            <w:noProof/>
            <w:webHidden/>
          </w:rPr>
          <w:fldChar w:fldCharType="separate"/>
        </w:r>
        <w:r w:rsidR="001941D9">
          <w:rPr>
            <w:noProof/>
            <w:webHidden/>
          </w:rPr>
          <w:t>62</w:t>
        </w:r>
        <w:r>
          <w:rPr>
            <w:noProof/>
            <w:webHidden/>
          </w:rPr>
          <w:fldChar w:fldCharType="end"/>
        </w:r>
      </w:hyperlink>
    </w:p>
    <w:p w14:paraId="371F4A2B" w14:textId="1F33A998" w:rsidR="003B5B17" w:rsidRDefault="003B5B17">
      <w:pPr>
        <w:pStyle w:val="af9"/>
        <w:tabs>
          <w:tab w:val="right" w:leader="dot" w:pos="8494"/>
        </w:tabs>
        <w:ind w:left="480" w:hanging="480"/>
        <w:rPr>
          <w:rFonts w:asciiTheme="minorHAnsi" w:eastAsiaTheme="minorEastAsia" w:hAnsiTheme="minorHAnsi"/>
          <w:noProof/>
        </w:rPr>
      </w:pPr>
      <w:hyperlink w:anchor="_Toc121515355" w:history="1">
        <w:r w:rsidRPr="001259E7">
          <w:rPr>
            <w:rStyle w:val="af1"/>
            <w:rFonts w:hint="eastAsia"/>
            <w:noProof/>
          </w:rPr>
          <w:t>圖</w:t>
        </w:r>
        <w:r w:rsidRPr="001259E7">
          <w:rPr>
            <w:rStyle w:val="af1"/>
            <w:noProof/>
          </w:rPr>
          <w:t xml:space="preserve"> 4.12 </w:t>
        </w:r>
        <w:r w:rsidRPr="001259E7">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_Toc121515355 \h </w:instrText>
        </w:r>
        <w:r>
          <w:rPr>
            <w:noProof/>
            <w:webHidden/>
          </w:rPr>
        </w:r>
        <w:r>
          <w:rPr>
            <w:noProof/>
            <w:webHidden/>
          </w:rPr>
          <w:fldChar w:fldCharType="separate"/>
        </w:r>
        <w:r w:rsidR="001941D9">
          <w:rPr>
            <w:noProof/>
            <w:webHidden/>
          </w:rPr>
          <w:t>62</w:t>
        </w:r>
        <w:r>
          <w:rPr>
            <w:noProof/>
            <w:webHidden/>
          </w:rPr>
          <w:fldChar w:fldCharType="end"/>
        </w:r>
      </w:hyperlink>
    </w:p>
    <w:p w14:paraId="466D2CB6" w14:textId="791ED76E" w:rsidR="003B5B17" w:rsidRDefault="003B5B17">
      <w:pPr>
        <w:pStyle w:val="af9"/>
        <w:tabs>
          <w:tab w:val="right" w:leader="dot" w:pos="8494"/>
        </w:tabs>
        <w:ind w:left="480" w:hanging="480"/>
        <w:rPr>
          <w:rFonts w:asciiTheme="minorHAnsi" w:eastAsiaTheme="minorEastAsia" w:hAnsiTheme="minorHAnsi"/>
          <w:noProof/>
        </w:rPr>
      </w:pPr>
      <w:hyperlink w:anchor="_Toc121515356" w:history="1">
        <w:r w:rsidRPr="001259E7">
          <w:rPr>
            <w:rStyle w:val="af1"/>
            <w:rFonts w:hint="eastAsia"/>
            <w:noProof/>
          </w:rPr>
          <w:t>圖</w:t>
        </w:r>
        <w:r w:rsidRPr="001259E7">
          <w:rPr>
            <w:rStyle w:val="af1"/>
            <w:noProof/>
          </w:rPr>
          <w:t xml:space="preserve"> 4.13 </w:t>
        </w:r>
        <w:r w:rsidRPr="001259E7">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_Toc121515356 \h </w:instrText>
        </w:r>
        <w:r>
          <w:rPr>
            <w:noProof/>
            <w:webHidden/>
          </w:rPr>
        </w:r>
        <w:r>
          <w:rPr>
            <w:noProof/>
            <w:webHidden/>
          </w:rPr>
          <w:fldChar w:fldCharType="separate"/>
        </w:r>
        <w:r w:rsidR="001941D9">
          <w:rPr>
            <w:noProof/>
            <w:webHidden/>
          </w:rPr>
          <w:t>62</w:t>
        </w:r>
        <w:r>
          <w:rPr>
            <w:noProof/>
            <w:webHidden/>
          </w:rPr>
          <w:fldChar w:fldCharType="end"/>
        </w:r>
      </w:hyperlink>
    </w:p>
    <w:p w14:paraId="65591AD5" w14:textId="1D312BDA" w:rsidR="003B5B17" w:rsidRDefault="003B5B17">
      <w:pPr>
        <w:pStyle w:val="af9"/>
        <w:tabs>
          <w:tab w:val="right" w:leader="dot" w:pos="8494"/>
        </w:tabs>
        <w:ind w:left="480" w:hanging="480"/>
        <w:rPr>
          <w:rFonts w:asciiTheme="minorHAnsi" w:eastAsiaTheme="minorEastAsia" w:hAnsiTheme="minorHAnsi"/>
          <w:noProof/>
        </w:rPr>
      </w:pPr>
      <w:hyperlink w:anchor="_Toc121515357" w:history="1">
        <w:r w:rsidRPr="001259E7">
          <w:rPr>
            <w:rStyle w:val="af1"/>
            <w:rFonts w:hint="eastAsia"/>
            <w:noProof/>
          </w:rPr>
          <w:t>圖</w:t>
        </w:r>
        <w:r w:rsidRPr="001259E7">
          <w:rPr>
            <w:rStyle w:val="af1"/>
            <w:noProof/>
          </w:rPr>
          <w:t xml:space="preserve"> 4.14 UCI</w:t>
        </w:r>
        <w:r w:rsidRPr="001259E7">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_Toc121515357 \h </w:instrText>
        </w:r>
        <w:r>
          <w:rPr>
            <w:noProof/>
            <w:webHidden/>
          </w:rPr>
        </w:r>
        <w:r>
          <w:rPr>
            <w:noProof/>
            <w:webHidden/>
          </w:rPr>
          <w:fldChar w:fldCharType="separate"/>
        </w:r>
        <w:r w:rsidR="001941D9">
          <w:rPr>
            <w:noProof/>
            <w:webHidden/>
          </w:rPr>
          <w:t>65</w:t>
        </w:r>
        <w:r>
          <w:rPr>
            <w:noProof/>
            <w:webHidden/>
          </w:rPr>
          <w:fldChar w:fldCharType="end"/>
        </w:r>
      </w:hyperlink>
    </w:p>
    <w:p w14:paraId="2667399E" w14:textId="0459DC60" w:rsidR="003B5B17" w:rsidRDefault="003B5B17">
      <w:pPr>
        <w:pStyle w:val="af9"/>
        <w:tabs>
          <w:tab w:val="right" w:leader="dot" w:pos="8494"/>
        </w:tabs>
        <w:ind w:left="480" w:hanging="480"/>
        <w:rPr>
          <w:rFonts w:asciiTheme="minorHAnsi" w:eastAsiaTheme="minorEastAsia" w:hAnsiTheme="minorHAnsi"/>
          <w:noProof/>
        </w:rPr>
      </w:pPr>
      <w:hyperlink w:anchor="_Toc121515358" w:history="1">
        <w:r w:rsidRPr="001259E7">
          <w:rPr>
            <w:rStyle w:val="af1"/>
            <w:rFonts w:hint="eastAsia"/>
            <w:noProof/>
          </w:rPr>
          <w:t>圖</w:t>
        </w:r>
        <w:r w:rsidRPr="001259E7">
          <w:rPr>
            <w:rStyle w:val="af1"/>
            <w:noProof/>
          </w:rPr>
          <w:t xml:space="preserve"> 4.15 UCI</w:t>
        </w:r>
        <w:r w:rsidRPr="001259E7">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_Toc121515358 \h </w:instrText>
        </w:r>
        <w:r>
          <w:rPr>
            <w:noProof/>
            <w:webHidden/>
          </w:rPr>
        </w:r>
        <w:r>
          <w:rPr>
            <w:noProof/>
            <w:webHidden/>
          </w:rPr>
          <w:fldChar w:fldCharType="separate"/>
        </w:r>
        <w:r w:rsidR="001941D9">
          <w:rPr>
            <w:noProof/>
            <w:webHidden/>
          </w:rPr>
          <w:t>66</w:t>
        </w:r>
        <w:r>
          <w:rPr>
            <w:noProof/>
            <w:webHidden/>
          </w:rPr>
          <w:fldChar w:fldCharType="end"/>
        </w:r>
      </w:hyperlink>
    </w:p>
    <w:p w14:paraId="611A2CE0" w14:textId="5F433E74" w:rsidR="003B5B17" w:rsidRDefault="003B5B17">
      <w:pPr>
        <w:pStyle w:val="af9"/>
        <w:tabs>
          <w:tab w:val="right" w:leader="dot" w:pos="8494"/>
        </w:tabs>
        <w:ind w:left="480" w:hanging="480"/>
        <w:rPr>
          <w:rFonts w:asciiTheme="minorHAnsi" w:eastAsiaTheme="minorEastAsia" w:hAnsiTheme="minorHAnsi"/>
          <w:noProof/>
        </w:rPr>
      </w:pPr>
      <w:hyperlink w:anchor="_Toc121515359" w:history="1">
        <w:r w:rsidRPr="001259E7">
          <w:rPr>
            <w:rStyle w:val="af1"/>
            <w:rFonts w:hint="eastAsia"/>
            <w:noProof/>
          </w:rPr>
          <w:t>圖</w:t>
        </w:r>
        <w:r w:rsidRPr="001259E7">
          <w:rPr>
            <w:rStyle w:val="af1"/>
            <w:noProof/>
          </w:rPr>
          <w:t xml:space="preserve"> 4.16 UCI</w:t>
        </w:r>
        <w:r w:rsidRPr="001259E7">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_Toc121515359 \h </w:instrText>
        </w:r>
        <w:r>
          <w:rPr>
            <w:noProof/>
            <w:webHidden/>
          </w:rPr>
        </w:r>
        <w:r>
          <w:rPr>
            <w:noProof/>
            <w:webHidden/>
          </w:rPr>
          <w:fldChar w:fldCharType="separate"/>
        </w:r>
        <w:r w:rsidR="001941D9">
          <w:rPr>
            <w:noProof/>
            <w:webHidden/>
          </w:rPr>
          <w:t>67</w:t>
        </w:r>
        <w:r>
          <w:rPr>
            <w:noProof/>
            <w:webHidden/>
          </w:rPr>
          <w:fldChar w:fldCharType="end"/>
        </w:r>
      </w:hyperlink>
    </w:p>
    <w:p w14:paraId="44387C58" w14:textId="27F7F7FC" w:rsidR="003B5B17" w:rsidRDefault="003B5B17">
      <w:pPr>
        <w:pStyle w:val="af9"/>
        <w:tabs>
          <w:tab w:val="right" w:leader="dot" w:pos="8494"/>
        </w:tabs>
        <w:ind w:left="480" w:hanging="480"/>
        <w:rPr>
          <w:rFonts w:asciiTheme="minorHAnsi" w:eastAsiaTheme="minorEastAsia" w:hAnsiTheme="minorHAnsi"/>
          <w:noProof/>
        </w:rPr>
      </w:pPr>
      <w:hyperlink w:anchor="_Toc121515360" w:history="1">
        <w:r w:rsidRPr="001259E7">
          <w:rPr>
            <w:rStyle w:val="af1"/>
            <w:rFonts w:hint="eastAsia"/>
            <w:noProof/>
          </w:rPr>
          <w:t>圖</w:t>
        </w:r>
        <w:r w:rsidRPr="001259E7">
          <w:rPr>
            <w:rStyle w:val="af1"/>
            <w:noProof/>
          </w:rPr>
          <w:t xml:space="preserve"> 4.17 Kaggle</w:t>
        </w:r>
        <w:r w:rsidRPr="001259E7">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_Toc121515360 \h </w:instrText>
        </w:r>
        <w:r>
          <w:rPr>
            <w:noProof/>
            <w:webHidden/>
          </w:rPr>
        </w:r>
        <w:r>
          <w:rPr>
            <w:noProof/>
            <w:webHidden/>
          </w:rPr>
          <w:fldChar w:fldCharType="separate"/>
        </w:r>
        <w:r w:rsidR="001941D9">
          <w:rPr>
            <w:noProof/>
            <w:webHidden/>
          </w:rPr>
          <w:t>68</w:t>
        </w:r>
        <w:r>
          <w:rPr>
            <w:noProof/>
            <w:webHidden/>
          </w:rPr>
          <w:fldChar w:fldCharType="end"/>
        </w:r>
      </w:hyperlink>
    </w:p>
    <w:p w14:paraId="4607162F" w14:textId="3B2F0744" w:rsidR="003B5B17" w:rsidRDefault="003B5B17">
      <w:pPr>
        <w:pStyle w:val="af9"/>
        <w:tabs>
          <w:tab w:val="right" w:leader="dot" w:pos="8494"/>
        </w:tabs>
        <w:ind w:left="480" w:hanging="480"/>
        <w:rPr>
          <w:rFonts w:asciiTheme="minorHAnsi" w:eastAsiaTheme="minorEastAsia" w:hAnsiTheme="minorHAnsi"/>
          <w:noProof/>
        </w:rPr>
      </w:pPr>
      <w:hyperlink w:anchor="_Toc121515361" w:history="1">
        <w:r w:rsidRPr="001259E7">
          <w:rPr>
            <w:rStyle w:val="af1"/>
            <w:rFonts w:hint="eastAsia"/>
            <w:noProof/>
          </w:rPr>
          <w:t>圖</w:t>
        </w:r>
        <w:r w:rsidRPr="001259E7">
          <w:rPr>
            <w:rStyle w:val="af1"/>
            <w:noProof/>
          </w:rPr>
          <w:t xml:space="preserve"> 4.18 Kaggle</w:t>
        </w:r>
        <w:r w:rsidRPr="001259E7">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_Toc121515361 \h </w:instrText>
        </w:r>
        <w:r>
          <w:rPr>
            <w:noProof/>
            <w:webHidden/>
          </w:rPr>
        </w:r>
        <w:r>
          <w:rPr>
            <w:noProof/>
            <w:webHidden/>
          </w:rPr>
          <w:fldChar w:fldCharType="separate"/>
        </w:r>
        <w:r w:rsidR="001941D9">
          <w:rPr>
            <w:noProof/>
            <w:webHidden/>
          </w:rPr>
          <w:t>69</w:t>
        </w:r>
        <w:r>
          <w:rPr>
            <w:noProof/>
            <w:webHidden/>
          </w:rPr>
          <w:fldChar w:fldCharType="end"/>
        </w:r>
      </w:hyperlink>
    </w:p>
    <w:p w14:paraId="18EAD73A" w14:textId="48F6B171" w:rsidR="003B5B17" w:rsidRDefault="003B5B17">
      <w:pPr>
        <w:pStyle w:val="af9"/>
        <w:tabs>
          <w:tab w:val="right" w:leader="dot" w:pos="8494"/>
        </w:tabs>
        <w:ind w:left="480" w:hanging="480"/>
        <w:rPr>
          <w:rFonts w:asciiTheme="minorHAnsi" w:eastAsiaTheme="minorEastAsia" w:hAnsiTheme="minorHAnsi"/>
          <w:noProof/>
        </w:rPr>
      </w:pPr>
      <w:hyperlink w:anchor="_Toc121515362" w:history="1">
        <w:r w:rsidRPr="001259E7">
          <w:rPr>
            <w:rStyle w:val="af1"/>
            <w:rFonts w:hint="eastAsia"/>
            <w:noProof/>
          </w:rPr>
          <w:t>圖</w:t>
        </w:r>
        <w:r w:rsidRPr="001259E7">
          <w:rPr>
            <w:rStyle w:val="af1"/>
            <w:noProof/>
          </w:rPr>
          <w:t xml:space="preserve"> 4.19 Kaggle</w:t>
        </w:r>
        <w:r w:rsidRPr="001259E7">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_Toc121515362 \h </w:instrText>
        </w:r>
        <w:r>
          <w:rPr>
            <w:noProof/>
            <w:webHidden/>
          </w:rPr>
        </w:r>
        <w:r>
          <w:rPr>
            <w:noProof/>
            <w:webHidden/>
          </w:rPr>
          <w:fldChar w:fldCharType="separate"/>
        </w:r>
        <w:r w:rsidR="001941D9">
          <w:rPr>
            <w:noProof/>
            <w:webHidden/>
          </w:rPr>
          <w:t>70</w:t>
        </w:r>
        <w:r>
          <w:rPr>
            <w:noProof/>
            <w:webHidden/>
          </w:rPr>
          <w:fldChar w:fldCharType="end"/>
        </w:r>
      </w:hyperlink>
    </w:p>
    <w:p w14:paraId="044F90DC" w14:textId="59B86161" w:rsidR="003B5B17" w:rsidRDefault="003B5B17">
      <w:pPr>
        <w:pStyle w:val="af9"/>
        <w:tabs>
          <w:tab w:val="right" w:leader="dot" w:pos="8494"/>
        </w:tabs>
        <w:ind w:left="480" w:hanging="480"/>
        <w:rPr>
          <w:rFonts w:asciiTheme="minorHAnsi" w:eastAsiaTheme="minorEastAsia" w:hAnsiTheme="minorHAnsi"/>
          <w:noProof/>
        </w:rPr>
      </w:pPr>
      <w:hyperlink w:anchor="_Toc121515363" w:history="1">
        <w:r w:rsidRPr="001259E7">
          <w:rPr>
            <w:rStyle w:val="af1"/>
            <w:rFonts w:hint="eastAsia"/>
            <w:noProof/>
          </w:rPr>
          <w:t>圖</w:t>
        </w:r>
        <w:r w:rsidRPr="001259E7">
          <w:rPr>
            <w:rStyle w:val="af1"/>
            <w:noProof/>
          </w:rPr>
          <w:t xml:space="preserve"> 4.20 </w:t>
        </w:r>
        <w:r w:rsidRPr="001259E7">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_Toc121515363 \h </w:instrText>
        </w:r>
        <w:r>
          <w:rPr>
            <w:noProof/>
            <w:webHidden/>
          </w:rPr>
        </w:r>
        <w:r>
          <w:rPr>
            <w:noProof/>
            <w:webHidden/>
          </w:rPr>
          <w:fldChar w:fldCharType="separate"/>
        </w:r>
        <w:r w:rsidR="001941D9">
          <w:rPr>
            <w:noProof/>
            <w:webHidden/>
          </w:rPr>
          <w:t>70</w:t>
        </w:r>
        <w:r>
          <w:rPr>
            <w:noProof/>
            <w:webHidden/>
          </w:rPr>
          <w:fldChar w:fldCharType="end"/>
        </w:r>
      </w:hyperlink>
    </w:p>
    <w:p w14:paraId="07F77EBD" w14:textId="657E2CB1"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13" w:name="_Toc121515249"/>
      <w:r>
        <w:rPr>
          <w:rFonts w:hint="eastAsia"/>
        </w:rPr>
        <w:lastRenderedPageBreak/>
        <w:t>表目錄</w:t>
      </w:r>
      <w:bookmarkEnd w:id="13"/>
    </w:p>
    <w:p w14:paraId="24129546" w14:textId="764C62F8" w:rsidR="003B5B17"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1515364" w:history="1">
        <w:r w:rsidR="003B5B17" w:rsidRPr="00F76721">
          <w:rPr>
            <w:rStyle w:val="af1"/>
            <w:rFonts w:hint="eastAsia"/>
            <w:noProof/>
          </w:rPr>
          <w:t>表</w:t>
        </w:r>
        <w:r w:rsidR="003B5B17" w:rsidRPr="00F76721">
          <w:rPr>
            <w:rStyle w:val="af1"/>
            <w:noProof/>
          </w:rPr>
          <w:t xml:space="preserve"> 1.1 </w:t>
        </w:r>
        <w:r w:rsidR="003B5B17" w:rsidRPr="00F76721">
          <w:rPr>
            <w:rStyle w:val="af1"/>
            <w:rFonts w:hint="eastAsia"/>
            <w:noProof/>
          </w:rPr>
          <w:t>獨熱編碼後產生的二元特徵，以居住城市為例。</w:t>
        </w:r>
        <w:r w:rsidR="003B5B17">
          <w:rPr>
            <w:noProof/>
            <w:webHidden/>
          </w:rPr>
          <w:tab/>
        </w:r>
        <w:r w:rsidR="003B5B17">
          <w:rPr>
            <w:noProof/>
            <w:webHidden/>
          </w:rPr>
          <w:fldChar w:fldCharType="begin"/>
        </w:r>
        <w:r w:rsidR="003B5B17">
          <w:rPr>
            <w:noProof/>
            <w:webHidden/>
          </w:rPr>
          <w:instrText xml:space="preserve"> PAGEREF _Toc121515364 \h </w:instrText>
        </w:r>
        <w:r w:rsidR="003B5B17">
          <w:rPr>
            <w:noProof/>
            <w:webHidden/>
          </w:rPr>
        </w:r>
        <w:r w:rsidR="003B5B17">
          <w:rPr>
            <w:noProof/>
            <w:webHidden/>
          </w:rPr>
          <w:fldChar w:fldCharType="separate"/>
        </w:r>
        <w:r w:rsidR="001941D9">
          <w:rPr>
            <w:noProof/>
            <w:webHidden/>
          </w:rPr>
          <w:t>1</w:t>
        </w:r>
        <w:r w:rsidR="003B5B17">
          <w:rPr>
            <w:noProof/>
            <w:webHidden/>
          </w:rPr>
          <w:fldChar w:fldCharType="end"/>
        </w:r>
      </w:hyperlink>
    </w:p>
    <w:p w14:paraId="77F57365" w14:textId="4F59D1F7" w:rsidR="003B5B17" w:rsidRDefault="003B5B17">
      <w:pPr>
        <w:pStyle w:val="af9"/>
        <w:tabs>
          <w:tab w:val="right" w:leader="dot" w:pos="8494"/>
        </w:tabs>
        <w:ind w:left="480" w:hanging="480"/>
        <w:rPr>
          <w:rFonts w:asciiTheme="minorHAnsi" w:eastAsiaTheme="minorEastAsia" w:hAnsiTheme="minorHAnsi"/>
          <w:noProof/>
        </w:rPr>
      </w:pPr>
      <w:hyperlink w:anchor="_Toc121515365" w:history="1">
        <w:r w:rsidRPr="00F76721">
          <w:rPr>
            <w:rStyle w:val="af1"/>
            <w:rFonts w:hint="eastAsia"/>
            <w:noProof/>
          </w:rPr>
          <w:t>表</w:t>
        </w:r>
        <w:r w:rsidRPr="00F76721">
          <w:rPr>
            <w:rStyle w:val="af1"/>
            <w:noProof/>
          </w:rPr>
          <w:t xml:space="preserve"> 1.2 </w:t>
        </w:r>
        <w:r w:rsidRPr="00F76721">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_Toc121515365 \h </w:instrText>
        </w:r>
        <w:r>
          <w:rPr>
            <w:noProof/>
            <w:webHidden/>
          </w:rPr>
        </w:r>
        <w:r>
          <w:rPr>
            <w:noProof/>
            <w:webHidden/>
          </w:rPr>
          <w:fldChar w:fldCharType="separate"/>
        </w:r>
        <w:r w:rsidR="001941D9">
          <w:rPr>
            <w:noProof/>
            <w:webHidden/>
          </w:rPr>
          <w:t>2</w:t>
        </w:r>
        <w:r>
          <w:rPr>
            <w:noProof/>
            <w:webHidden/>
          </w:rPr>
          <w:fldChar w:fldCharType="end"/>
        </w:r>
      </w:hyperlink>
    </w:p>
    <w:p w14:paraId="1E58E926" w14:textId="6E505B2D" w:rsidR="003B5B17" w:rsidRDefault="003B5B17">
      <w:pPr>
        <w:pStyle w:val="af9"/>
        <w:tabs>
          <w:tab w:val="right" w:leader="dot" w:pos="8494"/>
        </w:tabs>
        <w:ind w:left="480" w:hanging="480"/>
        <w:rPr>
          <w:rFonts w:asciiTheme="minorHAnsi" w:eastAsiaTheme="minorEastAsia" w:hAnsiTheme="minorHAnsi"/>
          <w:noProof/>
        </w:rPr>
      </w:pPr>
      <w:hyperlink w:anchor="_Toc121515366" w:history="1">
        <w:r w:rsidRPr="00F76721">
          <w:rPr>
            <w:rStyle w:val="af1"/>
            <w:rFonts w:hint="eastAsia"/>
            <w:noProof/>
          </w:rPr>
          <w:t>表</w:t>
        </w:r>
        <w:r w:rsidRPr="00F76721">
          <w:rPr>
            <w:rStyle w:val="af1"/>
            <w:noProof/>
          </w:rPr>
          <w:t xml:space="preserve"> 2.1 </w:t>
        </w:r>
        <w:r w:rsidRPr="00F76721">
          <w:rPr>
            <w:rStyle w:val="af1"/>
            <w:rFonts w:hint="eastAsia"/>
            <w:noProof/>
          </w:rPr>
          <w:t>不同變數類別的定義與描述</w:t>
        </w:r>
        <w:r w:rsidRPr="00F76721">
          <w:rPr>
            <w:rStyle w:val="af1"/>
            <w:noProof/>
          </w:rPr>
          <w:t xml:space="preserve"> (Stevens, 1946)</w:t>
        </w:r>
        <w:r w:rsidRPr="00F76721">
          <w:rPr>
            <w:rStyle w:val="af1"/>
            <w:rFonts w:hint="eastAsia"/>
            <w:noProof/>
          </w:rPr>
          <w:t>。</w:t>
        </w:r>
        <w:r>
          <w:rPr>
            <w:noProof/>
            <w:webHidden/>
          </w:rPr>
          <w:tab/>
        </w:r>
        <w:r>
          <w:rPr>
            <w:noProof/>
            <w:webHidden/>
          </w:rPr>
          <w:fldChar w:fldCharType="begin"/>
        </w:r>
        <w:r>
          <w:rPr>
            <w:noProof/>
            <w:webHidden/>
          </w:rPr>
          <w:instrText xml:space="preserve"> PAGEREF _Toc121515366 \h </w:instrText>
        </w:r>
        <w:r>
          <w:rPr>
            <w:noProof/>
            <w:webHidden/>
          </w:rPr>
        </w:r>
        <w:r>
          <w:rPr>
            <w:noProof/>
            <w:webHidden/>
          </w:rPr>
          <w:fldChar w:fldCharType="separate"/>
        </w:r>
        <w:r w:rsidR="001941D9">
          <w:rPr>
            <w:noProof/>
            <w:webHidden/>
          </w:rPr>
          <w:t>8</w:t>
        </w:r>
        <w:r>
          <w:rPr>
            <w:noProof/>
            <w:webHidden/>
          </w:rPr>
          <w:fldChar w:fldCharType="end"/>
        </w:r>
      </w:hyperlink>
    </w:p>
    <w:p w14:paraId="53F5093B" w14:textId="31199664" w:rsidR="003B5B17" w:rsidRDefault="003B5B17">
      <w:pPr>
        <w:pStyle w:val="af9"/>
        <w:tabs>
          <w:tab w:val="right" w:leader="dot" w:pos="8494"/>
        </w:tabs>
        <w:ind w:left="480" w:hanging="480"/>
        <w:rPr>
          <w:rFonts w:asciiTheme="minorHAnsi" w:eastAsiaTheme="minorEastAsia" w:hAnsiTheme="minorHAnsi"/>
          <w:noProof/>
        </w:rPr>
      </w:pPr>
      <w:hyperlink w:anchor="_Toc121515367" w:history="1">
        <w:r w:rsidRPr="00F76721">
          <w:rPr>
            <w:rStyle w:val="af1"/>
            <w:rFonts w:hint="eastAsia"/>
            <w:noProof/>
          </w:rPr>
          <w:t>表</w:t>
        </w:r>
        <w:r w:rsidRPr="00F76721">
          <w:rPr>
            <w:rStyle w:val="af1"/>
            <w:noProof/>
          </w:rPr>
          <w:t xml:space="preserve"> 2.2 </w:t>
        </w:r>
        <w:r w:rsidRPr="00F76721">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_Toc121515367 \h </w:instrText>
        </w:r>
        <w:r>
          <w:rPr>
            <w:noProof/>
            <w:webHidden/>
          </w:rPr>
        </w:r>
        <w:r>
          <w:rPr>
            <w:noProof/>
            <w:webHidden/>
          </w:rPr>
          <w:fldChar w:fldCharType="separate"/>
        </w:r>
        <w:r w:rsidR="001941D9">
          <w:rPr>
            <w:noProof/>
            <w:webHidden/>
          </w:rPr>
          <w:t>9</w:t>
        </w:r>
        <w:r>
          <w:rPr>
            <w:noProof/>
            <w:webHidden/>
          </w:rPr>
          <w:fldChar w:fldCharType="end"/>
        </w:r>
      </w:hyperlink>
    </w:p>
    <w:p w14:paraId="7A6FFFA3" w14:textId="6D5C0EBC" w:rsidR="003B5B17" w:rsidRDefault="003B5B17">
      <w:pPr>
        <w:pStyle w:val="af9"/>
        <w:tabs>
          <w:tab w:val="right" w:leader="dot" w:pos="8494"/>
        </w:tabs>
        <w:ind w:left="480" w:hanging="480"/>
        <w:rPr>
          <w:rFonts w:asciiTheme="minorHAnsi" w:eastAsiaTheme="minorEastAsia" w:hAnsiTheme="minorHAnsi"/>
          <w:noProof/>
        </w:rPr>
      </w:pPr>
      <w:hyperlink w:anchor="_Toc121515368" w:history="1">
        <w:r w:rsidRPr="00F76721">
          <w:rPr>
            <w:rStyle w:val="af1"/>
            <w:rFonts w:hint="eastAsia"/>
            <w:noProof/>
          </w:rPr>
          <w:t>表</w:t>
        </w:r>
        <w:r w:rsidRPr="00F76721">
          <w:rPr>
            <w:rStyle w:val="af1"/>
            <w:noProof/>
          </w:rPr>
          <w:t xml:space="preserve"> 2.3 </w:t>
        </w:r>
        <w:r w:rsidRPr="00F76721">
          <w:rPr>
            <w:rStyle w:val="af1"/>
            <w:rFonts w:hint="eastAsia"/>
            <w:noProof/>
          </w:rPr>
          <w:t>不同編碼方式所對應的模型準確度</w:t>
        </w:r>
        <w:r w:rsidRPr="00F76721">
          <w:rPr>
            <w:rStyle w:val="af1"/>
            <w:noProof/>
          </w:rPr>
          <w:t xml:space="preserve"> (Potdar et al., 2017)</w:t>
        </w:r>
        <w:r w:rsidRPr="00F76721">
          <w:rPr>
            <w:rStyle w:val="af1"/>
            <w:rFonts w:hint="eastAsia"/>
            <w:noProof/>
          </w:rPr>
          <w:t>。</w:t>
        </w:r>
        <w:r>
          <w:rPr>
            <w:noProof/>
            <w:webHidden/>
          </w:rPr>
          <w:tab/>
        </w:r>
        <w:r>
          <w:rPr>
            <w:noProof/>
            <w:webHidden/>
          </w:rPr>
          <w:fldChar w:fldCharType="begin"/>
        </w:r>
        <w:r>
          <w:rPr>
            <w:noProof/>
            <w:webHidden/>
          </w:rPr>
          <w:instrText xml:space="preserve"> PAGEREF _Toc121515368 \h </w:instrText>
        </w:r>
        <w:r>
          <w:rPr>
            <w:noProof/>
            <w:webHidden/>
          </w:rPr>
        </w:r>
        <w:r>
          <w:rPr>
            <w:noProof/>
            <w:webHidden/>
          </w:rPr>
          <w:fldChar w:fldCharType="separate"/>
        </w:r>
        <w:r w:rsidR="001941D9">
          <w:rPr>
            <w:noProof/>
            <w:webHidden/>
          </w:rPr>
          <w:t>9</w:t>
        </w:r>
        <w:r>
          <w:rPr>
            <w:noProof/>
            <w:webHidden/>
          </w:rPr>
          <w:fldChar w:fldCharType="end"/>
        </w:r>
      </w:hyperlink>
    </w:p>
    <w:p w14:paraId="35AEFCF0" w14:textId="59CCEA98" w:rsidR="003B5B17" w:rsidRDefault="003B5B17">
      <w:pPr>
        <w:pStyle w:val="af9"/>
        <w:tabs>
          <w:tab w:val="right" w:leader="dot" w:pos="8494"/>
        </w:tabs>
        <w:ind w:left="480" w:hanging="480"/>
        <w:rPr>
          <w:rFonts w:asciiTheme="minorHAnsi" w:eastAsiaTheme="minorEastAsia" w:hAnsiTheme="minorHAnsi"/>
          <w:noProof/>
        </w:rPr>
      </w:pPr>
      <w:hyperlink w:anchor="_Toc121515369" w:history="1">
        <w:r w:rsidRPr="00F76721">
          <w:rPr>
            <w:rStyle w:val="af1"/>
            <w:rFonts w:hint="eastAsia"/>
            <w:noProof/>
          </w:rPr>
          <w:t>表</w:t>
        </w:r>
        <w:r w:rsidRPr="00F76721">
          <w:rPr>
            <w:rStyle w:val="af1"/>
            <w:noProof/>
          </w:rPr>
          <w:t xml:space="preserve"> 2.4 </w:t>
        </w:r>
        <w:r w:rsidRPr="00F76721">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_Toc121515369 \h </w:instrText>
        </w:r>
        <w:r>
          <w:rPr>
            <w:noProof/>
            <w:webHidden/>
          </w:rPr>
        </w:r>
        <w:r>
          <w:rPr>
            <w:noProof/>
            <w:webHidden/>
          </w:rPr>
          <w:fldChar w:fldCharType="separate"/>
        </w:r>
        <w:r w:rsidR="001941D9">
          <w:rPr>
            <w:noProof/>
            <w:webHidden/>
          </w:rPr>
          <w:t>13</w:t>
        </w:r>
        <w:r>
          <w:rPr>
            <w:noProof/>
            <w:webHidden/>
          </w:rPr>
          <w:fldChar w:fldCharType="end"/>
        </w:r>
      </w:hyperlink>
    </w:p>
    <w:p w14:paraId="152A4C3F" w14:textId="252F9E39" w:rsidR="003B5B17" w:rsidRDefault="003B5B17">
      <w:pPr>
        <w:pStyle w:val="af9"/>
        <w:tabs>
          <w:tab w:val="right" w:leader="dot" w:pos="8494"/>
        </w:tabs>
        <w:ind w:left="480" w:hanging="480"/>
        <w:rPr>
          <w:rFonts w:asciiTheme="minorHAnsi" w:eastAsiaTheme="minorEastAsia" w:hAnsiTheme="minorHAnsi"/>
          <w:noProof/>
        </w:rPr>
      </w:pPr>
      <w:hyperlink w:anchor="_Toc121515370" w:history="1">
        <w:r w:rsidRPr="00F76721">
          <w:rPr>
            <w:rStyle w:val="af1"/>
            <w:rFonts w:hint="eastAsia"/>
            <w:noProof/>
          </w:rPr>
          <w:t>表</w:t>
        </w:r>
        <w:r w:rsidRPr="00F76721">
          <w:rPr>
            <w:rStyle w:val="af1"/>
            <w:noProof/>
          </w:rPr>
          <w:t xml:space="preserve"> 2.5 </w:t>
        </w:r>
        <w:r w:rsidRPr="00F76721">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_Toc121515370 \h </w:instrText>
        </w:r>
        <w:r>
          <w:rPr>
            <w:noProof/>
            <w:webHidden/>
          </w:rPr>
        </w:r>
        <w:r>
          <w:rPr>
            <w:noProof/>
            <w:webHidden/>
          </w:rPr>
          <w:fldChar w:fldCharType="separate"/>
        </w:r>
        <w:r w:rsidR="001941D9">
          <w:rPr>
            <w:noProof/>
            <w:webHidden/>
          </w:rPr>
          <w:t>14</w:t>
        </w:r>
        <w:r>
          <w:rPr>
            <w:noProof/>
            <w:webHidden/>
          </w:rPr>
          <w:fldChar w:fldCharType="end"/>
        </w:r>
      </w:hyperlink>
    </w:p>
    <w:p w14:paraId="12BBC430" w14:textId="5616A497" w:rsidR="003B5B17" w:rsidRDefault="003B5B17">
      <w:pPr>
        <w:pStyle w:val="af9"/>
        <w:tabs>
          <w:tab w:val="right" w:leader="dot" w:pos="8494"/>
        </w:tabs>
        <w:ind w:left="480" w:hanging="480"/>
        <w:rPr>
          <w:rFonts w:asciiTheme="minorHAnsi" w:eastAsiaTheme="minorEastAsia" w:hAnsiTheme="minorHAnsi"/>
          <w:noProof/>
        </w:rPr>
      </w:pPr>
      <w:hyperlink w:anchor="_Toc121515371" w:history="1">
        <w:r w:rsidRPr="00F76721">
          <w:rPr>
            <w:rStyle w:val="af1"/>
            <w:rFonts w:hint="eastAsia"/>
            <w:noProof/>
          </w:rPr>
          <w:t>表</w:t>
        </w:r>
        <w:r w:rsidRPr="00F76721">
          <w:rPr>
            <w:rStyle w:val="af1"/>
            <w:noProof/>
          </w:rPr>
          <w:t xml:space="preserve"> 3.1 </w:t>
        </w:r>
        <w:r w:rsidRPr="00F76721">
          <w:rPr>
            <w:rStyle w:val="af1"/>
            <w:rFonts w:hint="eastAsia"/>
            <w:noProof/>
          </w:rPr>
          <w:t>變數與符號定義。</w:t>
        </w:r>
        <w:r>
          <w:rPr>
            <w:noProof/>
            <w:webHidden/>
          </w:rPr>
          <w:tab/>
        </w:r>
        <w:r>
          <w:rPr>
            <w:noProof/>
            <w:webHidden/>
          </w:rPr>
          <w:fldChar w:fldCharType="begin"/>
        </w:r>
        <w:r>
          <w:rPr>
            <w:noProof/>
            <w:webHidden/>
          </w:rPr>
          <w:instrText xml:space="preserve"> PAGEREF _Toc121515371 \h </w:instrText>
        </w:r>
        <w:r>
          <w:rPr>
            <w:noProof/>
            <w:webHidden/>
          </w:rPr>
        </w:r>
        <w:r>
          <w:rPr>
            <w:noProof/>
            <w:webHidden/>
          </w:rPr>
          <w:fldChar w:fldCharType="separate"/>
        </w:r>
        <w:r w:rsidR="001941D9">
          <w:rPr>
            <w:noProof/>
            <w:webHidden/>
          </w:rPr>
          <w:t>35</w:t>
        </w:r>
        <w:r>
          <w:rPr>
            <w:noProof/>
            <w:webHidden/>
          </w:rPr>
          <w:fldChar w:fldCharType="end"/>
        </w:r>
      </w:hyperlink>
    </w:p>
    <w:p w14:paraId="48621ADC" w14:textId="65609B94" w:rsidR="003B5B17" w:rsidRDefault="003B5B17">
      <w:pPr>
        <w:pStyle w:val="af9"/>
        <w:tabs>
          <w:tab w:val="right" w:leader="dot" w:pos="8494"/>
        </w:tabs>
        <w:ind w:left="480" w:hanging="480"/>
        <w:rPr>
          <w:rFonts w:asciiTheme="minorHAnsi" w:eastAsiaTheme="minorEastAsia" w:hAnsiTheme="minorHAnsi"/>
          <w:noProof/>
        </w:rPr>
      </w:pPr>
      <w:hyperlink w:anchor="_Toc121515372" w:history="1">
        <w:r w:rsidRPr="00F76721">
          <w:rPr>
            <w:rStyle w:val="af1"/>
            <w:rFonts w:hint="eastAsia"/>
            <w:noProof/>
          </w:rPr>
          <w:t>表</w:t>
        </w:r>
        <w:r w:rsidRPr="00F76721">
          <w:rPr>
            <w:rStyle w:val="af1"/>
            <w:noProof/>
          </w:rPr>
          <w:t xml:space="preserve"> 3.2 </w:t>
        </w:r>
        <w:r w:rsidRPr="00F76721">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_Toc121515372 \h </w:instrText>
        </w:r>
        <w:r>
          <w:rPr>
            <w:noProof/>
            <w:webHidden/>
          </w:rPr>
        </w:r>
        <w:r>
          <w:rPr>
            <w:noProof/>
            <w:webHidden/>
          </w:rPr>
          <w:fldChar w:fldCharType="separate"/>
        </w:r>
        <w:r w:rsidR="001941D9">
          <w:rPr>
            <w:noProof/>
            <w:webHidden/>
          </w:rPr>
          <w:t>37</w:t>
        </w:r>
        <w:r>
          <w:rPr>
            <w:noProof/>
            <w:webHidden/>
          </w:rPr>
          <w:fldChar w:fldCharType="end"/>
        </w:r>
      </w:hyperlink>
    </w:p>
    <w:p w14:paraId="76AD5750" w14:textId="3A3609B9" w:rsidR="003B5B17" w:rsidRDefault="003B5B17">
      <w:pPr>
        <w:pStyle w:val="af9"/>
        <w:tabs>
          <w:tab w:val="right" w:leader="dot" w:pos="8494"/>
        </w:tabs>
        <w:ind w:left="480" w:hanging="480"/>
        <w:rPr>
          <w:rFonts w:asciiTheme="minorHAnsi" w:eastAsiaTheme="minorEastAsia" w:hAnsiTheme="minorHAnsi"/>
          <w:noProof/>
        </w:rPr>
      </w:pPr>
      <w:hyperlink w:anchor="_Toc121515373" w:history="1">
        <w:r w:rsidRPr="00F76721">
          <w:rPr>
            <w:rStyle w:val="af1"/>
            <w:rFonts w:hint="eastAsia"/>
            <w:noProof/>
          </w:rPr>
          <w:t>表</w:t>
        </w:r>
        <w:r w:rsidRPr="00F76721">
          <w:rPr>
            <w:rStyle w:val="af1"/>
            <w:noProof/>
          </w:rPr>
          <w:t xml:space="preserve"> 3.3 </w:t>
        </w:r>
        <w:r w:rsidRPr="00F76721">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_Toc121515373 \h </w:instrText>
        </w:r>
        <w:r>
          <w:rPr>
            <w:noProof/>
            <w:webHidden/>
          </w:rPr>
        </w:r>
        <w:r>
          <w:rPr>
            <w:noProof/>
            <w:webHidden/>
          </w:rPr>
          <w:fldChar w:fldCharType="separate"/>
        </w:r>
        <w:r w:rsidR="001941D9">
          <w:rPr>
            <w:noProof/>
            <w:webHidden/>
          </w:rPr>
          <w:t>37</w:t>
        </w:r>
        <w:r>
          <w:rPr>
            <w:noProof/>
            <w:webHidden/>
          </w:rPr>
          <w:fldChar w:fldCharType="end"/>
        </w:r>
      </w:hyperlink>
    </w:p>
    <w:p w14:paraId="72FB9FC1" w14:textId="4D62A508" w:rsidR="003B5B17" w:rsidRDefault="003B5B17">
      <w:pPr>
        <w:pStyle w:val="af9"/>
        <w:tabs>
          <w:tab w:val="right" w:leader="dot" w:pos="8494"/>
        </w:tabs>
        <w:ind w:left="480" w:hanging="480"/>
        <w:rPr>
          <w:rFonts w:asciiTheme="minorHAnsi" w:eastAsiaTheme="minorEastAsia" w:hAnsiTheme="minorHAnsi"/>
          <w:noProof/>
        </w:rPr>
      </w:pPr>
      <w:hyperlink w:anchor="_Toc121515374" w:history="1">
        <w:r w:rsidRPr="00F76721">
          <w:rPr>
            <w:rStyle w:val="af1"/>
            <w:rFonts w:hint="eastAsia"/>
            <w:noProof/>
          </w:rPr>
          <w:t>表</w:t>
        </w:r>
        <w:r w:rsidRPr="00F76721">
          <w:rPr>
            <w:rStyle w:val="af1"/>
            <w:noProof/>
          </w:rPr>
          <w:t xml:space="preserve"> 3.4 </w:t>
        </w:r>
        <w:r w:rsidRPr="00F76721">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_Toc121515374 \h </w:instrText>
        </w:r>
        <w:r>
          <w:rPr>
            <w:noProof/>
            <w:webHidden/>
          </w:rPr>
        </w:r>
        <w:r>
          <w:rPr>
            <w:noProof/>
            <w:webHidden/>
          </w:rPr>
          <w:fldChar w:fldCharType="separate"/>
        </w:r>
        <w:r w:rsidR="001941D9">
          <w:rPr>
            <w:noProof/>
            <w:webHidden/>
          </w:rPr>
          <w:t>38</w:t>
        </w:r>
        <w:r>
          <w:rPr>
            <w:noProof/>
            <w:webHidden/>
          </w:rPr>
          <w:fldChar w:fldCharType="end"/>
        </w:r>
      </w:hyperlink>
    </w:p>
    <w:p w14:paraId="3A2CAD85" w14:textId="38E57C50" w:rsidR="003B5B17" w:rsidRDefault="003B5B17">
      <w:pPr>
        <w:pStyle w:val="af9"/>
        <w:tabs>
          <w:tab w:val="right" w:leader="dot" w:pos="8494"/>
        </w:tabs>
        <w:ind w:left="480" w:hanging="480"/>
        <w:rPr>
          <w:rFonts w:asciiTheme="minorHAnsi" w:eastAsiaTheme="minorEastAsia" w:hAnsiTheme="minorHAnsi"/>
          <w:noProof/>
        </w:rPr>
      </w:pPr>
      <w:hyperlink w:anchor="_Toc121515375" w:history="1">
        <w:r w:rsidRPr="00F76721">
          <w:rPr>
            <w:rStyle w:val="af1"/>
            <w:rFonts w:hint="eastAsia"/>
            <w:noProof/>
          </w:rPr>
          <w:t>表</w:t>
        </w:r>
        <w:r w:rsidRPr="00F76721">
          <w:rPr>
            <w:rStyle w:val="af1"/>
            <w:noProof/>
          </w:rPr>
          <w:t xml:space="preserve"> 3.5 </w:t>
        </w:r>
        <w:r w:rsidRPr="00F76721">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_Toc121515375 \h </w:instrText>
        </w:r>
        <w:r>
          <w:rPr>
            <w:noProof/>
            <w:webHidden/>
          </w:rPr>
        </w:r>
        <w:r>
          <w:rPr>
            <w:noProof/>
            <w:webHidden/>
          </w:rPr>
          <w:fldChar w:fldCharType="separate"/>
        </w:r>
        <w:r w:rsidR="001941D9">
          <w:rPr>
            <w:noProof/>
            <w:webHidden/>
          </w:rPr>
          <w:t>38</w:t>
        </w:r>
        <w:r>
          <w:rPr>
            <w:noProof/>
            <w:webHidden/>
          </w:rPr>
          <w:fldChar w:fldCharType="end"/>
        </w:r>
      </w:hyperlink>
    </w:p>
    <w:p w14:paraId="5F098B46" w14:textId="415176F8" w:rsidR="003B5B17" w:rsidRDefault="003B5B17">
      <w:pPr>
        <w:pStyle w:val="af9"/>
        <w:tabs>
          <w:tab w:val="right" w:leader="dot" w:pos="8494"/>
        </w:tabs>
        <w:ind w:left="480" w:hanging="480"/>
        <w:rPr>
          <w:rFonts w:asciiTheme="minorHAnsi" w:eastAsiaTheme="minorEastAsia" w:hAnsiTheme="minorHAnsi"/>
          <w:noProof/>
        </w:rPr>
      </w:pPr>
      <w:hyperlink w:anchor="_Toc121515376" w:history="1">
        <w:r w:rsidRPr="00F76721">
          <w:rPr>
            <w:rStyle w:val="af1"/>
            <w:rFonts w:hint="eastAsia"/>
            <w:noProof/>
          </w:rPr>
          <w:t>表</w:t>
        </w:r>
        <w:r w:rsidRPr="00F76721">
          <w:rPr>
            <w:rStyle w:val="af1"/>
            <w:noProof/>
          </w:rPr>
          <w:t xml:space="preserve"> 3.6 </w:t>
        </w:r>
        <w:r w:rsidRPr="00F76721">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_Toc121515376 \h </w:instrText>
        </w:r>
        <w:r>
          <w:rPr>
            <w:noProof/>
            <w:webHidden/>
          </w:rPr>
        </w:r>
        <w:r>
          <w:rPr>
            <w:noProof/>
            <w:webHidden/>
          </w:rPr>
          <w:fldChar w:fldCharType="separate"/>
        </w:r>
        <w:r w:rsidR="001941D9">
          <w:rPr>
            <w:noProof/>
            <w:webHidden/>
          </w:rPr>
          <w:t>40</w:t>
        </w:r>
        <w:r>
          <w:rPr>
            <w:noProof/>
            <w:webHidden/>
          </w:rPr>
          <w:fldChar w:fldCharType="end"/>
        </w:r>
      </w:hyperlink>
    </w:p>
    <w:p w14:paraId="0C30F2F8" w14:textId="5D1E3F4F" w:rsidR="003B5B17" w:rsidRDefault="003B5B17">
      <w:pPr>
        <w:pStyle w:val="af9"/>
        <w:tabs>
          <w:tab w:val="right" w:leader="dot" w:pos="8494"/>
        </w:tabs>
        <w:ind w:left="480" w:hanging="480"/>
        <w:rPr>
          <w:rFonts w:asciiTheme="minorHAnsi" w:eastAsiaTheme="minorEastAsia" w:hAnsiTheme="minorHAnsi"/>
          <w:noProof/>
        </w:rPr>
      </w:pPr>
      <w:hyperlink w:anchor="_Toc121515377" w:history="1">
        <w:r w:rsidRPr="00F76721">
          <w:rPr>
            <w:rStyle w:val="af1"/>
            <w:rFonts w:hint="eastAsia"/>
            <w:noProof/>
          </w:rPr>
          <w:t>表</w:t>
        </w:r>
        <w:r w:rsidRPr="00F76721">
          <w:rPr>
            <w:rStyle w:val="af1"/>
            <w:noProof/>
          </w:rPr>
          <w:t xml:space="preserve"> 3.7</w:t>
        </w:r>
        <w:r w:rsidRPr="00F76721">
          <w:rPr>
            <w:rStyle w:val="af1"/>
            <w:rFonts w:hint="eastAsia"/>
            <w:noProof/>
          </w:rPr>
          <w:t>排序前各群組中的二元特徵，由</w:t>
        </w:r>
        <m:oMath>
          <m:r>
            <w:rPr>
              <w:rStyle w:val="af1"/>
              <w:rFonts w:ascii="Cambria Math" w:hAnsi="Cambria Math"/>
              <w:noProof/>
            </w:rPr>
            <m:t>Cij</m:t>
          </m:r>
        </m:oMath>
        <w:r w:rsidRPr="00F76721">
          <w:rPr>
            <w:rStyle w:val="af1"/>
            <w:rFonts w:hint="eastAsia"/>
            <w:noProof/>
          </w:rPr>
          <w:t>表示。</w:t>
        </w:r>
        <w:r>
          <w:rPr>
            <w:noProof/>
            <w:webHidden/>
          </w:rPr>
          <w:tab/>
        </w:r>
        <w:r>
          <w:rPr>
            <w:noProof/>
            <w:webHidden/>
          </w:rPr>
          <w:fldChar w:fldCharType="begin"/>
        </w:r>
        <w:r>
          <w:rPr>
            <w:noProof/>
            <w:webHidden/>
          </w:rPr>
          <w:instrText xml:space="preserve"> PAGEREF _Toc121515377 \h </w:instrText>
        </w:r>
        <w:r>
          <w:rPr>
            <w:noProof/>
            <w:webHidden/>
          </w:rPr>
        </w:r>
        <w:r>
          <w:rPr>
            <w:noProof/>
            <w:webHidden/>
          </w:rPr>
          <w:fldChar w:fldCharType="separate"/>
        </w:r>
        <w:r w:rsidR="001941D9">
          <w:rPr>
            <w:noProof/>
            <w:webHidden/>
          </w:rPr>
          <w:t>46</w:t>
        </w:r>
        <w:r>
          <w:rPr>
            <w:noProof/>
            <w:webHidden/>
          </w:rPr>
          <w:fldChar w:fldCharType="end"/>
        </w:r>
      </w:hyperlink>
    </w:p>
    <w:p w14:paraId="4CE5D535" w14:textId="11DD4B64" w:rsidR="003B5B17" w:rsidRDefault="003B5B17">
      <w:pPr>
        <w:pStyle w:val="af9"/>
        <w:tabs>
          <w:tab w:val="right" w:leader="dot" w:pos="8494"/>
        </w:tabs>
        <w:ind w:left="480" w:hanging="480"/>
        <w:rPr>
          <w:rFonts w:asciiTheme="minorHAnsi" w:eastAsiaTheme="minorEastAsia" w:hAnsiTheme="minorHAnsi"/>
          <w:noProof/>
        </w:rPr>
      </w:pPr>
      <w:hyperlink w:anchor="_Toc121515378" w:history="1">
        <w:r w:rsidRPr="00F76721">
          <w:rPr>
            <w:rStyle w:val="af1"/>
            <w:rFonts w:hint="eastAsia"/>
            <w:noProof/>
          </w:rPr>
          <w:t>表</w:t>
        </w:r>
        <w:r w:rsidRPr="00F76721">
          <w:rPr>
            <w:rStyle w:val="af1"/>
            <w:noProof/>
          </w:rPr>
          <w:t xml:space="preserve"> 3.8 </w:t>
        </w:r>
        <w:r w:rsidRPr="00F76721">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_Toc121515378 \h </w:instrText>
        </w:r>
        <w:r>
          <w:rPr>
            <w:noProof/>
            <w:webHidden/>
          </w:rPr>
        </w:r>
        <w:r>
          <w:rPr>
            <w:noProof/>
            <w:webHidden/>
          </w:rPr>
          <w:fldChar w:fldCharType="separate"/>
        </w:r>
        <w:r w:rsidR="001941D9">
          <w:rPr>
            <w:noProof/>
            <w:webHidden/>
          </w:rPr>
          <w:t>46</w:t>
        </w:r>
        <w:r>
          <w:rPr>
            <w:noProof/>
            <w:webHidden/>
          </w:rPr>
          <w:fldChar w:fldCharType="end"/>
        </w:r>
      </w:hyperlink>
    </w:p>
    <w:p w14:paraId="2831262D" w14:textId="6D951805" w:rsidR="003B5B17" w:rsidRDefault="003B5B17">
      <w:pPr>
        <w:pStyle w:val="af9"/>
        <w:tabs>
          <w:tab w:val="right" w:leader="dot" w:pos="8494"/>
        </w:tabs>
        <w:ind w:left="480" w:hanging="480"/>
        <w:rPr>
          <w:rFonts w:asciiTheme="minorHAnsi" w:eastAsiaTheme="minorEastAsia" w:hAnsiTheme="minorHAnsi"/>
          <w:noProof/>
        </w:rPr>
      </w:pPr>
      <w:hyperlink w:anchor="_Toc121515379" w:history="1">
        <w:r w:rsidRPr="00F76721">
          <w:rPr>
            <w:rStyle w:val="af1"/>
            <w:rFonts w:hint="eastAsia"/>
            <w:noProof/>
          </w:rPr>
          <w:t>表</w:t>
        </w:r>
        <w:r w:rsidRPr="00F76721">
          <w:rPr>
            <w:rStyle w:val="af1"/>
            <w:noProof/>
          </w:rPr>
          <w:t xml:space="preserve"> 3.9 </w:t>
        </w:r>
        <w:r w:rsidRPr="00F76721">
          <w:rPr>
            <w:rStyle w:val="af1"/>
            <w:rFonts w:hint="eastAsia"/>
            <w:noProof/>
          </w:rPr>
          <w:t>常用的</w:t>
        </w:r>
        <w:r w:rsidRPr="00F76721">
          <w:rPr>
            <w:rStyle w:val="af1"/>
            <w:noProof/>
          </w:rPr>
          <w:t>BCD</w:t>
        </w:r>
        <w:r w:rsidRPr="00F76721">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_Toc121515379 \h </w:instrText>
        </w:r>
        <w:r>
          <w:rPr>
            <w:noProof/>
            <w:webHidden/>
          </w:rPr>
        </w:r>
        <w:r>
          <w:rPr>
            <w:noProof/>
            <w:webHidden/>
          </w:rPr>
          <w:fldChar w:fldCharType="separate"/>
        </w:r>
        <w:r w:rsidR="001941D9">
          <w:rPr>
            <w:noProof/>
            <w:webHidden/>
          </w:rPr>
          <w:t>47</w:t>
        </w:r>
        <w:r>
          <w:rPr>
            <w:noProof/>
            <w:webHidden/>
          </w:rPr>
          <w:fldChar w:fldCharType="end"/>
        </w:r>
      </w:hyperlink>
    </w:p>
    <w:p w14:paraId="0092509D" w14:textId="7E1AAC25" w:rsidR="003B5B17" w:rsidRDefault="003B5B17">
      <w:pPr>
        <w:pStyle w:val="af9"/>
        <w:tabs>
          <w:tab w:val="right" w:leader="dot" w:pos="8494"/>
        </w:tabs>
        <w:ind w:left="480" w:hanging="480"/>
        <w:rPr>
          <w:rFonts w:asciiTheme="minorHAnsi" w:eastAsiaTheme="minorEastAsia" w:hAnsiTheme="minorHAnsi"/>
          <w:noProof/>
        </w:rPr>
      </w:pPr>
      <w:hyperlink w:anchor="_Toc121515380" w:history="1">
        <w:r w:rsidRPr="00F76721">
          <w:rPr>
            <w:rStyle w:val="af1"/>
            <w:rFonts w:hint="eastAsia"/>
            <w:noProof/>
          </w:rPr>
          <w:t>表</w:t>
        </w:r>
        <w:r w:rsidRPr="00F76721">
          <w:rPr>
            <w:rStyle w:val="af1"/>
            <w:noProof/>
          </w:rPr>
          <w:t xml:space="preserve"> 3.10 </w:t>
        </w:r>
        <w:r w:rsidRPr="00F76721">
          <w:rPr>
            <w:rStyle w:val="af1"/>
            <w:rFonts w:hint="eastAsia"/>
            <w:noProof/>
          </w:rPr>
          <w:t>各個樣本轉換後的新數值。</w:t>
        </w:r>
        <w:r>
          <w:rPr>
            <w:noProof/>
            <w:webHidden/>
          </w:rPr>
          <w:tab/>
        </w:r>
        <w:r>
          <w:rPr>
            <w:noProof/>
            <w:webHidden/>
          </w:rPr>
          <w:fldChar w:fldCharType="begin"/>
        </w:r>
        <w:r>
          <w:rPr>
            <w:noProof/>
            <w:webHidden/>
          </w:rPr>
          <w:instrText xml:space="preserve"> PAGEREF _Toc121515380 \h </w:instrText>
        </w:r>
        <w:r>
          <w:rPr>
            <w:noProof/>
            <w:webHidden/>
          </w:rPr>
        </w:r>
        <w:r>
          <w:rPr>
            <w:noProof/>
            <w:webHidden/>
          </w:rPr>
          <w:fldChar w:fldCharType="separate"/>
        </w:r>
        <w:r w:rsidR="001941D9">
          <w:rPr>
            <w:noProof/>
            <w:webHidden/>
          </w:rPr>
          <w:t>48</w:t>
        </w:r>
        <w:r>
          <w:rPr>
            <w:noProof/>
            <w:webHidden/>
          </w:rPr>
          <w:fldChar w:fldCharType="end"/>
        </w:r>
      </w:hyperlink>
    </w:p>
    <w:p w14:paraId="082B365C" w14:textId="3B45A1AF" w:rsidR="003B5B17" w:rsidRDefault="003B5B17">
      <w:pPr>
        <w:pStyle w:val="af9"/>
        <w:tabs>
          <w:tab w:val="right" w:leader="dot" w:pos="8494"/>
        </w:tabs>
        <w:ind w:left="480" w:hanging="480"/>
        <w:rPr>
          <w:rFonts w:asciiTheme="minorHAnsi" w:eastAsiaTheme="minorEastAsia" w:hAnsiTheme="minorHAnsi"/>
          <w:noProof/>
        </w:rPr>
      </w:pPr>
      <w:hyperlink w:anchor="_Toc121515381" w:history="1">
        <w:r w:rsidRPr="00F76721">
          <w:rPr>
            <w:rStyle w:val="af1"/>
            <w:rFonts w:hint="eastAsia"/>
            <w:noProof/>
          </w:rPr>
          <w:t>表</w:t>
        </w:r>
        <w:r w:rsidRPr="00F76721">
          <w:rPr>
            <w:rStyle w:val="af1"/>
            <w:noProof/>
          </w:rPr>
          <w:t xml:space="preserve"> 4.1 </w:t>
        </w:r>
        <w:r w:rsidRPr="00F76721">
          <w:rPr>
            <w:rStyle w:val="af1"/>
            <w:rFonts w:hint="eastAsia"/>
            <w:noProof/>
          </w:rPr>
          <w:t>二元化後的特徵資料。</w:t>
        </w:r>
        <w:r>
          <w:rPr>
            <w:noProof/>
            <w:webHidden/>
          </w:rPr>
          <w:tab/>
        </w:r>
        <w:r>
          <w:rPr>
            <w:noProof/>
            <w:webHidden/>
          </w:rPr>
          <w:fldChar w:fldCharType="begin"/>
        </w:r>
        <w:r>
          <w:rPr>
            <w:noProof/>
            <w:webHidden/>
          </w:rPr>
          <w:instrText xml:space="preserve"> PAGEREF _Toc121515381 \h </w:instrText>
        </w:r>
        <w:r>
          <w:rPr>
            <w:noProof/>
            <w:webHidden/>
          </w:rPr>
        </w:r>
        <w:r>
          <w:rPr>
            <w:noProof/>
            <w:webHidden/>
          </w:rPr>
          <w:fldChar w:fldCharType="separate"/>
        </w:r>
        <w:r w:rsidR="001941D9">
          <w:rPr>
            <w:noProof/>
            <w:webHidden/>
          </w:rPr>
          <w:t>58</w:t>
        </w:r>
        <w:r>
          <w:rPr>
            <w:noProof/>
            <w:webHidden/>
          </w:rPr>
          <w:fldChar w:fldCharType="end"/>
        </w:r>
      </w:hyperlink>
    </w:p>
    <w:p w14:paraId="7CD1180C" w14:textId="54C02EA7" w:rsidR="003B5B17" w:rsidRDefault="003B5B17">
      <w:pPr>
        <w:pStyle w:val="af9"/>
        <w:tabs>
          <w:tab w:val="right" w:leader="dot" w:pos="8494"/>
        </w:tabs>
        <w:ind w:left="480" w:hanging="480"/>
        <w:rPr>
          <w:rFonts w:asciiTheme="minorHAnsi" w:eastAsiaTheme="minorEastAsia" w:hAnsiTheme="minorHAnsi"/>
          <w:noProof/>
        </w:rPr>
      </w:pPr>
      <w:hyperlink w:anchor="_Toc121515382" w:history="1">
        <w:r w:rsidRPr="00F76721">
          <w:rPr>
            <w:rStyle w:val="af1"/>
            <w:rFonts w:hint="eastAsia"/>
            <w:noProof/>
          </w:rPr>
          <w:t>表</w:t>
        </w:r>
        <w:r w:rsidRPr="00F76721">
          <w:rPr>
            <w:rStyle w:val="af1"/>
            <w:noProof/>
          </w:rPr>
          <w:t xml:space="preserve"> 4.2 </w:t>
        </w:r>
        <w:r w:rsidRPr="00F76721">
          <w:rPr>
            <w:rStyle w:val="af1"/>
            <w:rFonts w:hint="eastAsia"/>
            <w:noProof/>
          </w:rPr>
          <w:t>類別化後的特徵資料。</w:t>
        </w:r>
        <w:r>
          <w:rPr>
            <w:noProof/>
            <w:webHidden/>
          </w:rPr>
          <w:tab/>
        </w:r>
        <w:r>
          <w:rPr>
            <w:noProof/>
            <w:webHidden/>
          </w:rPr>
          <w:fldChar w:fldCharType="begin"/>
        </w:r>
        <w:r>
          <w:rPr>
            <w:noProof/>
            <w:webHidden/>
          </w:rPr>
          <w:instrText xml:space="preserve"> PAGEREF _Toc121515382 \h </w:instrText>
        </w:r>
        <w:r>
          <w:rPr>
            <w:noProof/>
            <w:webHidden/>
          </w:rPr>
        </w:r>
        <w:r>
          <w:rPr>
            <w:noProof/>
            <w:webHidden/>
          </w:rPr>
          <w:fldChar w:fldCharType="separate"/>
        </w:r>
        <w:r w:rsidR="001941D9">
          <w:rPr>
            <w:noProof/>
            <w:webHidden/>
          </w:rPr>
          <w:t>58</w:t>
        </w:r>
        <w:r>
          <w:rPr>
            <w:noProof/>
            <w:webHidden/>
          </w:rPr>
          <w:fldChar w:fldCharType="end"/>
        </w:r>
      </w:hyperlink>
    </w:p>
    <w:p w14:paraId="1D5E03BD" w14:textId="5A0F9D4E"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14" w:name="_Toc121515250"/>
      <w:r>
        <w:rPr>
          <w:rFonts w:hint="eastAsia"/>
        </w:rPr>
        <w:lastRenderedPageBreak/>
        <w:t>第一章</w:t>
      </w:r>
      <w:r>
        <w:rPr>
          <w:rFonts w:hint="eastAsia"/>
        </w:rPr>
        <w:t xml:space="preserve"> </w:t>
      </w:r>
      <w:r>
        <w:rPr>
          <w:rFonts w:hint="eastAsia"/>
        </w:rPr>
        <w:t>緒論</w:t>
      </w:r>
      <w:bookmarkEnd w:id="14"/>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15" w:name="_Toc121515251"/>
      <w:r>
        <w:rPr>
          <w:rFonts w:hint="eastAsia"/>
        </w:rPr>
        <w:t>研究背景</w:t>
      </w:r>
      <w:bookmarkEnd w:id="15"/>
    </w:p>
    <w:p w14:paraId="060CABCB" w14:textId="6D969B4B"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ins w:id="16" w:author="TerryYang" w:date="2022-12-09T22:32:00Z">
        <w:r w:rsidR="001941D9">
          <w:rPr>
            <w:rFonts w:hint="eastAsia"/>
          </w:rPr>
          <w:t>表</w:t>
        </w:r>
        <w:r w:rsidR="001941D9">
          <w:rPr>
            <w:rFonts w:hint="eastAsia"/>
          </w:rPr>
          <w:t xml:space="preserve"> </w:t>
        </w:r>
        <w:r w:rsidR="001941D9">
          <w:rPr>
            <w:noProof/>
          </w:rPr>
          <w:t>1</w:t>
        </w:r>
        <w:r w:rsidR="001941D9">
          <w:t>.</w:t>
        </w:r>
        <w:r w:rsidR="001941D9">
          <w:rPr>
            <w:noProof/>
          </w:rPr>
          <w:t>1</w:t>
        </w:r>
      </w:ins>
      <w:del w:id="17"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03120B">
        <w:fldChar w:fldCharType="end"/>
      </w:r>
      <w:r>
        <w:rPr>
          <w:rFonts w:hint="eastAsia"/>
        </w:rPr>
        <w:t>所示。</w:t>
      </w:r>
    </w:p>
    <w:p w14:paraId="452A43CA" w14:textId="5A35484F" w:rsidR="0003120B" w:rsidRDefault="0003120B" w:rsidP="0003120B">
      <w:pPr>
        <w:pStyle w:val="af5"/>
        <w:keepNext/>
      </w:pPr>
      <w:bookmarkStart w:id="18" w:name="_Ref120714956"/>
      <w:bookmarkStart w:id="19" w:name="_Toc12151536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1</w:t>
      </w:r>
      <w:r w:rsidR="002C755A">
        <w:fldChar w:fldCharType="end"/>
      </w:r>
      <w:bookmarkEnd w:id="1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31744EF5"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ins w:id="20" w:author="TerryYang" w:date="2022-12-09T22:32:00Z">
        <w:r w:rsidR="001941D9">
          <w:rPr>
            <w:rFonts w:hint="eastAsia"/>
          </w:rPr>
          <w:t>表</w:t>
        </w:r>
        <w:r w:rsidR="001941D9">
          <w:rPr>
            <w:rFonts w:hint="eastAsia"/>
          </w:rPr>
          <w:t xml:space="preserve"> </w:t>
        </w:r>
        <w:r w:rsidR="001941D9">
          <w:rPr>
            <w:noProof/>
          </w:rPr>
          <w:t>1</w:t>
        </w:r>
        <w:r w:rsidR="001941D9">
          <w:t>.</w:t>
        </w:r>
        <w:r w:rsidR="001941D9">
          <w:rPr>
            <w:noProof/>
          </w:rPr>
          <w:t>2</w:t>
        </w:r>
      </w:ins>
      <w:del w:id="21"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2</w:delText>
        </w:r>
      </w:del>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ins w:id="22" w:author="TerryYang" w:date="2022-12-09T22:32:00Z">
        <w:r w:rsidR="001941D9">
          <w:rPr>
            <w:rFonts w:hint="eastAsia"/>
          </w:rPr>
          <w:t>表</w:t>
        </w:r>
        <w:r w:rsidR="001941D9">
          <w:rPr>
            <w:rFonts w:hint="eastAsia"/>
          </w:rPr>
          <w:t xml:space="preserve"> </w:t>
        </w:r>
        <w:r w:rsidR="001941D9">
          <w:rPr>
            <w:noProof/>
          </w:rPr>
          <w:t>1</w:t>
        </w:r>
        <w:r w:rsidR="001941D9">
          <w:t>.</w:t>
        </w:r>
        <w:r w:rsidR="001941D9">
          <w:rPr>
            <w:noProof/>
          </w:rPr>
          <w:t>1</w:t>
        </w:r>
      </w:ins>
      <w:del w:id="23"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341403E0" w:rsidR="00541A78" w:rsidRDefault="00541A78" w:rsidP="00541A78">
      <w:pPr>
        <w:pStyle w:val="af5"/>
        <w:keepNext/>
      </w:pPr>
      <w:bookmarkStart w:id="24" w:name="_Ref120714769"/>
      <w:bookmarkStart w:id="25" w:name="_Toc12151536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2</w:t>
      </w:r>
      <w:r w:rsidR="002C755A">
        <w:fldChar w:fldCharType="end"/>
      </w:r>
      <w:bookmarkEnd w:id="24"/>
      <w:r>
        <w:rPr>
          <w:rFonts w:hint="eastAsia"/>
        </w:rPr>
        <w:t xml:space="preserve"> </w:t>
      </w:r>
      <w:r w:rsidRPr="00541A78">
        <w:rPr>
          <w:rFonts w:hint="eastAsia"/>
        </w:rPr>
        <w:t>常見於製造業中的在製品製程紀錄。</w:t>
      </w:r>
      <w:bookmarkEnd w:id="25"/>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26" w:name="_Toc121515252"/>
      <w:r>
        <w:rPr>
          <w:rFonts w:hint="eastAsia"/>
        </w:rPr>
        <w:lastRenderedPageBreak/>
        <w:t>研究動機與目的</w:t>
      </w:r>
      <w:bookmarkEnd w:id="26"/>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27" w:name="_Toc121515253"/>
      <w:r>
        <w:rPr>
          <w:rFonts w:hint="eastAsia"/>
        </w:rPr>
        <w:lastRenderedPageBreak/>
        <w:t>研究架構</w:t>
      </w:r>
      <w:bookmarkEnd w:id="27"/>
    </w:p>
    <w:p w14:paraId="738D2D1B" w14:textId="358A05F9"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ins w:id="28" w:author="TerryYang" w:date="2022-12-09T22:32:00Z">
        <w:r w:rsidR="001941D9">
          <w:rPr>
            <w:rFonts w:hint="eastAsia"/>
          </w:rPr>
          <w:t>圖</w:t>
        </w:r>
        <w:r w:rsidR="001941D9">
          <w:rPr>
            <w:rFonts w:hint="eastAsia"/>
          </w:rPr>
          <w:t xml:space="preserve"> </w:t>
        </w:r>
        <w:r w:rsidR="001941D9">
          <w:rPr>
            <w:noProof/>
          </w:rPr>
          <w:t>1</w:t>
        </w:r>
        <w:r w:rsidR="001941D9">
          <w:t>.</w:t>
        </w:r>
        <w:r w:rsidR="001941D9">
          <w:rPr>
            <w:noProof/>
          </w:rPr>
          <w:t>1</w:t>
        </w:r>
      </w:ins>
      <w:del w:id="29"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41004829" w:rsidR="00474CF0" w:rsidRDefault="0003120B" w:rsidP="0003120B">
      <w:pPr>
        <w:pStyle w:val="af5"/>
      </w:pPr>
      <w:bookmarkStart w:id="30" w:name="_Ref121225132"/>
      <w:bookmarkStart w:id="31" w:name="_Toc12151530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1</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w:t>
      </w:r>
      <w:r w:rsidR="00DA4E07">
        <w:fldChar w:fldCharType="end"/>
      </w:r>
      <w:bookmarkEnd w:id="30"/>
      <w:r>
        <w:rPr>
          <w:rFonts w:hint="eastAsia"/>
        </w:rPr>
        <w:t xml:space="preserve"> </w:t>
      </w:r>
      <w:r w:rsidR="009A4747">
        <w:rPr>
          <w:rFonts w:hint="eastAsia"/>
        </w:rPr>
        <w:t>論文</w:t>
      </w:r>
      <w:r w:rsidRPr="0003120B">
        <w:rPr>
          <w:rFonts w:hint="eastAsia"/>
        </w:rPr>
        <w:t>架構。</w:t>
      </w:r>
      <w:bookmarkEnd w:id="31"/>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32" w:name="_Toc121515254"/>
      <w:r>
        <w:rPr>
          <w:rFonts w:hint="eastAsia"/>
        </w:rPr>
        <w:lastRenderedPageBreak/>
        <w:t>第二章</w:t>
      </w:r>
      <w:r>
        <w:rPr>
          <w:rFonts w:hint="eastAsia"/>
        </w:rPr>
        <w:t xml:space="preserve"> </w:t>
      </w:r>
      <w:r w:rsidR="00486926">
        <w:rPr>
          <w:rFonts w:hint="eastAsia"/>
        </w:rPr>
        <w:t>文獻探討</w:t>
      </w:r>
      <w:bookmarkEnd w:id="32"/>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33" w:name="_Toc121515255"/>
      <w:r>
        <w:rPr>
          <w:rFonts w:hint="eastAsia"/>
        </w:rPr>
        <w:t>變數編碼</w:t>
      </w:r>
      <w:bookmarkEnd w:id="33"/>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085D12A1" w:rsidR="00F02076" w:rsidRPr="0003120B" w:rsidRDefault="0003120B" w:rsidP="0003120B">
      <w:pPr>
        <w:pStyle w:val="af5"/>
      </w:pPr>
      <w:bookmarkStart w:id="34" w:name="_Ref120715269"/>
      <w:bookmarkStart w:id="35" w:name="_Toc12151530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w:t>
      </w:r>
      <w:r w:rsidR="00DA4E07">
        <w:fldChar w:fldCharType="end"/>
      </w:r>
      <w:bookmarkEnd w:id="34"/>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5"/>
    </w:p>
    <w:p w14:paraId="6C396B8A" w14:textId="6E283F38"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ins w:id="36"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1</w:t>
        </w:r>
      </w:ins>
      <w:del w:id="37"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w:delText>
        </w:r>
      </w:del>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0C0D623F" w:rsidR="00F02076" w:rsidRDefault="0003120B" w:rsidP="0003120B">
      <w:pPr>
        <w:pStyle w:val="af5"/>
      </w:pPr>
      <w:bookmarkStart w:id="38" w:name="_Toc12151530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w:t>
      </w:r>
      <w:r w:rsidR="00DA4E07">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8"/>
    </w:p>
    <w:p w14:paraId="2D1EA826" w14:textId="6D49EE68"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ins w:id="39"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1</w:t>
        </w:r>
      </w:ins>
      <w:del w:id="40"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w:delText>
        </w:r>
      </w:del>
      <w:r w:rsidR="0003120B">
        <w:fldChar w:fldCharType="end"/>
      </w:r>
      <w:r w:rsidR="00977792">
        <w:rPr>
          <w:rFonts w:hint="eastAsia"/>
        </w:rPr>
        <w:t>所示</w:t>
      </w:r>
      <w:r w:rsidR="00E21043">
        <w:rPr>
          <w:rFonts w:hint="eastAsia"/>
        </w:rPr>
        <w:t>。</w:t>
      </w:r>
    </w:p>
    <w:p w14:paraId="41118846" w14:textId="086B047F" w:rsidR="0003120B" w:rsidRDefault="0003120B" w:rsidP="0003120B">
      <w:pPr>
        <w:pStyle w:val="af5"/>
        <w:keepNext/>
      </w:pPr>
      <w:bookmarkStart w:id="41" w:name="_Ref120715355"/>
      <w:bookmarkStart w:id="42" w:name="_Toc12151536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1</w:t>
      </w:r>
      <w:r w:rsidR="002C755A">
        <w:fldChar w:fldCharType="end"/>
      </w:r>
      <w:bookmarkEnd w:id="4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4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43" w:name="_Ref120103614"/>
      <w:r>
        <w:br w:type="page"/>
      </w:r>
      <w:bookmarkEnd w:id="43"/>
    </w:p>
    <w:p w14:paraId="77EA23D3" w14:textId="05F7306C" w:rsidR="0003120B" w:rsidRDefault="0003120B" w:rsidP="0003120B">
      <w:pPr>
        <w:pStyle w:val="af5"/>
        <w:keepNext/>
      </w:pPr>
      <w:bookmarkStart w:id="44" w:name="_Toc121515367"/>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2</w:t>
      </w:r>
      <w:r w:rsidR="002C755A">
        <w:fldChar w:fldCharType="end"/>
      </w:r>
      <w:r>
        <w:rPr>
          <w:rFonts w:hint="eastAsia"/>
        </w:rPr>
        <w:t xml:space="preserve"> </w:t>
      </w:r>
      <w:r w:rsidRPr="0003120B">
        <w:rPr>
          <w:rFonts w:hint="eastAsia"/>
        </w:rPr>
        <w:t>變數類別接受運算子與範例。</w:t>
      </w:r>
      <w:bookmarkEnd w:id="4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514F77F4"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ins w:id="45"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3</w:t>
        </w:r>
      </w:ins>
      <w:del w:id="46"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3</w:delText>
        </w:r>
      </w:del>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0327822D" w:rsidR="008640C7" w:rsidRDefault="008640C7" w:rsidP="008640C7">
      <w:pPr>
        <w:pStyle w:val="af5"/>
        <w:keepNext/>
      </w:pPr>
      <w:bookmarkStart w:id="47" w:name="_Ref120715643"/>
      <w:bookmarkStart w:id="48" w:name="_Toc12151536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3</w:t>
      </w:r>
      <w:r w:rsidR="002C755A">
        <w:fldChar w:fldCharType="end"/>
      </w:r>
      <w:bookmarkEnd w:id="47"/>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48"/>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49" w:name="_Toc121515256"/>
      <w:r>
        <w:rPr>
          <w:rFonts w:hint="eastAsia"/>
        </w:rPr>
        <w:t>順序編碼</w:t>
      </w:r>
      <w:bookmarkEnd w:id="49"/>
    </w:p>
    <w:p w14:paraId="29695E36" w14:textId="3FC6DFD9"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50"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51"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03D6A8D9" w:rsidR="00A533B5" w:rsidRDefault="00EE1681" w:rsidP="00A533B5">
      <w:pPr>
        <w:pStyle w:val="af7"/>
        <w:keepNext/>
      </w:pPr>
      <w:r>
        <w:rPr>
          <w:iCs/>
        </w:rPr>
        <w:tab/>
      </w:r>
      <w:bookmarkStart w:id="52" w:name="_Ref119865104"/>
      <w:bookmarkStart w:id="53" w:name="_Ref116999485"/>
      <w:bookmarkStart w:id="54"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w:t>
      </w:r>
      <w:r w:rsidR="0012417E">
        <w:rPr>
          <w:noProof/>
        </w:rPr>
        <w:fldChar w:fldCharType="end"/>
      </w:r>
      <w:bookmarkEnd w:id="52"/>
      <w:r w:rsidR="00A533B5">
        <w:rPr>
          <w:rFonts w:hint="eastAsia"/>
        </w:rPr>
        <w:t xml:space="preserve"> )</w:t>
      </w:r>
    </w:p>
    <w:p w14:paraId="250DC002" w14:textId="5D154AC7" w:rsidR="000D1CF1" w:rsidRDefault="000D1CF1" w:rsidP="000D1CF1">
      <w:pPr>
        <w:pStyle w:val="af7"/>
        <w:keepNext/>
      </w:pPr>
      <w:bookmarkStart w:id="55" w:name="_Hlk119864588"/>
      <w:r>
        <w:tab/>
      </w:r>
      <m:oMath>
        <m:r>
          <w:rPr>
            <w:rFonts w:ascii="Cambria Math" w:hAnsi="Cambria Math"/>
          </w:rPr>
          <m:t>m = l</m:t>
        </m:r>
      </m:oMath>
      <w:bookmarkEnd w:id="55"/>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w:t>
      </w:r>
      <w:r w:rsidR="0012417E">
        <w:rPr>
          <w:noProof/>
        </w:rPr>
        <w:fldChar w:fldCharType="end"/>
      </w:r>
      <w:r>
        <w:t xml:space="preserve"> )</w:t>
      </w:r>
    </w:p>
    <w:bookmarkEnd w:id="53"/>
    <w:bookmarkEnd w:id="54"/>
    <w:p w14:paraId="2097C3D2" w14:textId="66973419"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3</w:t>
      </w:r>
      <w:r w:rsidR="0012417E">
        <w:rPr>
          <w:noProof/>
        </w:rPr>
        <w:fldChar w:fldCharType="end"/>
      </w:r>
      <w:r w:rsidR="00A533B5">
        <w:rPr>
          <w:rFonts w:hint="eastAsia"/>
        </w:rPr>
        <w:t xml:space="preserve"> )</w:t>
      </w:r>
    </w:p>
    <w:p w14:paraId="4B00BE23" w14:textId="315D6DFD"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4</w:t>
      </w:r>
      <w:r w:rsidR="0012417E">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56" w:name="_Toc121515257"/>
      <w:proofErr w:type="gramStart"/>
      <w:r>
        <w:rPr>
          <w:rFonts w:hint="eastAsia"/>
        </w:rPr>
        <w:t>獨熱編碼</w:t>
      </w:r>
      <w:bookmarkEnd w:id="56"/>
      <w:proofErr w:type="gramEnd"/>
    </w:p>
    <w:p w14:paraId="5087A7B9" w14:textId="65E54EF8"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57"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58"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63332ED3"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5</w:t>
      </w:r>
      <w:r w:rsidR="0012417E">
        <w:rPr>
          <w:noProof/>
        </w:rPr>
        <w:fldChar w:fldCharType="end"/>
      </w:r>
      <w:r w:rsidR="00A533B5">
        <w:rPr>
          <w:rFonts w:hint="eastAsia"/>
        </w:rPr>
        <w:t xml:space="preserve"> )</w:t>
      </w:r>
    </w:p>
    <w:p w14:paraId="7FE2EA33" w14:textId="40236FEF"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6</w:t>
      </w:r>
      <w:r w:rsidR="0012417E">
        <w:rPr>
          <w:noProof/>
        </w:rPr>
        <w:fldChar w:fldCharType="end"/>
      </w:r>
      <w:r>
        <w:t xml:space="preserve"> )</w:t>
      </w:r>
    </w:p>
    <w:p w14:paraId="767726BD" w14:textId="280E229B"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7</w:t>
      </w:r>
      <w:r w:rsidR="0012417E">
        <w:rPr>
          <w:noProof/>
        </w:rPr>
        <w:fldChar w:fldCharType="end"/>
      </w:r>
      <w:r w:rsidR="00A533B5">
        <w:rPr>
          <w:rFonts w:hint="eastAsia"/>
        </w:rPr>
        <w:t xml:space="preserve"> )</w:t>
      </w:r>
    </w:p>
    <w:p w14:paraId="45D5ABE7" w14:textId="59E3BF66"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8</w:t>
      </w:r>
      <w:r w:rsidR="0012417E">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59" w:name="_Ref117098064"/>
      <w:bookmarkStart w:id="60" w:name="_Ref117098275"/>
      <w:bookmarkStart w:id="61" w:name="_Toc121515258"/>
      <w:r>
        <w:rPr>
          <w:rFonts w:hint="eastAsia"/>
        </w:rPr>
        <w:t>二進制編碼</w:t>
      </w:r>
      <w:bookmarkEnd w:id="59"/>
      <w:bookmarkEnd w:id="60"/>
      <w:bookmarkEnd w:id="61"/>
    </w:p>
    <w:p w14:paraId="386F130C" w14:textId="63A35DBA"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ins w:id="62"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3</w:t>
        </w:r>
      </w:ins>
      <w:del w:id="63"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3</w:delText>
        </w:r>
      </w:del>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64"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65"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5D1A5F64"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9</w:t>
      </w:r>
      <w:r w:rsidR="0012417E">
        <w:rPr>
          <w:noProof/>
        </w:rPr>
        <w:fldChar w:fldCharType="end"/>
      </w:r>
      <w:r w:rsidR="00A533B5">
        <w:rPr>
          <w:rFonts w:hint="eastAsia"/>
        </w:rPr>
        <w:t xml:space="preserve"> )</w:t>
      </w:r>
    </w:p>
    <w:p w14:paraId="1875DD8A" w14:textId="09B4155A"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10</w:t>
      </w:r>
      <w:r w:rsidR="0012417E">
        <w:rPr>
          <w:noProof/>
        </w:rPr>
        <w:fldChar w:fldCharType="end"/>
      </w:r>
      <w:r>
        <w:t xml:space="preserve"> )</w:t>
      </w:r>
    </w:p>
    <w:p w14:paraId="18089D8F" w14:textId="08FF1F69"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11</w:t>
      </w:r>
      <w:r w:rsidR="0012417E">
        <w:rPr>
          <w:noProof/>
        </w:rPr>
        <w:fldChar w:fldCharType="end"/>
      </w:r>
      <w:r w:rsidR="00A533B5">
        <w:rPr>
          <w:rFonts w:hint="eastAsia"/>
        </w:rPr>
        <w:t xml:space="preserve"> )</w:t>
      </w:r>
    </w:p>
    <w:p w14:paraId="1D91270E" w14:textId="6C88DC8A"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12</w:t>
      </w:r>
      <w:r w:rsidR="0012417E">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2E07E34" w:rsidR="00F02076" w:rsidRDefault="008640C7" w:rsidP="008640C7">
      <w:pPr>
        <w:pStyle w:val="af5"/>
      </w:pPr>
      <w:bookmarkStart w:id="66" w:name="_Ref120715644"/>
      <w:bookmarkStart w:id="67" w:name="_Toc12151530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3</w:t>
      </w:r>
      <w:r w:rsidR="00DA4E07">
        <w:fldChar w:fldCharType="end"/>
      </w:r>
      <w:bookmarkEnd w:id="6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67"/>
    </w:p>
    <w:p w14:paraId="7A9EB8D8" w14:textId="24AEF2EA" w:rsidR="00325418" w:rsidRDefault="00F71E60" w:rsidP="00F71E60">
      <w:pPr>
        <w:pStyle w:val="3"/>
      </w:pPr>
      <w:bookmarkStart w:id="68" w:name="_Toc121515259"/>
      <w:r>
        <w:rPr>
          <w:rFonts w:hint="eastAsia"/>
        </w:rPr>
        <w:t>頻率編碼</w:t>
      </w:r>
      <w:bookmarkEnd w:id="6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2BAC16AB"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13</w:t>
      </w:r>
      <w:r w:rsidR="0012417E">
        <w:rPr>
          <w:noProof/>
        </w:rPr>
        <w:fldChar w:fldCharType="end"/>
      </w:r>
      <w:r w:rsidR="00A533B5">
        <w:rPr>
          <w:rFonts w:hint="eastAsia"/>
        </w:rPr>
        <w:t xml:space="preserve"> )</w:t>
      </w:r>
    </w:p>
    <w:p w14:paraId="3FD1D9F2" w14:textId="51CF9847" w:rsidR="00707C56" w:rsidRDefault="00707C56" w:rsidP="00707C56">
      <w:pPr>
        <w:pStyle w:val="af7"/>
        <w:keepNext/>
      </w:pPr>
      <w:r>
        <w:tab/>
      </w:r>
      <m:oMath>
        <m:r>
          <w:rPr>
            <w:rFonts w:ascii="Cambria Math" w:hAnsi="Cambria Math"/>
          </w:rPr>
          <m:t>m = l</m:t>
        </m:r>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14</w:t>
      </w:r>
      <w:r w:rsidR="0012417E">
        <w:rPr>
          <w:noProof/>
        </w:rPr>
        <w:fldChar w:fldCharType="end"/>
      </w:r>
      <w:r>
        <w:rPr>
          <w:rFonts w:hint="eastAsia"/>
        </w:rPr>
        <w:t xml:space="preserve"> )</w:t>
      </w:r>
    </w:p>
    <w:p w14:paraId="21613718" w14:textId="09B9BFFD"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15</w:t>
      </w:r>
      <w:r w:rsidR="0012417E">
        <w:rPr>
          <w:noProof/>
        </w:rPr>
        <w:fldChar w:fldCharType="end"/>
      </w:r>
      <w:r w:rsidR="00A533B5">
        <w:rPr>
          <w:rFonts w:hint="eastAsia"/>
        </w:rPr>
        <w:t xml:space="preserve"> )</w:t>
      </w:r>
    </w:p>
    <w:p w14:paraId="604E86F6" w14:textId="558112D0"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16</w:t>
      </w:r>
      <w:r w:rsidR="0012417E">
        <w:rPr>
          <w:noProof/>
        </w:rPr>
        <w:fldChar w:fldCharType="end"/>
      </w:r>
      <w:r>
        <w:t xml:space="preserve"> )</w:t>
      </w:r>
    </w:p>
    <w:p w14:paraId="1410AD12" w14:textId="4B4727CC"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69"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70"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20CB3CD9" w:rsidR="008640C7" w:rsidRDefault="008640C7" w:rsidP="008640C7">
      <w:pPr>
        <w:pStyle w:val="af5"/>
        <w:keepNext/>
      </w:pPr>
      <w:bookmarkStart w:id="71" w:name="_Ref120715697"/>
      <w:bookmarkStart w:id="72" w:name="_Toc12151536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4</w:t>
      </w:r>
      <w:r w:rsidR="002C755A">
        <w:fldChar w:fldCharType="end"/>
      </w:r>
      <w:bookmarkEnd w:id="71"/>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72"/>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73" w:name="_Toc121515260"/>
      <w:r>
        <w:rPr>
          <w:rFonts w:hint="eastAsia"/>
        </w:rPr>
        <w:t>目標編碼</w:t>
      </w:r>
      <w:bookmarkEnd w:id="73"/>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4739C1D5"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17</w:t>
      </w:r>
      <w:r w:rsidR="0012417E">
        <w:rPr>
          <w:noProof/>
        </w:rPr>
        <w:fldChar w:fldCharType="end"/>
      </w:r>
      <w:r>
        <w:rPr>
          <w:rFonts w:hint="eastAsia"/>
        </w:rPr>
        <w:t xml:space="preserve"> )</w:t>
      </w:r>
    </w:p>
    <w:p w14:paraId="534FC643" w14:textId="071D1CFC" w:rsidR="00C9116A" w:rsidRDefault="00C9116A" w:rsidP="00C9116A">
      <w:pPr>
        <w:pStyle w:val="afa"/>
        <w:keepNext/>
      </w:pPr>
      <w:r>
        <w:tab/>
      </w:r>
      <m:oMath>
        <m:r>
          <m:t>m = l</m:t>
        </m:r>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18</w:t>
      </w:r>
      <w:r w:rsidR="0012417E">
        <w:rPr>
          <w:noProof/>
        </w:rPr>
        <w:fldChar w:fldCharType="end"/>
      </w:r>
      <w:r>
        <w:rPr>
          <w:rFonts w:hint="eastAsia"/>
        </w:rPr>
        <w:t xml:space="preserve"> )</w:t>
      </w:r>
    </w:p>
    <w:p w14:paraId="7DD36946" w14:textId="5A9DA6DF"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19</w:t>
      </w:r>
      <w:r w:rsidR="0012417E">
        <w:rPr>
          <w:noProof/>
        </w:rPr>
        <w:fldChar w:fldCharType="end"/>
      </w:r>
      <w:r>
        <w:rPr>
          <w:rFonts w:hint="eastAsia"/>
        </w:rPr>
        <w:t xml:space="preserve"> )</w:t>
      </w:r>
    </w:p>
    <w:p w14:paraId="3C2A0F4C" w14:textId="169ABBD8"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20</w:t>
      </w:r>
      <w:r w:rsidR="0012417E">
        <w:rPr>
          <w:noProof/>
        </w:rPr>
        <w:fldChar w:fldCharType="end"/>
      </w:r>
      <w:r>
        <w:rPr>
          <w:rFonts w:hint="eastAsia"/>
        </w:rPr>
        <w:t xml:space="preserve"> )</w:t>
      </w:r>
    </w:p>
    <w:p w14:paraId="3E7E732A" w14:textId="7E50A14A"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ins w:id="74"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5</w:t>
        </w:r>
      </w:ins>
      <w:del w:id="75"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5</w:delText>
        </w:r>
      </w:del>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0084A9C3" w:rsidR="008640C7" w:rsidRDefault="008640C7" w:rsidP="008640C7">
      <w:pPr>
        <w:pStyle w:val="af5"/>
        <w:keepNext/>
      </w:pPr>
      <w:bookmarkStart w:id="76" w:name="_Ref120715756"/>
      <w:bookmarkStart w:id="77" w:name="_Toc12151537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5</w:t>
      </w:r>
      <w:r w:rsidR="002C755A">
        <w:fldChar w:fldCharType="end"/>
      </w:r>
      <w:bookmarkEnd w:id="76"/>
      <w:r>
        <w:rPr>
          <w:rFonts w:hint="eastAsia"/>
        </w:rPr>
        <w:t xml:space="preserve"> </w:t>
      </w:r>
      <w:r w:rsidRPr="008640C7">
        <w:rPr>
          <w:rFonts w:hint="eastAsia"/>
        </w:rPr>
        <w:t>目標編碼後的特徵欄位，以水果價格為例。</w:t>
      </w:r>
      <w:bookmarkEnd w:id="7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78" w:name="_Toc121515261"/>
      <w:r>
        <w:rPr>
          <w:rFonts w:hint="eastAsia"/>
        </w:rPr>
        <w:lastRenderedPageBreak/>
        <w:t>維度災難</w:t>
      </w:r>
      <w:bookmarkEnd w:id="78"/>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444421C8" w:rsidR="00F02076" w:rsidRDefault="00687C96" w:rsidP="00687C96">
      <w:pPr>
        <w:pStyle w:val="af5"/>
      </w:pPr>
      <w:bookmarkStart w:id="79" w:name="_Ref121506355"/>
      <w:bookmarkStart w:id="80" w:name="_Toc12151530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4</w:t>
      </w:r>
      <w:r w:rsidR="00DA4E07">
        <w:fldChar w:fldCharType="end"/>
      </w:r>
      <w:bookmarkEnd w:id="79"/>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80"/>
    </w:p>
    <w:p w14:paraId="6CFA1AB8" w14:textId="140FA2FD"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ins w:id="81"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5</w:t>
        </w:r>
      </w:ins>
      <w:del w:id="82"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5</w:delText>
        </w:r>
      </w:del>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78D117B6" w:rsidR="0004719D" w:rsidRDefault="00687C96" w:rsidP="00687C96">
      <w:pPr>
        <w:pStyle w:val="af5"/>
      </w:pPr>
      <w:bookmarkStart w:id="83" w:name="_Ref120715945"/>
      <w:bookmarkStart w:id="84" w:name="_Toc12151530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5</w:t>
      </w:r>
      <w:r w:rsidR="00DA4E07">
        <w:fldChar w:fldCharType="end"/>
      </w:r>
      <w:bookmarkEnd w:id="83"/>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84"/>
    </w:p>
    <w:p w14:paraId="6DEECCC5" w14:textId="564CF221"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ins w:id="85"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6</w:t>
        </w:r>
      </w:ins>
      <w:del w:id="86"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6</w:delText>
        </w:r>
      </w:del>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ins w:id="87"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7</w:t>
        </w:r>
      </w:ins>
      <w:del w:id="88"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7</w:delText>
        </w:r>
      </w:del>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4DFC3309" w:rsidR="0004719D" w:rsidRDefault="00687C96" w:rsidP="00687C96">
      <w:pPr>
        <w:pStyle w:val="af5"/>
      </w:pPr>
      <w:bookmarkStart w:id="89" w:name="_Ref120715962"/>
      <w:bookmarkStart w:id="90" w:name="_Ref120715967"/>
      <w:bookmarkStart w:id="91" w:name="_Toc12151530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6</w:t>
      </w:r>
      <w:r w:rsidR="00DA4E07">
        <w:fldChar w:fldCharType="end"/>
      </w:r>
      <w:bookmarkEnd w:id="90"/>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89"/>
      <w:bookmarkEnd w:id="9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3EF39BC6" w:rsidR="0004719D" w:rsidRDefault="00687C96" w:rsidP="00687C96">
      <w:pPr>
        <w:pStyle w:val="af5"/>
      </w:pPr>
      <w:bookmarkStart w:id="92" w:name="_Ref120716009"/>
      <w:bookmarkStart w:id="93" w:name="_Toc12151531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7</w:t>
      </w:r>
      <w:r w:rsidR="00DA4E07">
        <w:fldChar w:fldCharType="end"/>
      </w:r>
      <w:bookmarkEnd w:id="9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93"/>
    </w:p>
    <w:p w14:paraId="1437898D" w14:textId="0FB85251"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1941D9">
        <w:rPr>
          <w:rFonts w:hint="eastAsia"/>
        </w:rPr>
        <w:t>如下</w:t>
      </w:r>
      <w:r w:rsidR="00486D2D">
        <w:fldChar w:fldCharType="end"/>
      </w:r>
      <w:r w:rsidR="00486D2D">
        <w:rPr>
          <w:rFonts w:hint="eastAsia"/>
        </w:rPr>
        <w:t>方程式所示</w:t>
      </w:r>
    </w:p>
    <w:p w14:paraId="61F36FC3" w14:textId="68EEB8BF" w:rsidR="00CC7107" w:rsidRDefault="00626B49" w:rsidP="00CC7107">
      <w:pPr>
        <w:pStyle w:val="af7"/>
        <w:keepNext/>
      </w:pPr>
      <w:r>
        <w:tab/>
      </w:r>
      <w:bookmarkStart w:id="9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21</w:t>
      </w:r>
      <w:r w:rsidR="0012417E">
        <w:rPr>
          <w:noProof/>
        </w:rPr>
        <w:fldChar w:fldCharType="end"/>
      </w:r>
      <w:r w:rsidR="007C5F74">
        <w:rPr>
          <w:rFonts w:hint="eastAsia"/>
        </w:rPr>
        <w:t xml:space="preserve"> )</w:t>
      </w:r>
    </w:p>
    <w:p w14:paraId="36FDA0F8" w14:textId="1F7ECC3F" w:rsidR="00120443" w:rsidRDefault="00626B49" w:rsidP="00A533B5">
      <w:r w:rsidRPr="00626B49">
        <w:tab/>
      </w:r>
      <w:bookmarkEnd w:id="9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ins w:id="95"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8</w:t>
        </w:r>
      </w:ins>
      <w:del w:id="96"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8</w:delText>
        </w:r>
      </w:del>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3D71B225" w:rsidR="0004719D" w:rsidRDefault="00687C96" w:rsidP="00687C96">
      <w:pPr>
        <w:pStyle w:val="af5"/>
      </w:pPr>
      <w:bookmarkStart w:id="97" w:name="_Ref120716072"/>
      <w:bookmarkStart w:id="98" w:name="_Toc12151531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8</w:t>
      </w:r>
      <w:r w:rsidR="00DA4E07">
        <w:fldChar w:fldCharType="end"/>
      </w:r>
      <w:bookmarkEnd w:id="97"/>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98"/>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99" w:name="_Toc121515262"/>
      <w:proofErr w:type="gramStart"/>
      <w:r w:rsidRPr="00437D7D">
        <w:rPr>
          <w:rFonts w:hint="eastAsia"/>
        </w:rPr>
        <w:lastRenderedPageBreak/>
        <w:t>降維處理</w:t>
      </w:r>
      <w:bookmarkEnd w:id="99"/>
      <w:proofErr w:type="gramEnd"/>
    </w:p>
    <w:p w14:paraId="41C17A49" w14:textId="45E176A0"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1941D9">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1B248B57" w:rsidR="0004719D" w:rsidRDefault="00D30307" w:rsidP="00D30307">
      <w:pPr>
        <w:pStyle w:val="af5"/>
      </w:pPr>
      <w:bookmarkStart w:id="100" w:name="_Ref120716473"/>
      <w:bookmarkStart w:id="101" w:name="_Toc12151531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9</w:t>
      </w:r>
      <w:r w:rsidR="00DA4E07">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100"/>
      <w:bookmarkEnd w:id="101"/>
    </w:p>
    <w:p w14:paraId="2225D44D" w14:textId="374B33AB" w:rsidR="00984F6C" w:rsidRDefault="00984F6C" w:rsidP="00984F6C">
      <w:pPr>
        <w:pStyle w:val="3"/>
      </w:pPr>
      <w:bookmarkStart w:id="102" w:name="_Toc121515263"/>
      <w:r>
        <w:rPr>
          <w:rFonts w:hint="eastAsia"/>
        </w:rPr>
        <w:t>特徵選取</w:t>
      </w:r>
      <w:bookmarkEnd w:id="102"/>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5368227A" w:rsidR="0004719D" w:rsidRDefault="00D30307" w:rsidP="00D30307">
      <w:pPr>
        <w:pStyle w:val="af5"/>
      </w:pPr>
      <w:bookmarkStart w:id="103" w:name="_Toc12151531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10</w:t>
      </w:r>
      <w:r w:rsidR="00DA4E07">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103"/>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3FFA5CAE"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ins w:id="104"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11</w:t>
        </w:r>
      </w:ins>
      <w:del w:id="105"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11</w:delText>
        </w:r>
      </w:del>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ins w:id="106"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12</w:t>
        </w:r>
      </w:ins>
      <w:del w:id="10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12</w:delText>
        </w:r>
      </w:del>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45E43D2D" w:rsidR="000142DE" w:rsidRDefault="00D30307" w:rsidP="00D30307">
      <w:pPr>
        <w:pStyle w:val="af5"/>
      </w:pPr>
      <w:bookmarkStart w:id="108" w:name="_Ref120716581"/>
      <w:bookmarkStart w:id="109" w:name="_Toc12151531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11</w:t>
      </w:r>
      <w:r w:rsidR="00DA4E07">
        <w:fldChar w:fldCharType="end"/>
      </w:r>
      <w:bookmarkEnd w:id="108"/>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109"/>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5695C25" w:rsidR="00D70B5C" w:rsidRDefault="00D30307" w:rsidP="00D30307">
      <w:pPr>
        <w:pStyle w:val="af5"/>
      </w:pPr>
      <w:bookmarkStart w:id="110" w:name="_Ref120716583"/>
      <w:bookmarkStart w:id="111" w:name="_Toc12151531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12</w:t>
      </w:r>
      <w:r w:rsidR="00DA4E07">
        <w:fldChar w:fldCharType="end"/>
      </w:r>
      <w:bookmarkEnd w:id="110"/>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111"/>
    </w:p>
    <w:p w14:paraId="06ABFA9A" w14:textId="5408F93F"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ins w:id="112"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13</w:t>
        </w:r>
      </w:ins>
      <w:del w:id="11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13</w:delText>
        </w:r>
      </w:del>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22BCAE95" w:rsidR="00406C3A" w:rsidRDefault="00D30307" w:rsidP="00D30307">
      <w:pPr>
        <w:pStyle w:val="af5"/>
      </w:pPr>
      <w:bookmarkStart w:id="114" w:name="_Ref120716625"/>
      <w:bookmarkStart w:id="115" w:name="_Toc12151531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13</w:t>
      </w:r>
      <w:r w:rsidR="00DA4E07">
        <w:fldChar w:fldCharType="end"/>
      </w:r>
      <w:bookmarkEnd w:id="114"/>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115"/>
    </w:p>
    <w:p w14:paraId="71336145" w14:textId="3BDFB124" w:rsidR="00984F6C" w:rsidRDefault="00984F6C" w:rsidP="007D0CD9">
      <w:pPr>
        <w:pStyle w:val="3"/>
      </w:pPr>
      <w:bookmarkStart w:id="116" w:name="_Toc121515264"/>
      <w:r w:rsidRPr="007D0CD9">
        <w:rPr>
          <w:rFonts w:hint="eastAsia"/>
        </w:rPr>
        <w:t>特徵萃取</w:t>
      </w:r>
      <w:bookmarkEnd w:id="116"/>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0B9D7DC9" w:rsidR="00582886" w:rsidRDefault="00D30307" w:rsidP="00D30307">
      <w:pPr>
        <w:pStyle w:val="af5"/>
      </w:pPr>
      <w:bookmarkStart w:id="117" w:name="_Toc12151531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14</w:t>
      </w:r>
      <w:r w:rsidR="00DA4E07">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117"/>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5786A5FA" w:rsidR="008207FE" w:rsidRDefault="008207FE">
      <w:pPr>
        <w:pStyle w:val="af5"/>
      </w:pPr>
      <w:bookmarkStart w:id="118" w:name="_Toc12151531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15</w:t>
      </w:r>
      <w:r w:rsidR="00DA4E07">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118"/>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421B8AD2" w:rsidR="00EF5DF3" w:rsidRDefault="008207FE" w:rsidP="008207FE">
      <w:pPr>
        <w:pStyle w:val="af5"/>
      </w:pPr>
      <w:bookmarkStart w:id="119" w:name="_Toc12151531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16</w:t>
      </w:r>
      <w:r w:rsidR="00DA4E07">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119"/>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2172F4CE" w:rsidR="000C65B5" w:rsidRDefault="0005550D" w:rsidP="00860259">
      <w:pPr>
        <w:pStyle w:val="2"/>
      </w:pPr>
      <w:bookmarkStart w:id="120" w:name="_Toc121515265"/>
      <w:r>
        <w:rPr>
          <w:rFonts w:hint="eastAsia"/>
        </w:rPr>
        <w:lastRenderedPageBreak/>
        <w:t>決策樹</w:t>
      </w:r>
      <w:r w:rsidR="00EF7EA9">
        <w:rPr>
          <w:rFonts w:hint="eastAsia"/>
        </w:rPr>
        <w:t>相關</w:t>
      </w:r>
      <w:r w:rsidR="007A562F">
        <w:rPr>
          <w:rFonts w:hint="eastAsia"/>
        </w:rPr>
        <w:t>模型</w:t>
      </w:r>
      <w:bookmarkEnd w:id="120"/>
    </w:p>
    <w:p w14:paraId="171B6CC9" w14:textId="19398169" w:rsidR="00851066" w:rsidRPr="007657CF" w:rsidRDefault="00851066" w:rsidP="00851066">
      <w:r>
        <w:rPr>
          <w:rFonts w:hint="eastAsia"/>
        </w:rPr>
        <w:t>決策樹做為</w:t>
      </w:r>
      <w:proofErr w:type="gramStart"/>
      <w:r>
        <w:rPr>
          <w:rFonts w:hint="eastAsia"/>
        </w:rPr>
        <w:t>一</w:t>
      </w:r>
      <w:proofErr w:type="gramEnd"/>
      <w:r>
        <w:rPr>
          <w:rFonts w:hint="eastAsia"/>
        </w:rPr>
        <w:t>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7B2C29">
        <w:rPr>
          <w:rFonts w:hint="eastAsia"/>
        </w:rPr>
        <w:t>。以下將介紹近年來對於決策樹相關機器學習模型的發展過程。</w:t>
      </w:r>
    </w:p>
    <w:p w14:paraId="32271A20" w14:textId="72AB129F" w:rsidR="00860259" w:rsidRDefault="00860259" w:rsidP="00860259">
      <w:pPr>
        <w:pStyle w:val="3"/>
      </w:pPr>
      <w:bookmarkStart w:id="121" w:name="_Toc121515266"/>
      <w:r>
        <w:rPr>
          <w:rFonts w:hint="eastAsia"/>
        </w:rPr>
        <w:t>決策樹</w:t>
      </w:r>
      <w:bookmarkEnd w:id="12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3559E7C1" w:rsidR="00736249" w:rsidRDefault="00736249">
      <w:pPr>
        <w:pStyle w:val="af5"/>
      </w:pPr>
      <w:bookmarkStart w:id="122" w:name="_Ref121330155"/>
      <w:bookmarkStart w:id="123" w:name="_Ref121325036"/>
      <w:bookmarkStart w:id="124" w:name="_Toc12151532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17</w:t>
      </w:r>
      <w:r w:rsidR="00DA4E07">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22"/>
      <w:bookmarkEnd w:id="124"/>
    </w:p>
    <w:bookmarkEnd w:id="123"/>
    <w:p w14:paraId="0A7729A2" w14:textId="671D8550"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1941D9">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1941D9">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5E5CB2">
        <w:rPr>
          <w:rFonts w:hint="eastAsia"/>
        </w:rPr>
        <w:t>用</w:t>
      </w:r>
      <w:r w:rsidR="009B4B25">
        <w:rPr>
          <w:rFonts w:hint="eastAsia"/>
        </w:rPr>
        <w:t>樣本空間呈現</w:t>
      </w:r>
      <w:r w:rsidR="00172B30">
        <w:rPr>
          <w:rFonts w:hint="eastAsia"/>
        </w:rPr>
        <w:t>。</w:t>
      </w:r>
    </w:p>
    <w:p w14:paraId="168EB2AB" w14:textId="0F44F14B" w:rsidR="00C671AF" w:rsidRDefault="00172B30" w:rsidP="00C671AF">
      <w:r>
        <w:rPr>
          <w:rFonts w:hint="eastAsia"/>
        </w:rPr>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 xml:space="preserve">Gini </w:t>
      </w:r>
      <w:r w:rsidR="009C4E5D">
        <w:rPr>
          <w:rFonts w:hint="eastAsia"/>
        </w:rPr>
        <w:lastRenderedPageBreak/>
        <w:t>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分枝</w:t>
      </w:r>
      <w:r w:rsidR="006612FB">
        <w:rPr>
          <w:rFonts w:hint="eastAsia"/>
        </w:rPr>
        <w:t>個數。</w:t>
      </w:r>
    </w:p>
    <w:p w14:paraId="3B1AC05B" w14:textId="3160E133"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E937DB">
        <w:rPr>
          <w:rFonts w:hint="eastAsia"/>
        </w:rPr>
        <w:t>機器</w:t>
      </w:r>
      <w:r>
        <w:rPr>
          <w:rFonts w:hint="eastAsia"/>
        </w:rPr>
        <w:t>學習模型，決策樹所使用的運算資源與花費時間也相對微少許多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的情況發生</w:t>
      </w:r>
      <w:r w:rsidR="006B7478">
        <w:rPr>
          <w:rFonts w:hint="eastAsia"/>
        </w:rPr>
        <w:t>。</w:t>
      </w:r>
    </w:p>
    <w:p w14:paraId="000196BF" w14:textId="0309A07A" w:rsidR="003F008A" w:rsidRDefault="00860259" w:rsidP="003F008A">
      <w:pPr>
        <w:pStyle w:val="3"/>
      </w:pPr>
      <w:bookmarkStart w:id="125" w:name="_Toc121515267"/>
      <w:r>
        <w:rPr>
          <w:rFonts w:hint="eastAsia"/>
        </w:rPr>
        <w:t>隨機森林</w:t>
      </w:r>
      <w:bookmarkEnd w:id="125"/>
    </w:p>
    <w:p w14:paraId="4641FF2F" w14:textId="2E98C872"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5EAB4CE8" w:rsidR="00170A7C" w:rsidRDefault="00170A7C" w:rsidP="00170A7C">
      <w:pPr>
        <w:pStyle w:val="af5"/>
      </w:pPr>
      <w:bookmarkStart w:id="126" w:name="_Toc12151532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18</w:t>
      </w:r>
      <w:r w:rsidR="00DA4E07">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26"/>
    </w:p>
    <w:p w14:paraId="645A1B42" w14:textId="7456885A" w:rsidR="000F1E21" w:rsidRPr="00E937DB" w:rsidRDefault="000F1E21" w:rsidP="00E937DB">
      <w:r>
        <w:rPr>
          <w:rFonts w:hint="eastAsia"/>
        </w:rPr>
        <w:lastRenderedPageBreak/>
        <w:t>隨機森林便是</w:t>
      </w:r>
      <w:r w:rsidR="00170A7C">
        <w:rPr>
          <w:rFonts w:hint="eastAsia"/>
        </w:rPr>
        <w:t>改用眾多簡單、低矮的決策</w:t>
      </w:r>
      <w:r w:rsidR="008343F8">
        <w:rPr>
          <w:rFonts w:hint="eastAsia"/>
        </w:rPr>
        <w:t>樹</w:t>
      </w:r>
      <w:r w:rsidR="001A2BF5">
        <w:rPr>
          <w:rFonts w:hint="eastAsia"/>
        </w:rPr>
        <w:t>做為分類模型。決策樹與決策樹之間相互獨立，且會使用到何種資料、何種特徵皆是隨機給定，如此的設計可以同時建構並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127" w:name="_Toc121515268"/>
      <w:r>
        <w:rPr>
          <w:rFonts w:hint="eastAsia"/>
        </w:rPr>
        <w:t>梯度提升決策樹</w:t>
      </w:r>
      <w:bookmarkEnd w:id="127"/>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61B7AB9F" w:rsidR="0070395E" w:rsidRPr="0070395E" w:rsidRDefault="00776DE8" w:rsidP="00776DE8">
      <w:pPr>
        <w:pStyle w:val="af5"/>
      </w:pPr>
      <w:bookmarkStart w:id="128" w:name="_Toc12151532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19</w:t>
      </w:r>
      <w:r w:rsidR="00DA4E07">
        <w:fldChar w:fldCharType="end"/>
      </w:r>
      <w:r>
        <w:rPr>
          <w:rFonts w:hint="eastAsia"/>
        </w:rPr>
        <w:t xml:space="preserve"> </w:t>
      </w:r>
      <w:r w:rsidRPr="001129FB">
        <w:rPr>
          <w:rFonts w:hint="eastAsia"/>
        </w:rPr>
        <w:t>梯度提升決策樹</w:t>
      </w:r>
      <w:r>
        <w:rPr>
          <w:rFonts w:hint="eastAsia"/>
        </w:rPr>
        <w:t>示意圖。</w:t>
      </w:r>
      <w:bookmarkEnd w:id="128"/>
    </w:p>
    <w:p w14:paraId="61411BD9" w14:textId="3FCF21B4"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w:t>
      </w:r>
      <w:proofErr w:type="gramStart"/>
      <w:r w:rsidR="00776DE8">
        <w:rPr>
          <w:rFonts w:hint="eastAsia"/>
        </w:rPr>
        <w:t>群殘差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5A2B9721"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ins w:id="129"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20</w:t>
        </w:r>
      </w:ins>
      <w:del w:id="13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20</w:delText>
        </w:r>
      </w:del>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lastRenderedPageBreak/>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16F356B4" w:rsidR="001129FB" w:rsidRDefault="00776DE8" w:rsidP="00776DE8">
      <w:pPr>
        <w:pStyle w:val="af5"/>
      </w:pPr>
      <w:bookmarkStart w:id="131" w:name="_Ref121424892"/>
      <w:bookmarkStart w:id="132" w:name="_Toc12151532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20</w:t>
      </w:r>
      <w:r w:rsidR="00DA4E07">
        <w:fldChar w:fldCharType="end"/>
      </w:r>
      <w:bookmarkEnd w:id="131"/>
      <w:r>
        <w:t xml:space="preserve"> </w:t>
      </w:r>
      <w:r w:rsidRPr="00312000">
        <w:rPr>
          <w:rFonts w:hint="eastAsia"/>
        </w:rPr>
        <w:t>引導聚集算法</w:t>
      </w:r>
      <w:r>
        <w:rPr>
          <w:rFonts w:hint="eastAsia"/>
        </w:rPr>
        <w:t>與提升方法的比較。</w:t>
      </w:r>
      <w:bookmarkEnd w:id="132"/>
    </w:p>
    <w:p w14:paraId="27A0F976" w14:textId="2A5F8010"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81835"/>
                    </a:xfrm>
                    <a:prstGeom prst="rect">
                      <a:avLst/>
                    </a:prstGeom>
                  </pic:spPr>
                </pic:pic>
              </a:graphicData>
            </a:graphic>
          </wp:inline>
        </w:drawing>
      </w:r>
    </w:p>
    <w:p w14:paraId="54AEE0AC" w14:textId="766A71F0" w:rsidR="00E92998" w:rsidRPr="002C018C" w:rsidRDefault="00E92998" w:rsidP="00E92998">
      <w:pPr>
        <w:pStyle w:val="af5"/>
      </w:pPr>
      <w:bookmarkStart w:id="133" w:name="_Ref120730247"/>
      <w:bookmarkStart w:id="134" w:name="_Ref121425198"/>
      <w:bookmarkStart w:id="135" w:name="_Toc12151532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21</w:t>
      </w:r>
      <w:r w:rsidR="00DA4E07">
        <w:fldChar w:fldCharType="end"/>
      </w:r>
      <w:bookmarkEnd w:id="134"/>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33"/>
      <w:r>
        <w:rPr>
          <w:rFonts w:hint="eastAsia"/>
        </w:rPr>
        <w:t>。</w:t>
      </w:r>
      <w:bookmarkEnd w:id="135"/>
    </w:p>
    <w:p w14:paraId="53EE0C76" w14:textId="4224B3F7" w:rsidR="00E92998" w:rsidRDefault="00E92998" w:rsidP="00E92998">
      <w:r>
        <w:rPr>
          <w:rFonts w:hint="eastAsia"/>
        </w:rPr>
        <w:t>相較於採用原始版本的演算方式，</w:t>
      </w:r>
      <w:r>
        <w:rPr>
          <w:rFonts w:hint="eastAsia"/>
        </w:rPr>
        <w:t>Li</w:t>
      </w:r>
      <w:r>
        <w:t>ghtGBM</w:t>
      </w:r>
      <w:r>
        <w:rPr>
          <w:rFonts w:hint="eastAsia"/>
        </w:rPr>
        <w:t>整體而言具有更多的廣泛優點，</w:t>
      </w:r>
      <w:r>
        <w:rPr>
          <w:rFonts w:hint="eastAsia"/>
        </w:rPr>
        <w:lastRenderedPageBreak/>
        <w:t>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ins w:id="136"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21</w:t>
        </w:r>
      </w:ins>
      <w:del w:id="13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21</w:delText>
        </w:r>
      </w:del>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138" w:name="_Toc121515269"/>
      <w:r w:rsidRPr="00740B9A">
        <w:rPr>
          <w:rFonts w:hint="eastAsia"/>
        </w:rPr>
        <w:lastRenderedPageBreak/>
        <w:t>驗證指標</w:t>
      </w:r>
      <w:bookmarkEnd w:id="138"/>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139" w:name="_Toc121515270"/>
      <w:r>
        <w:rPr>
          <w:rFonts w:hint="eastAsia"/>
        </w:rPr>
        <w:t>回歸指標</w:t>
      </w:r>
      <w:bookmarkEnd w:id="139"/>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070A7A7D"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22</w:t>
      </w:r>
      <w:r w:rsidR="0012417E">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084A0D38"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23</w:t>
      </w:r>
      <w:r w:rsidR="0012417E">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45D59A38"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24</w:t>
      </w:r>
      <w:r w:rsidR="0012417E">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0413E73D"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25</w:t>
      </w:r>
      <w:r w:rsidR="0012417E">
        <w:rPr>
          <w:noProof/>
        </w:rPr>
        <w:fldChar w:fldCharType="end"/>
      </w:r>
      <w:r>
        <w:rPr>
          <w:rFonts w:hint="eastAsia"/>
        </w:rPr>
        <w:t xml:space="preserve"> )</w:t>
      </w:r>
    </w:p>
    <w:p w14:paraId="718F4887" w14:textId="1C9DD3EC" w:rsidR="00B81209" w:rsidRDefault="00B81209" w:rsidP="00B81209">
      <w:pPr>
        <w:pStyle w:val="3"/>
      </w:pPr>
      <w:bookmarkStart w:id="140" w:name="_Toc121515271"/>
      <w:r>
        <w:rPr>
          <w:rFonts w:hint="eastAsia"/>
        </w:rPr>
        <w:t>分類指標</w:t>
      </w:r>
      <w:bookmarkEnd w:id="140"/>
    </w:p>
    <w:p w14:paraId="0AED93A7" w14:textId="037E36EB"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ins w:id="141"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22</w:t>
        </w:r>
      </w:ins>
      <w:del w:id="14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22</w:delText>
        </w:r>
      </w:del>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728A8478" w:rsidR="00B006FB" w:rsidRDefault="00A50935" w:rsidP="00A50935">
      <w:pPr>
        <w:pStyle w:val="af5"/>
      </w:pPr>
      <w:bookmarkStart w:id="143" w:name="_Ref120910033"/>
      <w:bookmarkStart w:id="144" w:name="_Toc12151532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22</w:t>
      </w:r>
      <w:r w:rsidR="00DA4E07">
        <w:fldChar w:fldCharType="end"/>
      </w:r>
      <w:bookmarkEnd w:id="143"/>
      <w:r>
        <w:t xml:space="preserve"> </w:t>
      </w:r>
      <w:r>
        <w:rPr>
          <w:rFonts w:hint="eastAsia"/>
        </w:rPr>
        <w:t>混淆矩陣於常見的衡量指標計算</w:t>
      </w:r>
      <w:r w:rsidR="00D376D9">
        <w:rPr>
          <w:rFonts w:hint="eastAsia"/>
        </w:rPr>
        <w:t>。</w:t>
      </w:r>
      <w:bookmarkEnd w:id="144"/>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2C20C2C8"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1941D9">
        <w:rPr>
          <w:noProof/>
        </w:rPr>
        <w:t>26</w:t>
      </w:r>
      <w:r w:rsidR="0012417E">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208E47DA"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1941D9">
        <w:rPr>
          <w:noProof/>
        </w:rPr>
        <w:t>27</w:t>
      </w:r>
      <w:r w:rsidR="0012417E">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601E81C5"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1941D9">
        <w:rPr>
          <w:noProof/>
        </w:rPr>
        <w:t>28</w:t>
      </w:r>
      <w:r w:rsidR="0012417E">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2547FC06"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1941D9">
        <w:rPr>
          <w:noProof/>
        </w:rPr>
        <w:t>29</w:t>
      </w:r>
      <w:r w:rsidR="0012417E">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481F9EEF"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12417E">
        <w:fldChar w:fldCharType="begin"/>
      </w:r>
      <w:r w:rsidR="0012417E">
        <w:instrText xml:space="preserve"> STYLEREF 1 \s </w:instrText>
      </w:r>
      <w:r w:rsidR="0012417E">
        <w:fldChar w:fldCharType="separate"/>
      </w:r>
      <w:r w:rsidR="001941D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1941D9">
        <w:rPr>
          <w:noProof/>
        </w:rPr>
        <w:t>30</w:t>
      </w:r>
      <w:r w:rsidR="0012417E">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145" w:name="_Toc121515272"/>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45"/>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204A1D84" w:rsidR="00E07F9F" w:rsidRDefault="00E07F9F" w:rsidP="00E07F9F">
      <w:pPr>
        <w:pStyle w:val="af5"/>
        <w:rPr>
          <w:noProof/>
        </w:rPr>
      </w:pPr>
      <w:bookmarkStart w:id="146" w:name="_Ref120894001"/>
      <w:bookmarkStart w:id="147" w:name="_Toc12151532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w:t>
      </w:r>
      <w:r w:rsidR="00DA4E07">
        <w:fldChar w:fldCharType="end"/>
      </w:r>
      <w:bookmarkEnd w:id="146"/>
      <w:r>
        <w:rPr>
          <w:rFonts w:hint="eastAsia"/>
        </w:rPr>
        <w:t xml:space="preserve"> </w:t>
      </w:r>
      <w:r>
        <w:rPr>
          <w:rFonts w:hint="eastAsia"/>
        </w:rPr>
        <w:t>資料處理、評估流程圖。</w:t>
      </w:r>
      <w:bookmarkEnd w:id="147"/>
    </w:p>
    <w:p w14:paraId="398E44D4" w14:textId="15459358"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ins w:id="148"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w:t>
        </w:r>
      </w:ins>
      <w:del w:id="14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ins w:id="150"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151"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ins w:id="152" w:author="TerryYang" w:date="2022-12-09T22:32:00Z">
        <w:r w:rsidR="001941D9">
          <w:rPr>
            <w:rFonts w:hint="eastAsia"/>
          </w:rPr>
          <w:t>表</w:t>
        </w:r>
        <w:r w:rsidR="001941D9">
          <w:rPr>
            <w:rFonts w:hint="eastAsia"/>
          </w:rPr>
          <w:t xml:space="preserve"> </w:t>
        </w:r>
        <w:r w:rsidR="001941D9">
          <w:rPr>
            <w:noProof/>
          </w:rPr>
          <w:t>4</w:t>
        </w:r>
        <w:r w:rsidR="001941D9">
          <w:t>.</w:t>
        </w:r>
        <w:r w:rsidR="001941D9">
          <w:rPr>
            <w:noProof/>
          </w:rPr>
          <w:t>1</w:t>
        </w:r>
      </w:ins>
      <w:del w:id="153"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ins w:id="154" w:author="TerryYang" w:date="2022-12-09T22:32:00Z">
        <w:r w:rsidR="001941D9">
          <w:rPr>
            <w:rFonts w:hint="eastAsia"/>
          </w:rPr>
          <w:t>表</w:t>
        </w:r>
        <w:r w:rsidR="001941D9">
          <w:rPr>
            <w:rFonts w:hint="eastAsia"/>
          </w:rPr>
          <w:t xml:space="preserve"> </w:t>
        </w:r>
        <w:r w:rsidR="001941D9">
          <w:rPr>
            <w:noProof/>
          </w:rPr>
          <w:t>4</w:t>
        </w:r>
        <w:r w:rsidR="001941D9">
          <w:t>.</w:t>
        </w:r>
        <w:r w:rsidR="001941D9">
          <w:rPr>
            <w:noProof/>
          </w:rPr>
          <w:t>2</w:t>
        </w:r>
      </w:ins>
      <w:del w:id="155"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2AEBC659" w:rsidR="00E07F9F" w:rsidRDefault="00E07F9F" w:rsidP="00E07F9F">
      <w:pPr>
        <w:pStyle w:val="af5"/>
      </w:pPr>
      <w:bookmarkStart w:id="156" w:name="_Ref120895792"/>
      <w:bookmarkStart w:id="157" w:name="_Ref120895630"/>
      <w:bookmarkStart w:id="158" w:name="_Toc12151532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w:t>
      </w:r>
      <w:r w:rsidR="00DA4E07">
        <w:fldChar w:fldCharType="end"/>
      </w:r>
      <w:bookmarkEnd w:id="157"/>
      <w:r>
        <w:t xml:space="preserve"> </w:t>
      </w:r>
      <w:r w:rsidRPr="009968C9">
        <w:rPr>
          <w:rFonts w:hint="eastAsia"/>
        </w:rPr>
        <w:t>研究方法流程圖。</w:t>
      </w:r>
      <w:bookmarkEnd w:id="156"/>
      <w:bookmarkEnd w:id="158"/>
    </w:p>
    <w:p w14:paraId="4418EC6B" w14:textId="787451B5"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1941D9">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ins w:id="159"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w:t>
        </w:r>
      </w:ins>
      <w:del w:id="16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65C95A88" w:rsidR="00E07F9F" w:rsidRDefault="00E07F9F" w:rsidP="00E07F9F">
      <w:pPr>
        <w:pStyle w:val="af5"/>
        <w:keepNext/>
      </w:pPr>
      <w:bookmarkStart w:id="161" w:name="_Ref120716954"/>
      <w:bookmarkStart w:id="162" w:name="_Toc12151537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941D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941D9">
        <w:rPr>
          <w:noProof/>
        </w:rPr>
        <w:t>1</w:t>
      </w:r>
      <w:r>
        <w:fldChar w:fldCharType="end"/>
      </w:r>
      <w:bookmarkEnd w:id="161"/>
      <w:r>
        <w:rPr>
          <w:rFonts w:hint="eastAsia"/>
        </w:rPr>
        <w:t xml:space="preserve"> </w:t>
      </w:r>
      <w:r w:rsidRPr="008207FE">
        <w:rPr>
          <w:rFonts w:hint="eastAsia"/>
        </w:rPr>
        <w:t>變數與符號定義。</w:t>
      </w:r>
      <w:bookmarkEnd w:id="162"/>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FC3DDB"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FC3DDB"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FC3DDB"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FC3DDB"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FC3DDB"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54E5CEBF"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ins w:id="163"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1</w:t>
        </w:r>
      </w:ins>
      <w:del w:id="164"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ins w:id="165"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2</w:t>
        </w:r>
      </w:ins>
      <w:del w:id="16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2</w:delText>
        </w:r>
      </w:del>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ins w:id="167" w:author="TerryYang" w:date="2022-12-09T22:32:00Z">
        <w:r w:rsidR="001941D9">
          <w:rPr>
            <w:rFonts w:hint="eastAsia"/>
          </w:rPr>
          <w:t>表</w:t>
        </w:r>
        <w:r w:rsidR="001941D9">
          <w:rPr>
            <w:rFonts w:hint="eastAsia"/>
          </w:rPr>
          <w:t xml:space="preserve"> </w:t>
        </w:r>
        <w:r w:rsidR="001941D9">
          <w:rPr>
            <w:noProof/>
          </w:rPr>
          <w:t>2</w:t>
        </w:r>
        <w:r w:rsidR="001941D9">
          <w:t>.</w:t>
        </w:r>
        <w:r w:rsidR="001941D9">
          <w:rPr>
            <w:noProof/>
          </w:rPr>
          <w:t>4</w:t>
        </w:r>
      </w:ins>
      <w:del w:id="168"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5B48DC">
        <w:fldChar w:fldCharType="end"/>
      </w:r>
      <w:r w:rsidR="005B48DC">
        <w:rPr>
          <w:rFonts w:hint="eastAsia"/>
        </w:rPr>
        <w:t>中以「</w:t>
      </w:r>
      <w:proofErr w:type="gramStart"/>
      <w:r w:rsidR="00BB4A8A">
        <w:rPr>
          <w:rFonts w:hint="eastAsia"/>
        </w:rPr>
        <w:t>獨熱</w:t>
      </w:r>
      <w:r w:rsidR="005B48DC">
        <w:rPr>
          <w:rFonts w:hint="eastAsia"/>
        </w:rPr>
        <w:t>編碼</w:t>
      </w:r>
      <w:proofErr w:type="gramEnd"/>
      <w:r w:rsidR="005B48DC">
        <w:rPr>
          <w:rFonts w:hint="eastAsia"/>
        </w:rPr>
        <w:t>」欄位，轉換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169" w:name="_Toc121515273"/>
      <w:r>
        <w:rPr>
          <w:rFonts w:hint="eastAsia"/>
        </w:rPr>
        <w:lastRenderedPageBreak/>
        <w:t>二元特徵</w:t>
      </w:r>
      <w:r w:rsidR="00DD1BDA">
        <w:rPr>
          <w:rFonts w:hint="eastAsia"/>
        </w:rPr>
        <w:t>分群</w:t>
      </w:r>
      <w:bookmarkEnd w:id="169"/>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55939B37"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ins w:id="170"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3</w:t>
        </w:r>
      </w:ins>
      <w:del w:id="17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3</w:delText>
        </w:r>
      </w:del>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7E6F7EFB" w:rsidR="008207FE" w:rsidRDefault="008207FE" w:rsidP="008207FE">
      <w:pPr>
        <w:pStyle w:val="af5"/>
      </w:pPr>
      <w:bookmarkStart w:id="172" w:name="_Ref120717048"/>
      <w:bookmarkStart w:id="173" w:name="_Toc12151532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3</w:t>
      </w:r>
      <w:r w:rsidR="00DA4E07">
        <w:fldChar w:fldCharType="end"/>
      </w:r>
      <w:bookmarkEnd w:id="172"/>
      <w:r>
        <w:rPr>
          <w:rFonts w:hint="eastAsia"/>
        </w:rPr>
        <w:t xml:space="preserve"> </w:t>
      </w:r>
      <w:r w:rsidRPr="008207FE">
        <w:rPr>
          <w:rFonts w:hint="eastAsia"/>
        </w:rPr>
        <w:t>原始二元特徵資料，以動物園資料為例。</w:t>
      </w:r>
      <w:bookmarkEnd w:id="173"/>
    </w:p>
    <w:p w14:paraId="5F4FFEE2" w14:textId="2A2F2789" w:rsidR="00D318B5" w:rsidRDefault="00C73843" w:rsidP="00D318B5">
      <w:pPr>
        <w:pStyle w:val="3"/>
      </w:pPr>
      <w:bookmarkStart w:id="174" w:name="_Toc121515274"/>
      <w:r>
        <w:rPr>
          <w:rFonts w:hint="eastAsia"/>
        </w:rPr>
        <w:t>資料原始</w:t>
      </w:r>
      <w:r w:rsidR="00C603A4">
        <w:rPr>
          <w:rFonts w:hint="eastAsia"/>
        </w:rPr>
        <w:t>特徵</w:t>
      </w:r>
      <w:r>
        <w:rPr>
          <w:rFonts w:hint="eastAsia"/>
        </w:rPr>
        <w:t>群</w:t>
      </w:r>
      <w:bookmarkEnd w:id="174"/>
    </w:p>
    <w:p w14:paraId="0B09AFCA" w14:textId="2F6D32C9"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1941D9">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6DA8C333" w:rsidR="008207FE" w:rsidRDefault="008207FE" w:rsidP="008207FE">
      <w:pPr>
        <w:pStyle w:val="af5"/>
        <w:keepNext/>
      </w:pPr>
      <w:bookmarkStart w:id="175" w:name="_Ref120718675"/>
      <w:bookmarkStart w:id="176" w:name="_Ref120717092"/>
      <w:bookmarkStart w:id="177" w:name="_Toc12151537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2</w:t>
      </w:r>
      <w:r w:rsidR="002C755A">
        <w:fldChar w:fldCharType="end"/>
      </w:r>
      <w:bookmarkEnd w:id="175"/>
      <w:r>
        <w:rPr>
          <w:rFonts w:hint="eastAsia"/>
        </w:rPr>
        <w:t xml:space="preserve"> </w:t>
      </w:r>
      <w:r w:rsidRPr="008207FE">
        <w:t>具有群組資訊的二元特徵資料</w:t>
      </w:r>
      <w:r w:rsidRPr="008207FE">
        <w:rPr>
          <w:rFonts w:hint="eastAsia"/>
        </w:rPr>
        <w:t>。</w:t>
      </w:r>
      <w:bookmarkEnd w:id="176"/>
      <w:bookmarkEnd w:id="177"/>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4ACD2AB1"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ins w:id="178"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3</w:t>
        </w:r>
      </w:ins>
      <w:del w:id="179"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3</w:delText>
        </w:r>
      </w:del>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50C66401" w:rsidR="008207FE" w:rsidRDefault="008207FE" w:rsidP="008207FE">
      <w:pPr>
        <w:pStyle w:val="af5"/>
        <w:keepNext/>
      </w:pPr>
      <w:bookmarkStart w:id="180" w:name="_Ref120717126"/>
      <w:bookmarkStart w:id="181" w:name="_Toc12151537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3</w:t>
      </w:r>
      <w:r w:rsidR="002C755A">
        <w:fldChar w:fldCharType="end"/>
      </w:r>
      <w:bookmarkEnd w:id="180"/>
      <w:r>
        <w:rPr>
          <w:rFonts w:hint="eastAsia"/>
        </w:rPr>
        <w:t xml:space="preserve"> </w:t>
      </w:r>
      <w:r w:rsidRPr="008207FE">
        <w:rPr>
          <w:rFonts w:hint="eastAsia"/>
        </w:rPr>
        <w:t>缺乏群組資訊的二元特徵資料。</w:t>
      </w:r>
      <w:bookmarkEnd w:id="181"/>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82" w:name="_Toc121515275"/>
      <w:r>
        <w:rPr>
          <w:rFonts w:hint="eastAsia"/>
        </w:rPr>
        <w:t>主成分分析群集</w:t>
      </w:r>
      <w:bookmarkEnd w:id="18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64DCE091" w:rsidR="008207FE" w:rsidRDefault="008207FE" w:rsidP="008207FE">
      <w:pPr>
        <w:pStyle w:val="af5"/>
        <w:keepNext/>
      </w:pPr>
      <w:bookmarkStart w:id="183" w:name="_Ref120717171"/>
      <w:bookmarkStart w:id="184" w:name="_Toc121515374"/>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4</w:t>
      </w:r>
      <w:r w:rsidR="002C755A">
        <w:fldChar w:fldCharType="end"/>
      </w:r>
      <w:bookmarkEnd w:id="183"/>
      <w:r>
        <w:rPr>
          <w:rFonts w:hint="eastAsia"/>
        </w:rPr>
        <w:t xml:space="preserve"> </w:t>
      </w:r>
      <w:r w:rsidRPr="008207FE">
        <w:rPr>
          <w:rFonts w:hint="eastAsia"/>
        </w:rPr>
        <w:t>不同主成分之下的二元特徵權重絕對值。</w:t>
      </w:r>
      <w:bookmarkEnd w:id="18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3E705AE0"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ins w:id="185"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4</w:t>
        </w:r>
      </w:ins>
      <w:del w:id="186"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4</w:delText>
        </w:r>
      </w:del>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ins w:id="187"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5</w:t>
        </w:r>
      </w:ins>
      <w:del w:id="188"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5</w:delText>
        </w:r>
      </w:del>
      <w:r w:rsidR="008207FE">
        <w:fldChar w:fldCharType="end"/>
      </w:r>
      <w:r w:rsidR="00BE0FCB" w:rsidRPr="001C35AE">
        <w:rPr>
          <w:rFonts w:hint="eastAsia"/>
        </w:rPr>
        <w:t>。</w:t>
      </w:r>
    </w:p>
    <w:p w14:paraId="56B9C84A" w14:textId="19C8021B" w:rsidR="008207FE" w:rsidRDefault="008207FE" w:rsidP="008207FE">
      <w:pPr>
        <w:pStyle w:val="af5"/>
        <w:keepNext/>
      </w:pPr>
      <w:bookmarkStart w:id="189" w:name="_Ref120717214"/>
      <w:bookmarkStart w:id="190" w:name="_Toc12151537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5</w:t>
      </w:r>
      <w:r w:rsidR="002C755A">
        <w:fldChar w:fldCharType="end"/>
      </w:r>
      <w:bookmarkEnd w:id="189"/>
      <w:r>
        <w:rPr>
          <w:rFonts w:hint="eastAsia"/>
        </w:rPr>
        <w:t xml:space="preserve"> </w:t>
      </w:r>
      <w:r w:rsidRPr="008207FE">
        <w:t>依據主成分分析群集二元特徵</w:t>
      </w:r>
      <w:r w:rsidRPr="008207FE">
        <w:rPr>
          <w:rFonts w:hint="eastAsia"/>
        </w:rPr>
        <w:t>。</w:t>
      </w:r>
      <w:bookmarkEnd w:id="190"/>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91" w:name="_Toc121515276"/>
      <w:r>
        <w:rPr>
          <w:rFonts w:hint="eastAsia"/>
        </w:rPr>
        <w:t>相關係數群集</w:t>
      </w:r>
      <w:bookmarkEnd w:id="191"/>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4E8477D" w:rsidR="00940177" w:rsidRDefault="008207FE" w:rsidP="008207FE">
      <w:pPr>
        <w:pStyle w:val="af5"/>
      </w:pPr>
      <w:bookmarkStart w:id="192" w:name="_Ref120717274"/>
      <w:bookmarkStart w:id="193" w:name="_Toc12151532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4</w:t>
      </w:r>
      <w:r w:rsidR="00DA4E07">
        <w:fldChar w:fldCharType="end"/>
      </w:r>
      <w:bookmarkEnd w:id="192"/>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93"/>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25D01E8F" w:rsidR="0004719D" w:rsidRDefault="008207FE" w:rsidP="008207FE">
      <w:pPr>
        <w:pStyle w:val="af5"/>
      </w:pPr>
      <w:bookmarkStart w:id="194" w:name="_Ref120717278"/>
      <w:bookmarkStart w:id="195" w:name="_Toc12151533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5</w:t>
      </w:r>
      <w:r w:rsidR="00DA4E07">
        <w:fldChar w:fldCharType="end"/>
      </w:r>
      <w:bookmarkEnd w:id="194"/>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特徵間的相關性</w:t>
      </w:r>
      <w:proofErr w:type="gramEnd"/>
      <w:r w:rsidRPr="008207FE">
        <w:rPr>
          <w:rFonts w:hint="eastAsia"/>
        </w:rPr>
        <w:t>矩陣。</w:t>
      </w:r>
      <w:bookmarkEnd w:id="195"/>
    </w:p>
    <w:p w14:paraId="0E95BBE7" w14:textId="39132860"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ins w:id="196"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4</w:t>
        </w:r>
      </w:ins>
      <w:del w:id="19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4</w:delText>
        </w:r>
      </w:del>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ins w:id="198"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5</w:t>
        </w:r>
      </w:ins>
      <w:del w:id="19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5</w:delText>
        </w:r>
      </w:del>
      <w:r w:rsidR="008207FE">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1941D9">
        <w:rPr>
          <w:rFonts w:hint="eastAsia"/>
        </w:rPr>
        <w:t>如下</w:t>
      </w:r>
      <w:r w:rsidR="008207FE">
        <w:fldChar w:fldCharType="end"/>
      </w:r>
      <w:r w:rsidR="007865B1">
        <w:rPr>
          <w:rFonts w:hint="eastAsia"/>
        </w:rPr>
        <w:t>表所示</w:t>
      </w:r>
      <w:r w:rsidR="00857A3F">
        <w:rPr>
          <w:rFonts w:hint="eastAsia"/>
        </w:rPr>
        <w:t>。</w:t>
      </w:r>
    </w:p>
    <w:p w14:paraId="665C5733" w14:textId="0100972E" w:rsidR="008207FE" w:rsidRDefault="008207FE" w:rsidP="008207FE">
      <w:pPr>
        <w:pStyle w:val="af5"/>
        <w:keepNext/>
      </w:pPr>
      <w:bookmarkStart w:id="200" w:name="_Ref120717323"/>
      <w:bookmarkStart w:id="201" w:name="_Toc12151537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200"/>
      <w:bookmarkEnd w:id="201"/>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202" w:name="_Toc121515277"/>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202"/>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5696EA29" w:rsidR="0082574F" w:rsidRDefault="008207FE" w:rsidP="008207FE">
      <w:pPr>
        <w:pStyle w:val="af5"/>
      </w:pPr>
      <w:bookmarkStart w:id="203" w:name="_Ref120718347"/>
      <w:bookmarkStart w:id="204" w:name="_Toc12151533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6</w:t>
      </w:r>
      <w:r w:rsidR="00DA4E07">
        <w:fldChar w:fldCharType="end"/>
      </w:r>
      <w:bookmarkEnd w:id="203"/>
      <w:r>
        <w:rPr>
          <w:rFonts w:hint="eastAsia"/>
        </w:rPr>
        <w:t xml:space="preserve"> </w:t>
      </w:r>
      <w:r>
        <w:rPr>
          <w:rFonts w:hint="eastAsia"/>
        </w:rPr>
        <w:t>群集過後的特徵組。</w:t>
      </w:r>
      <w:bookmarkEnd w:id="204"/>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7CD9675D" w:rsidR="00AD2E5B" w:rsidRDefault="000C0CB4" w:rsidP="000C0CB4">
      <w:pPr>
        <w:pStyle w:val="af5"/>
      </w:pPr>
      <w:bookmarkStart w:id="205" w:name="_Ref120717420"/>
      <w:bookmarkStart w:id="206" w:name="_Toc12151533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7</w:t>
      </w:r>
      <w:r w:rsidR="00DA4E07">
        <w:fldChar w:fldCharType="end"/>
      </w:r>
      <w:bookmarkEnd w:id="205"/>
      <w:r>
        <w:rPr>
          <w:rFonts w:hint="eastAsia"/>
        </w:rPr>
        <w:t xml:space="preserve"> </w:t>
      </w:r>
      <w:r w:rsidRPr="000C0CB4">
        <w:rPr>
          <w:rFonts w:hint="eastAsia"/>
        </w:rPr>
        <w:t>以不同方式排序二元特徵，產生的新數值資料分佈比較，依據新數值特徵分佈。</w:t>
      </w:r>
      <w:bookmarkEnd w:id="206"/>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03D7117A" w:rsidR="00AD2E5B" w:rsidRDefault="000C0CB4" w:rsidP="000C0CB4">
      <w:pPr>
        <w:pStyle w:val="af5"/>
      </w:pPr>
      <w:bookmarkStart w:id="207" w:name="_Ref120717422"/>
      <w:bookmarkStart w:id="208" w:name="_Toc12151533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8</w:t>
      </w:r>
      <w:r w:rsidR="00DA4E07">
        <w:fldChar w:fldCharType="end"/>
      </w:r>
      <w:bookmarkEnd w:id="207"/>
      <w:r>
        <w:rPr>
          <w:rFonts w:hint="eastAsia"/>
        </w:rPr>
        <w:t xml:space="preserve"> </w:t>
      </w:r>
      <w:r w:rsidRPr="000C0CB4">
        <w:rPr>
          <w:rFonts w:hint="eastAsia"/>
        </w:rPr>
        <w:t>以不同方式排序二元特徵，產生的新數值資料分佈比較，依據類別區分。</w:t>
      </w:r>
      <w:bookmarkEnd w:id="208"/>
    </w:p>
    <w:p w14:paraId="507CEA51" w14:textId="0920554B"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ins w:id="209"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7</w:t>
        </w:r>
      </w:ins>
      <w:del w:id="21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fldChar w:fldCharType="end"/>
      </w:r>
      <w:r>
        <w:rPr>
          <w:rFonts w:hint="eastAsia"/>
        </w:rPr>
        <w:t>、</w:t>
      </w:r>
      <w:r>
        <w:fldChar w:fldCharType="begin"/>
      </w:r>
      <w:r>
        <w:instrText xml:space="preserve"> REF _Ref120717422 \h </w:instrText>
      </w:r>
      <w:r>
        <w:fldChar w:fldCharType="separate"/>
      </w:r>
      <w:ins w:id="211"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8</w:t>
        </w:r>
      </w:ins>
      <w:del w:id="21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數值切分點</w:t>
      </w:r>
      <w:proofErr w:type="gramEnd"/>
      <w:r w:rsidR="006477C8">
        <w:rPr>
          <w:rFonts w:hint="eastAsia"/>
        </w:rPr>
        <w:t>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213" w:name="_Toc121515278"/>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213"/>
    </w:p>
    <w:p w14:paraId="6CA206C4" w14:textId="79798136"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ins w:id="214"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2</w:t>
        </w:r>
      </w:ins>
      <w:del w:id="215"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2</w:delText>
        </w:r>
      </w:del>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0FC787AE" w:rsidR="003264D4" w:rsidRPr="0004719D" w:rsidRDefault="0004719D" w:rsidP="0004719D">
      <w:pPr>
        <w:pStyle w:val="af5"/>
        <w:rPr>
          <w:sz w:val="24"/>
        </w:rPr>
      </w:pPr>
      <w:bookmarkStart w:id="216" w:name="_Toc121515334"/>
      <w:r w:rsidRPr="0004719D">
        <w:rPr>
          <w:rFonts w:hint="eastAsia"/>
          <w:sz w:val="24"/>
        </w:rPr>
        <w:t>圖</w:t>
      </w:r>
      <w:r w:rsidRPr="0004719D">
        <w:rPr>
          <w:rFonts w:hint="eastAsia"/>
          <w:sz w:val="24"/>
        </w:rPr>
        <w:t xml:space="preserve"> </w:t>
      </w:r>
      <w:r w:rsidR="00DA4E07">
        <w:rPr>
          <w:sz w:val="24"/>
        </w:rPr>
        <w:fldChar w:fldCharType="begin"/>
      </w:r>
      <w:r w:rsidR="00DA4E07">
        <w:rPr>
          <w:sz w:val="24"/>
        </w:rPr>
        <w:instrText xml:space="preserve"> </w:instrText>
      </w:r>
      <w:r w:rsidR="00DA4E07">
        <w:rPr>
          <w:rFonts w:hint="eastAsia"/>
          <w:sz w:val="24"/>
        </w:rPr>
        <w:instrText>STYLEREF 1 \s</w:instrText>
      </w:r>
      <w:r w:rsidR="00DA4E07">
        <w:rPr>
          <w:sz w:val="24"/>
        </w:rPr>
        <w:instrText xml:space="preserve"> </w:instrText>
      </w:r>
      <w:r w:rsidR="00DA4E07">
        <w:rPr>
          <w:sz w:val="24"/>
        </w:rPr>
        <w:fldChar w:fldCharType="separate"/>
      </w:r>
      <w:r w:rsidR="001941D9">
        <w:rPr>
          <w:noProof/>
          <w:sz w:val="24"/>
        </w:rPr>
        <w:t>3</w:t>
      </w:r>
      <w:r w:rsidR="00DA4E07">
        <w:rPr>
          <w:sz w:val="24"/>
        </w:rPr>
        <w:fldChar w:fldCharType="end"/>
      </w:r>
      <w:r w:rsidR="00DA4E07">
        <w:rPr>
          <w:sz w:val="24"/>
        </w:rPr>
        <w:t>.</w:t>
      </w:r>
      <w:r w:rsidR="00DA4E07">
        <w:rPr>
          <w:sz w:val="24"/>
        </w:rPr>
        <w:fldChar w:fldCharType="begin"/>
      </w:r>
      <w:r w:rsidR="00DA4E07">
        <w:rPr>
          <w:sz w:val="24"/>
        </w:rPr>
        <w:instrText xml:space="preserve"> </w:instrText>
      </w:r>
      <w:r w:rsidR="00DA4E07">
        <w:rPr>
          <w:rFonts w:hint="eastAsia"/>
          <w:sz w:val="24"/>
        </w:rPr>
        <w:instrText xml:space="preserve">SEQ </w:instrText>
      </w:r>
      <w:r w:rsidR="00DA4E07">
        <w:rPr>
          <w:rFonts w:hint="eastAsia"/>
          <w:sz w:val="24"/>
        </w:rPr>
        <w:instrText>圖</w:instrText>
      </w:r>
      <w:r w:rsidR="00DA4E07">
        <w:rPr>
          <w:rFonts w:hint="eastAsia"/>
          <w:sz w:val="24"/>
        </w:rPr>
        <w:instrText xml:space="preserve"> \* ARABIC \s 1</w:instrText>
      </w:r>
      <w:r w:rsidR="00DA4E07">
        <w:rPr>
          <w:sz w:val="24"/>
        </w:rPr>
        <w:instrText xml:space="preserve"> </w:instrText>
      </w:r>
      <w:r w:rsidR="00DA4E07">
        <w:rPr>
          <w:sz w:val="24"/>
        </w:rPr>
        <w:fldChar w:fldCharType="separate"/>
      </w:r>
      <w:r w:rsidR="001941D9">
        <w:rPr>
          <w:noProof/>
          <w:sz w:val="24"/>
        </w:rPr>
        <w:t>9</w:t>
      </w:r>
      <w:r w:rsidR="00DA4E07">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216"/>
    </w:p>
    <w:p w14:paraId="4AEF967E" w14:textId="08C98637" w:rsidR="00DB399A" w:rsidRDefault="002827B5" w:rsidP="00DB399A">
      <w:pPr>
        <w:pStyle w:val="3"/>
      </w:pPr>
      <w:bookmarkStart w:id="217" w:name="_Toc121515279"/>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21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455D7906" w:rsidR="0004719D" w:rsidRDefault="000C0CB4" w:rsidP="000C0CB4">
      <w:pPr>
        <w:pStyle w:val="af5"/>
      </w:pPr>
      <w:bookmarkStart w:id="218" w:name="_Toc12151533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10</w:t>
      </w:r>
      <w:r w:rsidR="00DA4E07">
        <w:fldChar w:fldCharType="end"/>
      </w:r>
      <w:r>
        <w:rPr>
          <w:rFonts w:hint="eastAsia"/>
        </w:rPr>
        <w:t xml:space="preserve"> </w:t>
      </w:r>
      <w:r w:rsidRPr="000C0CB4">
        <w:rPr>
          <w:rFonts w:hint="eastAsia"/>
        </w:rPr>
        <w:t>以目標特徵純粹度，排序各個群組中的二元特徵。</w:t>
      </w:r>
      <w:bookmarkEnd w:id="218"/>
    </w:p>
    <w:p w14:paraId="18857EF4" w14:textId="1D3A1199" w:rsidR="00810441" w:rsidRDefault="00810441" w:rsidP="00810441">
      <w:pPr>
        <w:pStyle w:val="3"/>
      </w:pPr>
      <w:bookmarkStart w:id="219" w:name="_Toc121515280"/>
      <w:r>
        <w:rPr>
          <w:rFonts w:hint="eastAsia"/>
        </w:rPr>
        <w:t>特徵重要</w:t>
      </w:r>
      <w:r w:rsidR="00C66A78">
        <w:rPr>
          <w:rFonts w:hint="eastAsia"/>
        </w:rPr>
        <w:t>度</w:t>
      </w:r>
      <w:r w:rsidR="00A075E8">
        <w:rPr>
          <w:rFonts w:hint="eastAsia"/>
        </w:rPr>
        <w:t>排序</w:t>
      </w:r>
      <w:bookmarkEnd w:id="219"/>
    </w:p>
    <w:p w14:paraId="5F40EBE7" w14:textId="3C195CAD"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ins w:id="220"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11</w:t>
        </w:r>
      </w:ins>
      <w:del w:id="22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11</w:delText>
        </w:r>
      </w:del>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ins w:id="222"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12</w:t>
        </w:r>
      </w:ins>
      <w:del w:id="22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12</w:delText>
        </w:r>
      </w:del>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5588DF53" w:rsidR="00F83E5E" w:rsidRDefault="000C0CB4" w:rsidP="000C0CB4">
      <w:pPr>
        <w:pStyle w:val="af5"/>
      </w:pPr>
      <w:bookmarkStart w:id="224" w:name="_Ref120717659"/>
      <w:bookmarkStart w:id="225" w:name="_Toc12151533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11</w:t>
      </w:r>
      <w:r w:rsidR="00DA4E07">
        <w:fldChar w:fldCharType="end"/>
      </w:r>
      <w:bookmarkEnd w:id="224"/>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225"/>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3DF9205D" w:rsidR="00E8275F" w:rsidRDefault="000C0CB4" w:rsidP="000C0CB4">
      <w:pPr>
        <w:pStyle w:val="af5"/>
      </w:pPr>
      <w:bookmarkStart w:id="226" w:name="_Ref120717660"/>
      <w:bookmarkStart w:id="227" w:name="_Toc12151533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12</w:t>
      </w:r>
      <w:r w:rsidR="00DA4E07">
        <w:fldChar w:fldCharType="end"/>
      </w:r>
      <w:bookmarkEnd w:id="226"/>
      <w:r>
        <w:rPr>
          <w:rFonts w:hint="eastAsia"/>
        </w:rPr>
        <w:t xml:space="preserve"> </w:t>
      </w:r>
      <w:r w:rsidRPr="000C0CB4">
        <w:rPr>
          <w:rFonts w:hint="eastAsia"/>
        </w:rPr>
        <w:t>以特徵重要度，排序各個群組中的二元特徵。</w:t>
      </w:r>
      <w:bookmarkEnd w:id="227"/>
    </w:p>
    <w:p w14:paraId="0333F39C" w14:textId="6325CB0B" w:rsidR="006F1F35" w:rsidRDefault="006F1F35" w:rsidP="006F1F35">
      <w:pPr>
        <w:pStyle w:val="3"/>
      </w:pPr>
      <w:bookmarkStart w:id="228" w:name="_Toc121515281"/>
      <w:r>
        <w:rPr>
          <w:rFonts w:hint="eastAsia"/>
        </w:rPr>
        <w:t>基因演算</w:t>
      </w:r>
      <w:r w:rsidR="00A075E8">
        <w:rPr>
          <w:rFonts w:hint="eastAsia"/>
        </w:rPr>
        <w:t>排序法</w:t>
      </w:r>
      <w:bookmarkEnd w:id="228"/>
    </w:p>
    <w:p w14:paraId="52E71A17" w14:textId="505F88B7"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ins w:id="229"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7</w:t>
        </w:r>
      </w:ins>
      <w:del w:id="230"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5A5456D7" w:rsidR="000C0CB4" w:rsidRDefault="000C0CB4" w:rsidP="000C0CB4">
      <w:pPr>
        <w:pStyle w:val="af5"/>
        <w:keepNext/>
      </w:pPr>
      <w:bookmarkStart w:id="231" w:name="_Ref120717712"/>
      <w:bookmarkStart w:id="232" w:name="_Toc12151537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7</w:t>
      </w:r>
      <w:r w:rsidR="002C755A">
        <w:fldChar w:fldCharType="end"/>
      </w:r>
      <w:bookmarkEnd w:id="231"/>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232"/>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5DDC6B7D"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ins w:id="233"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8</w:t>
        </w:r>
      </w:ins>
      <w:del w:id="234"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2164520C" w:rsidR="000C0CB4" w:rsidRDefault="000C0CB4" w:rsidP="000C0CB4">
      <w:pPr>
        <w:pStyle w:val="af5"/>
        <w:keepNext/>
      </w:pPr>
      <w:bookmarkStart w:id="235" w:name="_Ref120717740"/>
      <w:bookmarkStart w:id="236" w:name="_Toc12151537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8</w:t>
      </w:r>
      <w:r w:rsidR="002C755A">
        <w:fldChar w:fldCharType="end"/>
      </w:r>
      <w:bookmarkEnd w:id="235"/>
      <w:r>
        <w:rPr>
          <w:rFonts w:hint="eastAsia"/>
        </w:rPr>
        <w:t xml:space="preserve"> </w:t>
      </w:r>
      <w:r w:rsidRPr="0004719D">
        <w:rPr>
          <w:rFonts w:hint="eastAsia"/>
          <w:sz w:val="24"/>
        </w:rPr>
        <w:t>染色體範例，以基因演算法排序組內特徵</w:t>
      </w:r>
      <w:r>
        <w:rPr>
          <w:rFonts w:hint="eastAsia"/>
          <w:sz w:val="24"/>
        </w:rPr>
        <w:t>。</w:t>
      </w:r>
      <w:bookmarkEnd w:id="236"/>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2CDE8A4D" w:rsidR="008840D1" w:rsidRDefault="00A303C1" w:rsidP="008840D1">
      <w:pPr>
        <w:pStyle w:val="af7"/>
        <w:keepNext/>
      </w:pPr>
      <w:r>
        <w:tab/>
      </w:r>
      <w:bookmarkStart w:id="237"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12417E">
        <w:fldChar w:fldCharType="begin"/>
      </w:r>
      <w:r w:rsidR="0012417E">
        <w:instrText xml:space="preserve"> STYLEREF 1 \s </w:instrText>
      </w:r>
      <w:r w:rsidR="0012417E">
        <w:fldChar w:fldCharType="separate"/>
      </w:r>
      <w:r w:rsidR="001941D9">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1</w:t>
      </w:r>
      <w:r w:rsidR="0012417E">
        <w:rPr>
          <w:noProof/>
        </w:rPr>
        <w:fldChar w:fldCharType="end"/>
      </w:r>
      <w:bookmarkEnd w:id="237"/>
      <w:r w:rsidR="007C5F74">
        <w:rPr>
          <w:rFonts w:hint="eastAsia"/>
        </w:rPr>
        <w:t xml:space="preserve"> )</w:t>
      </w:r>
    </w:p>
    <w:p w14:paraId="6CF4631F" w14:textId="27C33771" w:rsidR="00F94ECB" w:rsidRPr="00802270" w:rsidRDefault="008840D1" w:rsidP="008840D1">
      <w:pPr>
        <w:pStyle w:val="af7"/>
        <w:keepNext/>
      </w:pPr>
      <w:r>
        <w:tab/>
      </w:r>
      <w:bookmarkStart w:id="238"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12417E">
        <w:fldChar w:fldCharType="begin"/>
      </w:r>
      <w:r w:rsidR="0012417E">
        <w:instrText xml:space="preserve"> STYLEREF 1 \s </w:instrText>
      </w:r>
      <w:r w:rsidR="0012417E">
        <w:fldChar w:fldCharType="separate"/>
      </w:r>
      <w:r w:rsidR="001941D9">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1941D9">
        <w:rPr>
          <w:noProof/>
        </w:rPr>
        <w:t>2</w:t>
      </w:r>
      <w:r w:rsidR="0012417E">
        <w:rPr>
          <w:noProof/>
        </w:rPr>
        <w:fldChar w:fldCharType="end"/>
      </w:r>
      <w:bookmarkEnd w:id="238"/>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239" w:name="_Toc121515282"/>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239"/>
    </w:p>
    <w:p w14:paraId="5B0A3A3D" w14:textId="08D2B1E8"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1941D9">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51A191CE" w:rsidR="000C0CB4" w:rsidRDefault="000C0CB4" w:rsidP="000C0CB4">
      <w:pPr>
        <w:pStyle w:val="af5"/>
        <w:keepNext/>
      </w:pPr>
      <w:bookmarkStart w:id="240" w:name="_Ref120717850"/>
      <w:bookmarkStart w:id="241" w:name="_Toc12151537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240"/>
      <w:bookmarkEnd w:id="241"/>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242" w:name="_Toc121515283"/>
      <w:r>
        <w:rPr>
          <w:rFonts w:hint="eastAsia"/>
        </w:rPr>
        <w:t>二進位十位數編碼數值</w:t>
      </w:r>
      <w:bookmarkEnd w:id="242"/>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54FD96FD" w:rsidR="00F90046" w:rsidRDefault="000C0CB4" w:rsidP="000C0CB4">
      <w:pPr>
        <w:pStyle w:val="af5"/>
      </w:pPr>
      <w:bookmarkStart w:id="243" w:name="_Ref120718065"/>
      <w:bookmarkStart w:id="244" w:name="_Toc12151533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13</w:t>
      </w:r>
      <w:r w:rsidR="00DA4E07">
        <w:fldChar w:fldCharType="end"/>
      </w:r>
      <w:bookmarkEnd w:id="243"/>
      <w:r>
        <w:rPr>
          <w:rFonts w:hint="eastAsia"/>
        </w:rPr>
        <w:t xml:space="preserve"> </w:t>
      </w:r>
      <w:r w:rsidRPr="000C0CB4">
        <w:rPr>
          <w:rFonts w:hint="eastAsia"/>
        </w:rPr>
        <w:t>經過特徵純粹度排序的第三特徵組。</w:t>
      </w:r>
      <w:bookmarkEnd w:id="244"/>
    </w:p>
    <w:p w14:paraId="32CC48FA" w14:textId="777EB5AA"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ins w:id="245" w:author="TerryYang" w:date="2022-12-09T22:32:00Z">
        <w:r w:rsidR="001941D9">
          <w:rPr>
            <w:rFonts w:hint="eastAsia"/>
          </w:rPr>
          <w:t>表</w:t>
        </w:r>
        <w:r w:rsidR="001941D9">
          <w:rPr>
            <w:rFonts w:hint="eastAsia"/>
          </w:rPr>
          <w:t xml:space="preserve"> </w:t>
        </w:r>
        <w:r w:rsidR="001941D9">
          <w:rPr>
            <w:noProof/>
          </w:rPr>
          <w:t>3</w:t>
        </w:r>
        <w:r w:rsidR="001941D9">
          <w:t>.</w:t>
        </w:r>
        <w:r w:rsidR="001941D9">
          <w:rPr>
            <w:noProof/>
          </w:rPr>
          <w:t>10</w:t>
        </w:r>
      </w:ins>
      <w:del w:id="246"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10</w:delText>
        </w:r>
      </w:del>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ins w:id="247"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13</w:t>
        </w:r>
      </w:ins>
      <w:del w:id="24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13</w:delText>
        </w:r>
      </w:del>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1941D9">
        <w:rPr>
          <w:rFonts w:hint="eastAsia"/>
        </w:rPr>
        <w:t>如下</w:t>
      </w:r>
      <w:r w:rsidR="0003546D">
        <w:fldChar w:fldCharType="end"/>
      </w:r>
      <w:r w:rsidR="001A4558">
        <w:rPr>
          <w:rFonts w:hint="eastAsia"/>
        </w:rPr>
        <w:t>表所表示。</w:t>
      </w:r>
    </w:p>
    <w:p w14:paraId="1AD93ED6" w14:textId="77E07F86" w:rsidR="000C0CB4" w:rsidRDefault="000C0CB4" w:rsidP="000C0CB4">
      <w:pPr>
        <w:pStyle w:val="af5"/>
        <w:keepNext/>
      </w:pPr>
      <w:bookmarkStart w:id="249" w:name="_Ref120718172"/>
      <w:bookmarkStart w:id="250" w:name="_Ref120718176"/>
      <w:bookmarkStart w:id="251" w:name="_Toc12151538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1941D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1941D9">
        <w:rPr>
          <w:noProof/>
        </w:rPr>
        <w:t>10</w:t>
      </w:r>
      <w:r w:rsidR="002C755A">
        <w:fldChar w:fldCharType="end"/>
      </w:r>
      <w:bookmarkEnd w:id="249"/>
      <w:r>
        <w:rPr>
          <w:rFonts w:hint="eastAsia"/>
        </w:rPr>
        <w:t xml:space="preserve"> </w:t>
      </w:r>
      <w:r w:rsidRPr="000C0CB4">
        <w:rPr>
          <w:rFonts w:hint="eastAsia"/>
        </w:rPr>
        <w:t>各個樣本轉換後的新數值。</w:t>
      </w:r>
      <w:bookmarkEnd w:id="250"/>
      <w:bookmarkEnd w:id="251"/>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252" w:name="_Toc121515284"/>
      <w:r>
        <w:rPr>
          <w:rFonts w:hint="eastAsia"/>
        </w:rPr>
        <w:t>二進位十位數編碼數值排名</w:t>
      </w:r>
      <w:bookmarkEnd w:id="252"/>
    </w:p>
    <w:p w14:paraId="1D3629F3" w14:textId="733AFBD7"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ins w:id="253"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14</w:t>
        </w:r>
      </w:ins>
      <w:del w:id="25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14</w:delText>
        </w:r>
      </w:del>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26262FAB" w:rsidR="00FE34F0" w:rsidRDefault="0003546D" w:rsidP="0003546D">
      <w:pPr>
        <w:pStyle w:val="af5"/>
      </w:pPr>
      <w:bookmarkStart w:id="255" w:name="_Ref120718260"/>
      <w:bookmarkStart w:id="256" w:name="_Toc12151533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14</w:t>
      </w:r>
      <w:r w:rsidR="00DA4E07">
        <w:fldChar w:fldCharType="end"/>
      </w:r>
      <w:bookmarkEnd w:id="255"/>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56"/>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257" w:name="_Toc120651193"/>
      <w:bookmarkStart w:id="258" w:name="_Toc121515285"/>
      <w:bookmarkEnd w:id="257"/>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58"/>
      <w:proofErr w:type="gramEnd"/>
    </w:p>
    <w:p w14:paraId="7EF3CCEA" w14:textId="4F869F1E"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59"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6</w:t>
        </w:r>
      </w:ins>
      <w:del w:id="26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6</w:delText>
        </w:r>
      </w:del>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77BE9A7A" w:rsidR="00135DE4" w:rsidRDefault="0003546D" w:rsidP="0003546D">
      <w:pPr>
        <w:pStyle w:val="af5"/>
      </w:pPr>
      <w:bookmarkStart w:id="261" w:name="_Ref120718368"/>
      <w:bookmarkStart w:id="262" w:name="_Toc12151534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15</w:t>
      </w:r>
      <w:r w:rsidR="00DA4E07">
        <w:fldChar w:fldCharType="end"/>
      </w:r>
      <w:bookmarkEnd w:id="261"/>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62"/>
    </w:p>
    <w:p w14:paraId="1EDE373B" w14:textId="2003A7CA"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63"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15</w:t>
        </w:r>
      </w:ins>
      <w:del w:id="26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15</w:delText>
        </w:r>
      </w:del>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34C6AF06"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65"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16</w:t>
        </w:r>
      </w:ins>
      <w:del w:id="26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16</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ins w:id="267"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17</w:t>
        </w:r>
      </w:ins>
      <w:del w:id="26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17</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ins w:id="269"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18</w:t>
        </w:r>
      </w:ins>
      <w:del w:id="27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18</w:delText>
        </w:r>
      </w:del>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71"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7</w:t>
        </w:r>
      </w:ins>
      <w:del w:id="27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ins w:id="273" w:author="TerryYang" w:date="2022-12-09T22:32:00Z">
        <w:r w:rsidR="001941D9">
          <w:rPr>
            <w:rFonts w:hint="eastAsia"/>
          </w:rPr>
          <w:t>圖</w:t>
        </w:r>
        <w:r w:rsidR="001941D9">
          <w:rPr>
            <w:rFonts w:hint="eastAsia"/>
          </w:rPr>
          <w:t xml:space="preserve"> </w:t>
        </w:r>
        <w:r w:rsidR="001941D9">
          <w:rPr>
            <w:noProof/>
          </w:rPr>
          <w:t>3</w:t>
        </w:r>
        <w:r w:rsidR="001941D9">
          <w:t>.</w:t>
        </w:r>
        <w:r w:rsidR="001941D9">
          <w:rPr>
            <w:noProof/>
          </w:rPr>
          <w:t>8</w:t>
        </w:r>
      </w:ins>
      <w:del w:id="27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79E74EB9" w:rsidR="00C46AD6" w:rsidRDefault="0003546D" w:rsidP="0003546D">
      <w:pPr>
        <w:pStyle w:val="af5"/>
      </w:pPr>
      <w:bookmarkStart w:id="275" w:name="_Ref120718447"/>
      <w:bookmarkStart w:id="276" w:name="_Toc12151534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16</w:t>
      </w:r>
      <w:r w:rsidR="00DA4E07">
        <w:fldChar w:fldCharType="end"/>
      </w:r>
      <w:bookmarkEnd w:id="27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76"/>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5086B295" w:rsidR="00DE51D2" w:rsidRDefault="0003546D" w:rsidP="0003546D">
      <w:pPr>
        <w:pStyle w:val="af5"/>
      </w:pPr>
      <w:bookmarkStart w:id="277" w:name="_Ref120718449"/>
      <w:bookmarkStart w:id="278" w:name="_Toc12151534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17</w:t>
      </w:r>
      <w:r w:rsidR="00DA4E07">
        <w:fldChar w:fldCharType="end"/>
      </w:r>
      <w:bookmarkEnd w:id="27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78"/>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1706F849" w:rsidR="00972CF5" w:rsidRDefault="0003546D" w:rsidP="0003546D">
      <w:pPr>
        <w:pStyle w:val="af5"/>
      </w:pPr>
      <w:bookmarkStart w:id="279" w:name="_Ref120718453"/>
      <w:bookmarkStart w:id="280" w:name="_Toc12151534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18</w:t>
      </w:r>
      <w:r w:rsidR="00DA4E07">
        <w:fldChar w:fldCharType="end"/>
      </w:r>
      <w:bookmarkEnd w:id="27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80"/>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pPr>
      <w:bookmarkStart w:id="281" w:name="_Toc121515286"/>
      <w:r>
        <w:rPr>
          <w:rFonts w:hint="eastAsia"/>
        </w:rPr>
        <w:lastRenderedPageBreak/>
        <w:t>分類與評估</w:t>
      </w:r>
      <w:commentRangeStart w:id="282"/>
      <w:r>
        <w:rPr>
          <w:rFonts w:hint="eastAsia"/>
        </w:rPr>
        <w:t>指標</w:t>
      </w:r>
      <w:commentRangeEnd w:id="282"/>
      <w:r w:rsidR="00E1458A">
        <w:rPr>
          <w:rStyle w:val="afe"/>
          <w:rFonts w:cstheme="minorBidi"/>
          <w:b w:val="0"/>
          <w:bCs w:val="0"/>
        </w:rPr>
        <w:commentReference w:id="282"/>
      </w:r>
      <w:bookmarkEnd w:id="281"/>
    </w:p>
    <w:p w14:paraId="5A5982F8" w14:textId="63C86979" w:rsidR="00B70684" w:rsidRDefault="00D759EF" w:rsidP="00D759EF">
      <w:r>
        <w:rPr>
          <w:rFonts w:hint="eastAsia"/>
        </w:rPr>
        <w:t>本研究所採納之實驗資料具有大樣本、</w:t>
      </w:r>
      <w:r w:rsidR="00EA7178" w:rsidRPr="00EA7178">
        <w:rPr>
          <w:rFonts w:hint="eastAsia"/>
        </w:rPr>
        <w:t>類別不平衡</w:t>
      </w:r>
      <w:r>
        <w:rPr>
          <w:rFonts w:hint="eastAsia"/>
        </w:rPr>
        <w:t>的特性</w:t>
      </w:r>
      <w:r w:rsidR="00EC7931">
        <w:rPr>
          <w:rFonts w:hint="eastAsia"/>
        </w:rPr>
        <w:t>，</w:t>
      </w:r>
      <w:r>
        <w:rPr>
          <w:rFonts w:hint="eastAsia"/>
        </w:rPr>
        <w:t>且以二元分類為目標。因此在</w:t>
      </w:r>
      <w:r w:rsidR="00FE3925">
        <w:rPr>
          <w:rFonts w:hint="eastAsia"/>
        </w:rPr>
        <w:t>考量了時間以及運算成本</w:t>
      </w:r>
      <w:r>
        <w:rPr>
          <w:rFonts w:hint="eastAsia"/>
        </w:rPr>
        <w:t>後</w:t>
      </w:r>
      <w:r w:rsidR="00FE3925">
        <w:rPr>
          <w:rFonts w:hint="eastAsia"/>
        </w:rPr>
        <w:t>，</w:t>
      </w:r>
      <w:r>
        <w:rPr>
          <w:rFonts w:hint="eastAsia"/>
        </w:rPr>
        <w:t>本研究</w:t>
      </w:r>
      <w:r w:rsidR="00787393">
        <w:rPr>
          <w:rFonts w:hint="eastAsia"/>
        </w:rPr>
        <w:t>採用</w:t>
      </w:r>
      <w:r w:rsidR="00787393">
        <w:rPr>
          <w:rFonts w:hint="eastAsia"/>
        </w:rPr>
        <w:t>L</w:t>
      </w:r>
      <w:r w:rsidR="00787393">
        <w:t>i</w:t>
      </w:r>
      <w:r w:rsidR="00787393">
        <w:rPr>
          <w:rFonts w:hint="eastAsia"/>
        </w:rPr>
        <w:t>g</w:t>
      </w:r>
      <w:r w:rsidR="00787393">
        <w:t>htGBM</w:t>
      </w:r>
      <w:proofErr w:type="gramStart"/>
      <w:r w:rsidR="00D026D2">
        <w:rPr>
          <w:rFonts w:hint="eastAsia"/>
        </w:rPr>
        <w:t>結合梯</w:t>
      </w:r>
      <w:proofErr w:type="gramEnd"/>
      <w:r w:rsidR="00D026D2">
        <w:rPr>
          <w:rFonts w:hint="eastAsia"/>
        </w:rPr>
        <w:t>度提升決策樹</w:t>
      </w:r>
      <w:r w:rsidR="00EF1713">
        <w:rPr>
          <w:rFonts w:hint="eastAsia"/>
        </w:rPr>
        <w:t>建構</w:t>
      </w:r>
      <w:r w:rsidR="00787393">
        <w:rPr>
          <w:rFonts w:hint="eastAsia"/>
        </w:rPr>
        <w:t>分類模型，</w:t>
      </w:r>
      <w:r w:rsidR="00FE3925">
        <w:rPr>
          <w:rFonts w:hint="eastAsia"/>
        </w:rPr>
        <w:t>因為其具有在較短時間內並行處理</w:t>
      </w:r>
      <w:r w:rsidR="00D026D2">
        <w:rPr>
          <w:rFonts w:hint="eastAsia"/>
        </w:rPr>
        <w:t>、分類</w:t>
      </w:r>
      <w:r w:rsidR="00FE3925">
        <w:rPr>
          <w:rFonts w:hint="eastAsia"/>
        </w:rPr>
        <w:t>大量樣本資料的能力</w:t>
      </w:r>
      <w:r>
        <w:rPr>
          <w:rFonts w:hint="eastAsia"/>
        </w:rPr>
        <w:t>，適用於實驗資料的大樣本特性</w:t>
      </w:r>
      <w:r w:rsidR="00FE3925">
        <w:rPr>
          <w:rFonts w:hint="eastAsia"/>
        </w:rPr>
        <w:t>。</w:t>
      </w:r>
      <w:r w:rsidR="00EA7178">
        <w:rPr>
          <w:rFonts w:hint="eastAsia"/>
        </w:rPr>
        <w:t>面對</w:t>
      </w:r>
      <w:r w:rsidR="00EA7178" w:rsidRPr="00EA7178">
        <w:rPr>
          <w:rFonts w:hint="eastAsia"/>
        </w:rPr>
        <w:t>類別不平衡的資料</w:t>
      </w:r>
      <w:r w:rsidR="00EA7178">
        <w:rPr>
          <w:rFonts w:hint="eastAsia"/>
        </w:rPr>
        <w:t>時，通常無法只根據準確度進行</w:t>
      </w:r>
      <w:r w:rsidR="00EC7931">
        <w:rPr>
          <w:rFonts w:hint="eastAsia"/>
        </w:rPr>
        <w:t>評估，</w:t>
      </w:r>
      <w:r>
        <w:rPr>
          <w:rFonts w:hint="eastAsia"/>
        </w:rPr>
        <w:t>而</w:t>
      </w:r>
      <w:r w:rsidR="00EC7931">
        <w:rPr>
          <w:rFonts w:hint="eastAsia"/>
        </w:rPr>
        <w:t>是須計算</w:t>
      </w:r>
      <w:r w:rsidR="00EC7931" w:rsidRPr="00EC7931">
        <w:rPr>
          <w:rFonts w:hint="eastAsia"/>
        </w:rPr>
        <w:t>精確率</w:t>
      </w:r>
      <w:r w:rsidR="00EC7931">
        <w:rPr>
          <w:rFonts w:hint="eastAsia"/>
        </w:rPr>
        <w:t>以及召回率做為判斷依據，為此</w:t>
      </w:r>
      <w:r>
        <w:rPr>
          <w:rFonts w:hint="eastAsia"/>
        </w:rPr>
        <w:t>在評估</w:t>
      </w:r>
      <w:r w:rsidR="0045323D">
        <w:rPr>
          <w:rFonts w:hint="eastAsia"/>
        </w:rPr>
        <w:t>指標</w:t>
      </w:r>
      <w:r>
        <w:rPr>
          <w:rFonts w:hint="eastAsia"/>
        </w:rPr>
        <w:t>的部分則</w:t>
      </w:r>
      <w:r w:rsidR="0045323D">
        <w:rPr>
          <w:rFonts w:hint="eastAsia"/>
        </w:rPr>
        <w:t>以</w:t>
      </w:r>
      <w:r w:rsidR="00787393">
        <w:rPr>
          <w:rFonts w:hint="eastAsia"/>
        </w:rPr>
        <w:t>F1-score</w:t>
      </w:r>
      <w:r w:rsidR="00787393">
        <w:rPr>
          <w:rFonts w:hint="eastAsia"/>
        </w:rPr>
        <w:t>作為衡量標準</w:t>
      </w:r>
      <w:r w:rsidR="006534F3">
        <w:rPr>
          <w:rFonts w:hint="eastAsia"/>
        </w:rPr>
        <w:t>，因其能</w:t>
      </w:r>
      <w:r w:rsidR="00EC7931">
        <w:rPr>
          <w:rFonts w:hint="eastAsia"/>
        </w:rPr>
        <w:t>在一定限度之內，同時兼顧到</w:t>
      </w:r>
      <w:r w:rsidR="00EC7931" w:rsidRPr="00EC7931">
        <w:rPr>
          <w:rFonts w:hint="eastAsia"/>
        </w:rPr>
        <w:t>精確率</w:t>
      </w:r>
      <w:r w:rsidR="00EC7931">
        <w:rPr>
          <w:rFonts w:hint="eastAsia"/>
        </w:rPr>
        <w:t>以及召回率做為</w:t>
      </w:r>
      <w:r w:rsidR="00EC7931" w:rsidRPr="00EA7178">
        <w:rPr>
          <w:rFonts w:hint="eastAsia"/>
        </w:rPr>
        <w:t>類別不平衡</w:t>
      </w:r>
      <w:r w:rsidR="00EC7931">
        <w:rPr>
          <w:rFonts w:hint="eastAsia"/>
        </w:rPr>
        <w:t>資料集的分類成果指標。</w:t>
      </w:r>
    </w:p>
    <w:p w14:paraId="58AF7364" w14:textId="14A272BD" w:rsidR="00D630FD" w:rsidRPr="00B70684" w:rsidRDefault="00491B6C" w:rsidP="00D630FD">
      <w:pPr>
        <w:rPr>
          <w:rFonts w:hint="eastAsia"/>
        </w:rPr>
      </w:pPr>
      <w:r>
        <w:sym w:font="Wingdings" w:char="F0E8"/>
      </w:r>
      <w:r>
        <w:rPr>
          <w:rFonts w:hint="eastAsia"/>
        </w:rPr>
        <w:t>也許移置第四章節</w:t>
      </w:r>
      <w:r w:rsidR="00DA4E07">
        <w:rPr>
          <w:rFonts w:hint="eastAsia"/>
        </w:rPr>
        <w:t>序</w:t>
      </w:r>
      <w:r w:rsidR="00D630FD">
        <w:rPr>
          <w:rFonts w:hint="eastAsia"/>
        </w:rPr>
        <w:t>？</w:t>
      </w:r>
    </w:p>
    <w:p w14:paraId="0CC1F980" w14:textId="77777777" w:rsidR="00630F00" w:rsidRDefault="00630F00" w:rsidP="00A7101D">
      <w:pPr>
        <w:rPr>
          <w:rFonts w:cstheme="majorBidi"/>
          <w:kern w:val="52"/>
          <w:sz w:val="36"/>
          <w:szCs w:val="52"/>
        </w:rPr>
      </w:pPr>
      <w:r>
        <w:br w:type="page"/>
      </w:r>
    </w:p>
    <w:p w14:paraId="407CFB8B" w14:textId="05FB1785" w:rsidR="00486926" w:rsidRDefault="00A428D6" w:rsidP="00AF07DF">
      <w:pPr>
        <w:pStyle w:val="1"/>
      </w:pPr>
      <w:bookmarkStart w:id="283" w:name="_Ref120895345"/>
      <w:bookmarkStart w:id="284" w:name="_Ref120895350"/>
      <w:bookmarkStart w:id="285" w:name="_Toc121515287"/>
      <w:r>
        <w:rPr>
          <w:rFonts w:hint="eastAsia"/>
        </w:rPr>
        <w:lastRenderedPageBreak/>
        <w:t>第四章</w:t>
      </w:r>
      <w:r>
        <w:rPr>
          <w:rFonts w:hint="eastAsia"/>
        </w:rPr>
        <w:t xml:space="preserve"> </w:t>
      </w:r>
      <w:r w:rsidR="00486926">
        <w:rPr>
          <w:rFonts w:hint="eastAsia"/>
        </w:rPr>
        <w:t>案例研討</w:t>
      </w:r>
      <w:bookmarkEnd w:id="283"/>
      <w:bookmarkEnd w:id="284"/>
      <w:bookmarkEnd w:id="285"/>
    </w:p>
    <w:p w14:paraId="665F11EF" w14:textId="549A7991"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5D63AE8"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286" w:name="_Toc120651196"/>
      <w:bookmarkStart w:id="287" w:name="_Ref120895369"/>
      <w:bookmarkStart w:id="288" w:name="_Toc121515288"/>
      <w:bookmarkEnd w:id="286"/>
      <w:r>
        <w:rPr>
          <w:rFonts w:hint="eastAsia"/>
        </w:rPr>
        <w:lastRenderedPageBreak/>
        <w:t>連續二元分類資料測試</w:t>
      </w:r>
      <w:bookmarkEnd w:id="287"/>
      <w:bookmarkEnd w:id="288"/>
    </w:p>
    <w:p w14:paraId="79025569" w14:textId="3FCC985B"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ins w:id="289"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w:t>
        </w:r>
      </w:ins>
      <w:del w:id="29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240" cy="3227460"/>
                    </a:xfrm>
                    <a:prstGeom prst="rect">
                      <a:avLst/>
                    </a:prstGeom>
                  </pic:spPr>
                </pic:pic>
              </a:graphicData>
            </a:graphic>
          </wp:inline>
        </w:drawing>
      </w:r>
    </w:p>
    <w:p w14:paraId="4C7C4D9D" w14:textId="6678B7B1" w:rsidR="004D530C" w:rsidRDefault="002C755A" w:rsidP="00B47F01">
      <w:pPr>
        <w:pStyle w:val="af5"/>
      </w:pPr>
      <w:bookmarkStart w:id="291" w:name="_Ref120719066"/>
      <w:bookmarkStart w:id="292" w:name="_Toc12151534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w:t>
      </w:r>
      <w:r w:rsidR="00DA4E07">
        <w:fldChar w:fldCharType="end"/>
      </w:r>
      <w:bookmarkEnd w:id="291"/>
      <w:r>
        <w:rPr>
          <w:rFonts w:hint="eastAsia"/>
        </w:rPr>
        <w:t xml:space="preserve"> </w:t>
      </w:r>
      <w:r w:rsidRPr="002C755A">
        <w:rPr>
          <w:rFonts w:hint="eastAsia"/>
        </w:rPr>
        <w:t>模擬的連續二元分類資料。</w:t>
      </w:r>
      <w:bookmarkEnd w:id="292"/>
    </w:p>
    <w:p w14:paraId="6906A0E7" w14:textId="5F60D46F" w:rsidR="00E43869" w:rsidRPr="00E43869" w:rsidRDefault="00E43869" w:rsidP="00E43869">
      <w:pPr>
        <w:pStyle w:val="3"/>
      </w:pPr>
      <w:bookmarkStart w:id="293" w:name="_Toc121515289"/>
      <w:r>
        <w:rPr>
          <w:rFonts w:hint="eastAsia"/>
        </w:rPr>
        <w:lastRenderedPageBreak/>
        <w:t>資料集簡介與實驗架構</w:t>
      </w:r>
      <w:bookmarkEnd w:id="293"/>
    </w:p>
    <w:p w14:paraId="3595342C" w14:textId="77777777" w:rsidR="002C755A" w:rsidRDefault="0008638C" w:rsidP="002C755A">
      <w:pPr>
        <w:pStyle w:val="aa"/>
        <w:keepNext/>
        <w:rPr>
          <w:rFonts w:hint="eastAsia"/>
        </w:rPr>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6092749B" w:rsidR="0008638C" w:rsidRDefault="002C755A" w:rsidP="002C755A">
      <w:pPr>
        <w:pStyle w:val="af5"/>
      </w:pPr>
      <w:bookmarkStart w:id="294" w:name="_Ref120719103"/>
      <w:bookmarkStart w:id="295" w:name="_Toc12151534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w:t>
      </w:r>
      <w:r w:rsidR="00DA4E07">
        <w:fldChar w:fldCharType="end"/>
      </w:r>
      <w:bookmarkEnd w:id="294"/>
      <w:r>
        <w:rPr>
          <w:rFonts w:hint="eastAsia"/>
        </w:rPr>
        <w:t xml:space="preserve"> </w:t>
      </w:r>
      <w:r w:rsidRPr="002C755A">
        <w:rPr>
          <w:rFonts w:hint="eastAsia"/>
        </w:rPr>
        <w:t>連續資料集下的實驗架構。</w:t>
      </w:r>
      <w:bookmarkEnd w:id="295"/>
    </w:p>
    <w:p w14:paraId="78D5BFDF" w14:textId="47B619AE" w:rsidR="00491B6C" w:rsidRPr="00491B6C" w:rsidRDefault="00491B6C" w:rsidP="00491B6C">
      <w:pPr>
        <w:rPr>
          <w:rFonts w:hint="eastAsia"/>
        </w:rPr>
      </w:pPr>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ins w:id="296"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2</w:t>
        </w:r>
      </w:ins>
      <w:del w:id="29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2F1F0C6B" w:rsidR="003221C7" w:rsidRDefault="002C755A" w:rsidP="002C755A">
      <w:pPr>
        <w:pStyle w:val="af5"/>
      </w:pPr>
      <w:bookmarkStart w:id="298" w:name="_Ref120719164"/>
      <w:bookmarkStart w:id="299" w:name="_Toc12151534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3</w:t>
      </w:r>
      <w:r w:rsidR="00DA4E07">
        <w:fldChar w:fldCharType="end"/>
      </w:r>
      <w:bookmarkEnd w:id="298"/>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99"/>
    </w:p>
    <w:p w14:paraId="7DF63290" w14:textId="657E994A" w:rsidR="00744E34" w:rsidRPr="00F71E61" w:rsidRDefault="00744E34" w:rsidP="00744E34">
      <w:r>
        <w:fldChar w:fldCharType="begin"/>
      </w:r>
      <w:r>
        <w:instrText xml:space="preserve"> </w:instrText>
      </w:r>
      <w:r>
        <w:rPr>
          <w:rFonts w:hint="eastAsia"/>
        </w:rPr>
        <w:instrText>REF _Ref120719164 \h</w:instrText>
      </w:r>
      <w:r>
        <w:instrText xml:space="preserve"> </w:instrText>
      </w:r>
      <w:r>
        <w:fldChar w:fldCharType="separate"/>
      </w:r>
      <w:ins w:id="300"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3</w:t>
        </w:r>
      </w:ins>
      <w:del w:id="30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3</w:delText>
        </w:r>
      </w:del>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的全距</w:t>
      </w:r>
      <w:proofErr w:type="gramEnd"/>
      <w:r>
        <w:rPr>
          <w:rFonts w:hint="eastAsia"/>
        </w:rPr>
        <w:t>，並將資料點劃分入新產生的二元特徵之中，如此，便產生了具備分類知識的二元特徵資料；如</w:t>
      </w:r>
      <w:r>
        <w:fldChar w:fldCharType="begin"/>
      </w:r>
      <w:r>
        <w:instrText xml:space="preserve"> REF _Ref120719165 \h </w:instrText>
      </w:r>
      <w:r>
        <w:fldChar w:fldCharType="separate"/>
      </w:r>
      <w:ins w:id="302"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4</w:t>
        </w:r>
      </w:ins>
      <w:del w:id="30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4</w:delText>
        </w:r>
      </w:del>
      <w:r>
        <w:fldChar w:fldCharType="end"/>
      </w:r>
      <w:r>
        <w:rPr>
          <w:rFonts w:hint="eastAsia"/>
        </w:rPr>
        <w:t>所示，各個座標</w:t>
      </w:r>
      <w:proofErr w:type="gramStart"/>
      <w:r>
        <w:rPr>
          <w:rFonts w:hint="eastAsia"/>
        </w:rPr>
        <w:t>軸各被切分</w:t>
      </w:r>
      <w:proofErr w:type="gramEnd"/>
      <w:r>
        <w:rPr>
          <w:rFonts w:hint="eastAsia"/>
        </w:rPr>
        <w:t>出了十個區域，總計產生了三十</w:t>
      </w:r>
      <w:proofErr w:type="gramStart"/>
      <w:r>
        <w:rPr>
          <w:rFonts w:hint="eastAsia"/>
        </w:rPr>
        <w:t>個</w:t>
      </w:r>
      <w:proofErr w:type="gramEnd"/>
      <w:r>
        <w:rPr>
          <w:rFonts w:hint="eastAsia"/>
        </w:rPr>
        <w:t>新的二元特徵，作為二元資料。</w:t>
      </w:r>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5920F50E" w:rsidR="001F4898" w:rsidRDefault="002C755A" w:rsidP="002C755A">
      <w:pPr>
        <w:pStyle w:val="af5"/>
      </w:pPr>
      <w:bookmarkStart w:id="304" w:name="_Ref120719165"/>
      <w:bookmarkStart w:id="305" w:name="_Toc12151534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4</w:t>
      </w:r>
      <w:r w:rsidR="00DA4E07">
        <w:fldChar w:fldCharType="end"/>
      </w:r>
      <w:bookmarkEnd w:id="304"/>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305"/>
    </w:p>
    <w:p w14:paraId="4811B211" w14:textId="3A845CAF" w:rsidR="002C755A" w:rsidRDefault="002C755A" w:rsidP="002C755A">
      <w:pPr>
        <w:pStyle w:val="af5"/>
        <w:keepNext/>
      </w:pPr>
      <w:bookmarkStart w:id="306" w:name="_Ref120719232"/>
      <w:bookmarkStart w:id="307" w:name="_Toc12151538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941D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941D9">
        <w:rPr>
          <w:noProof/>
        </w:rPr>
        <w:t>1</w:t>
      </w:r>
      <w:r>
        <w:fldChar w:fldCharType="end"/>
      </w:r>
      <w:bookmarkEnd w:id="306"/>
      <w:r>
        <w:rPr>
          <w:rFonts w:hint="eastAsia"/>
        </w:rPr>
        <w:t xml:space="preserve"> </w:t>
      </w:r>
      <w:r w:rsidRPr="002C755A">
        <w:rPr>
          <w:rFonts w:hint="eastAsia"/>
        </w:rPr>
        <w:t>二元化後的特徵資料。</w:t>
      </w:r>
      <w:bookmarkEnd w:id="307"/>
    </w:p>
    <w:p w14:paraId="36A8E4E4" w14:textId="0E8DAB1C" w:rsid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2085565B" w14:textId="3DDA9B46" w:rsidR="00C35D65" w:rsidRPr="00491B6C" w:rsidRDefault="00C35D65" w:rsidP="00C35D65">
      <w:pPr>
        <w:rPr>
          <w:rFonts w:hint="eastAsia"/>
        </w:rPr>
      </w:pPr>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ins w:id="308" w:author="TerryYang" w:date="2022-12-09T22:32:00Z">
        <w:r w:rsidR="001941D9">
          <w:rPr>
            <w:rFonts w:hint="eastAsia"/>
          </w:rPr>
          <w:t>表</w:t>
        </w:r>
        <w:r w:rsidR="001941D9">
          <w:rPr>
            <w:rFonts w:hint="eastAsia"/>
          </w:rPr>
          <w:t xml:space="preserve"> </w:t>
        </w:r>
        <w:r w:rsidR="001941D9">
          <w:rPr>
            <w:noProof/>
          </w:rPr>
          <w:t>4</w:t>
        </w:r>
        <w:r w:rsidR="001941D9">
          <w:t>.</w:t>
        </w:r>
        <w:r w:rsidR="001941D9">
          <w:rPr>
            <w:noProof/>
          </w:rPr>
          <w:t>1</w:t>
        </w:r>
      </w:ins>
      <w:del w:id="309"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ins w:id="310" w:author="TerryYang" w:date="2022-12-09T22:32:00Z">
        <w:r w:rsidR="001941D9">
          <w:rPr>
            <w:rFonts w:hint="eastAsia"/>
          </w:rPr>
          <w:t>表</w:t>
        </w:r>
        <w:r w:rsidR="001941D9">
          <w:rPr>
            <w:rFonts w:hint="eastAsia"/>
          </w:rPr>
          <w:t xml:space="preserve"> </w:t>
        </w:r>
        <w:r w:rsidR="001941D9">
          <w:rPr>
            <w:noProof/>
          </w:rPr>
          <w:t>4</w:t>
        </w:r>
        <w:r w:rsidR="001941D9">
          <w:t>.</w:t>
        </w:r>
        <w:r w:rsidR="001941D9">
          <w:rPr>
            <w:noProof/>
          </w:rPr>
          <w:t>2</w:t>
        </w:r>
      </w:ins>
      <w:del w:id="311"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所示。</w:t>
      </w:r>
      <w:r w:rsidR="00D936C7">
        <w:rPr>
          <w:rFonts w:hint="eastAsia"/>
        </w:rPr>
        <w:t>此</w:t>
      </w:r>
      <w:r>
        <w:rPr>
          <w:rFonts w:hint="eastAsia"/>
        </w:rPr>
        <w:t>兩種資料</w:t>
      </w:r>
      <w:r w:rsidR="00D936C7">
        <w:rPr>
          <w:rFonts w:hint="eastAsia"/>
        </w:rPr>
        <w:t>乃為一體</w:t>
      </w:r>
      <w:proofErr w:type="gramStart"/>
      <w:r w:rsidR="00D936C7">
        <w:rPr>
          <w:rFonts w:hint="eastAsia"/>
        </w:rPr>
        <w:t>兩面，</w:t>
      </w:r>
      <w:proofErr w:type="gramEnd"/>
      <w:r w:rsidR="00D936C7">
        <w:rPr>
          <w:rFonts w:hint="eastAsia"/>
        </w:rPr>
        <w:t>僅</w:t>
      </w:r>
      <w:r>
        <w:rPr>
          <w:rFonts w:hint="eastAsia"/>
        </w:rPr>
        <w:t>僅在表現方式上有所差異，但其本質代表的資料性質實為相同</w:t>
      </w:r>
      <w:r w:rsidR="007F492E">
        <w:rPr>
          <w:rFonts w:hint="eastAsia"/>
        </w:rPr>
        <w:t>；類似於原始類別資料，</w:t>
      </w:r>
      <w:proofErr w:type="gramStart"/>
      <w:r w:rsidR="007F492E">
        <w:rPr>
          <w:rFonts w:hint="eastAsia"/>
        </w:rPr>
        <w:t>之於獨熱編碼</w:t>
      </w:r>
      <w:proofErr w:type="gramEnd"/>
      <w:r w:rsidR="007F492E">
        <w:rPr>
          <w:rFonts w:hint="eastAsia"/>
        </w:rPr>
        <w:t>轉換出的二元資料。</w:t>
      </w:r>
    </w:p>
    <w:p w14:paraId="5E9C06EF" w14:textId="009FDC7B" w:rsidR="002C755A" w:rsidRDefault="002C755A" w:rsidP="002C755A">
      <w:pPr>
        <w:pStyle w:val="af5"/>
        <w:keepNext/>
      </w:pPr>
      <w:bookmarkStart w:id="312" w:name="_Ref120719234"/>
      <w:bookmarkStart w:id="313" w:name="_Toc121515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941D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941D9">
        <w:rPr>
          <w:noProof/>
        </w:rPr>
        <w:t>2</w:t>
      </w:r>
      <w:r>
        <w:fldChar w:fldCharType="end"/>
      </w:r>
      <w:bookmarkEnd w:id="312"/>
      <w:r>
        <w:rPr>
          <w:rFonts w:hint="eastAsia"/>
        </w:rPr>
        <w:t xml:space="preserve"> </w:t>
      </w:r>
      <w:r w:rsidRPr="002C755A">
        <w:rPr>
          <w:rFonts w:hint="eastAsia"/>
        </w:rPr>
        <w:t>類別化後的特徵資料。</w:t>
      </w:r>
      <w:bookmarkEnd w:id="313"/>
    </w:p>
    <w:p w14:paraId="43B08A20" w14:textId="3CC665BD"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314" w:name="_Toc121515290"/>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314"/>
    </w:p>
    <w:p w14:paraId="0AEF3566" w14:textId="18DB4C8B"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0FE5B6EF" w:rsidR="007F492E" w:rsidRDefault="007F492E">
      <w:pPr>
        <w:spacing w:line="240" w:lineRule="auto"/>
        <w:ind w:firstLine="0"/>
        <w:jc w:val="left"/>
      </w:pPr>
      <w:r>
        <w:br w:type="page"/>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5F14E89E" w:rsidR="00A70836" w:rsidRDefault="002C755A" w:rsidP="002C755A">
      <w:pPr>
        <w:pStyle w:val="af5"/>
      </w:pPr>
      <w:bookmarkStart w:id="315" w:name="_Toc12151534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5</w:t>
      </w:r>
      <w:r w:rsidR="00DA4E07">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315"/>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10A8A486" w:rsidR="00C85D6F" w:rsidRDefault="002C755A" w:rsidP="002C755A">
      <w:pPr>
        <w:pStyle w:val="af5"/>
      </w:pPr>
      <w:bookmarkStart w:id="316" w:name="_Ref120719547"/>
      <w:bookmarkStart w:id="317" w:name="_Toc12151534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6</w:t>
      </w:r>
      <w:r w:rsidR="00DA4E07">
        <w:fldChar w:fldCharType="end"/>
      </w:r>
      <w:bookmarkEnd w:id="316"/>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對應切分二元</w:t>
      </w:r>
      <w:proofErr w:type="gramEnd"/>
      <w:r w:rsidRPr="002C755A">
        <w:rPr>
          <w:rFonts w:hint="eastAsia"/>
        </w:rPr>
        <w:t>特徵數量變化。</w:t>
      </w:r>
      <w:bookmarkEnd w:id="317"/>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2479503F" w:rsidR="00C85D6F" w:rsidRDefault="002C755A" w:rsidP="002C755A">
      <w:pPr>
        <w:pStyle w:val="af5"/>
      </w:pPr>
      <w:bookmarkStart w:id="318" w:name="_Ref120719546"/>
      <w:bookmarkStart w:id="319" w:name="_Toc12151535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7</w:t>
      </w:r>
      <w:r w:rsidR="00DA4E07">
        <w:fldChar w:fldCharType="end"/>
      </w:r>
      <w:bookmarkEnd w:id="318"/>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319"/>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19FB45E9" w:rsidR="00620259" w:rsidRDefault="00724E1B" w:rsidP="008832D2">
      <w:pPr>
        <w:pStyle w:val="af5"/>
      </w:pPr>
      <w:bookmarkStart w:id="320" w:name="_Toc12151535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8</w:t>
      </w:r>
      <w:r w:rsidR="00DA4E07">
        <w:fldChar w:fldCharType="end"/>
      </w:r>
      <w:r>
        <w:rPr>
          <w:rFonts w:hint="eastAsia"/>
        </w:rPr>
        <w:t xml:space="preserve"> </w:t>
      </w:r>
      <w:r>
        <w:rPr>
          <w:rFonts w:hint="eastAsia"/>
        </w:rPr>
        <w:t>連續資料集二的資料分布</w:t>
      </w:r>
      <w:r w:rsidR="008F633D">
        <w:rPr>
          <w:rFonts w:hint="eastAsia"/>
        </w:rPr>
        <w:t>。</w:t>
      </w:r>
      <w:bookmarkEnd w:id="320"/>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6EA1E3FD" w:rsidR="00BC4174" w:rsidRDefault="00BC4174" w:rsidP="008832D2">
      <w:pPr>
        <w:pStyle w:val="af5"/>
      </w:pPr>
      <w:bookmarkStart w:id="321" w:name="_Ref120056089"/>
      <w:bookmarkStart w:id="322" w:name="_Toc12151535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9</w:t>
      </w:r>
      <w:r w:rsidR="00DA4E07">
        <w:fldChar w:fldCharType="end"/>
      </w:r>
      <w:bookmarkEnd w:id="321"/>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322"/>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748A138B" w:rsidR="00BC4174" w:rsidRPr="00BC4174" w:rsidRDefault="00CA48D6" w:rsidP="008832D2">
      <w:pPr>
        <w:pStyle w:val="af5"/>
      </w:pPr>
      <w:bookmarkStart w:id="323" w:name="_Ref120052525"/>
      <w:bookmarkStart w:id="324" w:name="_Toc12151535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10</w:t>
      </w:r>
      <w:r w:rsidR="00DA4E07">
        <w:fldChar w:fldCharType="end"/>
      </w:r>
      <w:bookmarkEnd w:id="323"/>
      <w:r>
        <w:rPr>
          <w:rFonts w:hint="eastAsia"/>
        </w:rPr>
        <w:t xml:space="preserve"> </w:t>
      </w:r>
      <w:r>
        <w:rPr>
          <w:rFonts w:hint="eastAsia"/>
        </w:rPr>
        <w:t>連續資料集二中，不同編碼方式所得數值資料的平均分類成績</w:t>
      </w:r>
      <w:r w:rsidR="008F633D">
        <w:rPr>
          <w:rFonts w:hint="eastAsia"/>
        </w:rPr>
        <w:t>。</w:t>
      </w:r>
      <w:bookmarkEnd w:id="324"/>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264E130E" w:rsidR="00620259" w:rsidRDefault="00724E1B" w:rsidP="008832D2">
      <w:pPr>
        <w:pStyle w:val="af5"/>
      </w:pPr>
      <w:bookmarkStart w:id="325" w:name="_Toc12151535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11</w:t>
      </w:r>
      <w:r w:rsidR="00DA4E07">
        <w:fldChar w:fldCharType="end"/>
      </w:r>
      <w:r>
        <w:rPr>
          <w:rFonts w:hint="eastAsia"/>
        </w:rPr>
        <w:t xml:space="preserve"> </w:t>
      </w:r>
      <w:r>
        <w:rPr>
          <w:rFonts w:hint="eastAsia"/>
        </w:rPr>
        <w:t>連續資料集三的資料分布</w:t>
      </w:r>
      <w:r w:rsidR="008F633D">
        <w:rPr>
          <w:rFonts w:hint="eastAsia"/>
        </w:rPr>
        <w:t>。</w:t>
      </w:r>
      <w:bookmarkEnd w:id="325"/>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60000"/>
                    </a:xfrm>
                    <a:prstGeom prst="rect">
                      <a:avLst/>
                    </a:prstGeom>
                  </pic:spPr>
                </pic:pic>
              </a:graphicData>
            </a:graphic>
          </wp:inline>
        </w:drawing>
      </w:r>
    </w:p>
    <w:p w14:paraId="35F0F4F6" w14:textId="7B12AC77" w:rsidR="0001191E" w:rsidRDefault="00D2113A" w:rsidP="008832D2">
      <w:pPr>
        <w:pStyle w:val="af5"/>
      </w:pPr>
      <w:bookmarkStart w:id="326" w:name="_Ref120056091"/>
      <w:bookmarkStart w:id="327" w:name="_Toc12151535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12</w:t>
      </w:r>
      <w:r w:rsidR="00DA4E07">
        <w:fldChar w:fldCharType="end"/>
      </w:r>
      <w:bookmarkEnd w:id="326"/>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327"/>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0DA39DB9" w:rsidR="0001191E" w:rsidRPr="0001191E" w:rsidRDefault="00D2113A" w:rsidP="008832D2">
      <w:pPr>
        <w:pStyle w:val="af5"/>
      </w:pPr>
      <w:bookmarkStart w:id="328" w:name="_Ref120052527"/>
      <w:bookmarkStart w:id="329" w:name="_Toc12151535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13</w:t>
      </w:r>
      <w:r w:rsidR="00DA4E07">
        <w:fldChar w:fldCharType="end"/>
      </w:r>
      <w:bookmarkEnd w:id="328"/>
      <w:r>
        <w:rPr>
          <w:rFonts w:hint="eastAsia"/>
        </w:rPr>
        <w:t xml:space="preserve"> </w:t>
      </w:r>
      <w:r>
        <w:rPr>
          <w:rFonts w:hint="eastAsia"/>
        </w:rPr>
        <w:t>連續資料集三中，不同編碼方式所得數值資料的平均分類成績</w:t>
      </w:r>
      <w:r w:rsidR="008F633D">
        <w:rPr>
          <w:rFonts w:hint="eastAsia"/>
        </w:rPr>
        <w:t>。</w:t>
      </w:r>
      <w:bookmarkEnd w:id="329"/>
    </w:p>
    <w:p w14:paraId="67881446" w14:textId="07A7A979" w:rsidR="00D667E7" w:rsidRDefault="00D667E7" w:rsidP="00D667E7">
      <w:pPr>
        <w:pStyle w:val="3"/>
      </w:pPr>
      <w:bookmarkStart w:id="330" w:name="_Toc121515291"/>
      <w:r>
        <w:rPr>
          <w:rFonts w:hint="eastAsia"/>
        </w:rPr>
        <w:lastRenderedPageBreak/>
        <w:t>分類結果評比</w:t>
      </w:r>
      <w:r w:rsidR="006616BE">
        <w:rPr>
          <w:rFonts w:hint="eastAsia"/>
        </w:rPr>
        <w:t>與歸納</w:t>
      </w:r>
      <w:bookmarkEnd w:id="330"/>
    </w:p>
    <w:p w14:paraId="1DE8146A" w14:textId="368FEB9D"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ins w:id="331"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7</w:t>
        </w:r>
      </w:ins>
      <w:del w:id="33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7</w:delText>
        </w:r>
      </w:del>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ins w:id="333"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10</w:t>
        </w:r>
      </w:ins>
      <w:del w:id="33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10</w:delText>
        </w:r>
      </w:del>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ins w:id="335"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13</w:t>
        </w:r>
      </w:ins>
      <w:del w:id="33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13</w:delText>
        </w:r>
      </w:del>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0B4D3891" w:rsidR="00876D9D" w:rsidRDefault="00DB0AAD" w:rsidP="007F492E">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69011A00"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0C830C9"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r w:rsidR="00C73C58">
        <w:rPr>
          <w:rFonts w:hint="eastAsia"/>
        </w:rPr>
        <w:t>編碼</w:t>
      </w:r>
      <w:r w:rsidR="00CC59F5">
        <w:rPr>
          <w:rFonts w:hint="eastAsia"/>
        </w:rPr>
        <w:t>無</w:t>
      </w:r>
      <w:r w:rsidR="00C73C58">
        <w:rPr>
          <w:rFonts w:hint="eastAsia"/>
        </w:rPr>
        <w:t>眾多</w:t>
      </w:r>
      <w:r w:rsidR="00CC59F5">
        <w:rPr>
          <w:rFonts w:hint="eastAsia"/>
        </w:rPr>
        <w:t>二元</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w:t>
      </w:r>
      <w:proofErr w:type="gramStart"/>
      <w:r w:rsidR="00EE6CDF">
        <w:rPr>
          <w:rFonts w:hint="eastAsia"/>
        </w:rPr>
        <w:t>恆等於切分出</w:t>
      </w:r>
      <w:proofErr w:type="gramEnd"/>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4FFF30FE"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ins w:id="337"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6</w:t>
        </w:r>
      </w:ins>
      <w:del w:id="33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6</w:delText>
        </w:r>
      </w:del>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ins w:id="339" w:author="TerryYang" w:date="2022-12-09T22:32:00Z">
        <w:r w:rsidR="001941D9">
          <w:rPr>
            <w:rFonts w:hint="eastAsia"/>
          </w:rPr>
          <w:t>圖</w:t>
        </w:r>
        <w:r w:rsidR="001941D9">
          <w:rPr>
            <w:rFonts w:hint="eastAsia"/>
          </w:rPr>
          <w:t xml:space="preserve"> </w:t>
        </w:r>
        <w:r w:rsidR="001941D9">
          <w:rPr>
            <w:noProof/>
          </w:rPr>
          <w:t>4.9</w:t>
        </w:r>
      </w:ins>
      <w:del w:id="34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4.9</w:delText>
        </w:r>
      </w:del>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ins w:id="341" w:author="TerryYang" w:date="2022-12-09T22:32:00Z">
        <w:r w:rsidR="001941D9">
          <w:rPr>
            <w:rFonts w:hint="eastAsia"/>
          </w:rPr>
          <w:t>圖</w:t>
        </w:r>
        <w:r w:rsidR="001941D9">
          <w:rPr>
            <w:rFonts w:hint="eastAsia"/>
          </w:rPr>
          <w:t xml:space="preserve"> </w:t>
        </w:r>
        <w:r w:rsidR="001941D9">
          <w:rPr>
            <w:noProof/>
          </w:rPr>
          <w:t>4.12</w:t>
        </w:r>
      </w:ins>
      <w:del w:id="34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4.12</w:delText>
        </w:r>
      </w:del>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ins w:id="343" w:author="TerryYang" w:date="2022-12-09T22:32:00Z">
        <w:r w:rsidR="001941D9">
          <w:rPr>
            <w:rFonts w:hint="eastAsia"/>
          </w:rPr>
          <w:t>圖</w:t>
        </w:r>
        <w:r w:rsidR="001941D9">
          <w:rPr>
            <w:rFonts w:hint="eastAsia"/>
          </w:rPr>
          <w:t xml:space="preserve"> </w:t>
        </w:r>
        <w:r w:rsidR="001941D9">
          <w:rPr>
            <w:noProof/>
          </w:rPr>
          <w:t>2</w:t>
        </w:r>
        <w:r w:rsidR="001941D9">
          <w:t>.</w:t>
        </w:r>
        <w:r w:rsidR="001941D9">
          <w:rPr>
            <w:noProof/>
          </w:rPr>
          <w:t>4</w:t>
        </w:r>
      </w:ins>
      <w:del w:id="34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693203">
        <w:fldChar w:fldCharType="end"/>
      </w:r>
      <w:proofErr w:type="gramStart"/>
      <w:r w:rsidR="00693203">
        <w:rPr>
          <w:rFonts w:hint="eastAsia"/>
        </w:rPr>
        <w:t>中</w:t>
      </w:r>
      <w:r w:rsidR="00280277">
        <w:rPr>
          <w:rFonts w:hint="eastAsia"/>
        </w:rPr>
        <w:t>維度</w:t>
      </w:r>
      <w:proofErr w:type="gramEnd"/>
      <w:r w:rsidR="00280277">
        <w:rPr>
          <w:rFonts w:hint="eastAsia"/>
        </w:rPr>
        <w:t>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345" w:name="_Toc120651201"/>
      <w:bookmarkStart w:id="346" w:name="_Toc120651202"/>
      <w:bookmarkStart w:id="347" w:name="_Toc120651203"/>
      <w:bookmarkEnd w:id="345"/>
      <w:bookmarkEnd w:id="346"/>
      <w:bookmarkEnd w:id="347"/>
      <w:r>
        <w:rPr>
          <w:rFonts w:hint="eastAsia"/>
        </w:rPr>
        <w:lastRenderedPageBreak/>
        <w:t xml:space="preserve"> </w:t>
      </w:r>
      <w:bookmarkStart w:id="348" w:name="_Toc121515292"/>
      <w:r>
        <w:rPr>
          <w:rFonts w:hint="eastAsia"/>
        </w:rPr>
        <w:t>UCI</w:t>
      </w:r>
      <w:r>
        <w:rPr>
          <w:rFonts w:hint="eastAsia"/>
        </w:rPr>
        <w:t>資料集</w:t>
      </w:r>
      <w:bookmarkEnd w:id="348"/>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349" w:name="_Toc121515293"/>
      <w:r>
        <w:rPr>
          <w:rFonts w:hint="eastAsia"/>
        </w:rPr>
        <w:t>資料集簡介與實驗架構</w:t>
      </w:r>
      <w:bookmarkEnd w:id="349"/>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7F0F44C9" w:rsidR="00750521" w:rsidRDefault="00693203" w:rsidP="00693203">
      <w:pPr>
        <w:pStyle w:val="af5"/>
      </w:pPr>
      <w:bookmarkStart w:id="350" w:name="_Toc12151535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14</w:t>
      </w:r>
      <w:r w:rsidR="00DA4E07">
        <w:fldChar w:fldCharType="end"/>
      </w:r>
      <w:r>
        <w:rPr>
          <w:rFonts w:hint="eastAsia"/>
        </w:rPr>
        <w:t xml:space="preserve"> UCI</w:t>
      </w:r>
      <w:r>
        <w:rPr>
          <w:rFonts w:hint="eastAsia"/>
        </w:rPr>
        <w:t>網站上的二手車輛車況評估資料集。</w:t>
      </w:r>
      <w:bookmarkEnd w:id="350"/>
    </w:p>
    <w:p w14:paraId="187D45AC" w14:textId="7E68C897" w:rsidR="00750521" w:rsidRPr="00750521" w:rsidRDefault="00BA2606" w:rsidP="00591F05">
      <w:pPr>
        <w:rPr>
          <w:rFonts w:hint="eastAsia"/>
        </w:rPr>
      </w:pPr>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4D04007C" w:rsidR="001A32A9" w:rsidRDefault="00750521" w:rsidP="00750521">
      <w:pPr>
        <w:pStyle w:val="af5"/>
      </w:pPr>
      <w:bookmarkStart w:id="351" w:name="_Ref121498435"/>
      <w:bookmarkStart w:id="352" w:name="_Toc12151535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15</w:t>
      </w:r>
      <w:r w:rsidR="00DA4E07">
        <w:fldChar w:fldCharType="end"/>
      </w:r>
      <w:bookmarkEnd w:id="351"/>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352"/>
    </w:p>
    <w:p w14:paraId="5AE86109" w14:textId="54ED8303" w:rsidR="00591F05" w:rsidRPr="00591F05" w:rsidRDefault="00591F05" w:rsidP="00591F05">
      <w:pPr>
        <w:rPr>
          <w:rFonts w:hint="eastAsia"/>
        </w:rPr>
      </w:pPr>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ins w:id="353"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15</w:t>
        </w:r>
      </w:ins>
      <w:del w:id="35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15</w:delText>
        </w:r>
      </w:del>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355" w:name="_Toc121515294"/>
      <w:r>
        <w:rPr>
          <w:rFonts w:hint="eastAsia"/>
        </w:rPr>
        <w:lastRenderedPageBreak/>
        <w:t>分類結果評比與歸納</w:t>
      </w:r>
      <w:bookmarkEnd w:id="355"/>
    </w:p>
    <w:p w14:paraId="3824C243" w14:textId="77777777" w:rsidR="004F565C" w:rsidRDefault="004F565C" w:rsidP="004F565C">
      <w:pPr>
        <w:pStyle w:val="aa"/>
        <w:keepNext/>
      </w:pPr>
      <w:r w:rsidRPr="004F565C">
        <w:drawing>
          <wp:inline distT="0" distB="0" distL="0" distR="0" wp14:anchorId="6B1BA004" wp14:editId="6A0492DD">
            <wp:extent cx="5400040" cy="2280285"/>
            <wp:effectExtent l="0" t="0" r="0" b="5715"/>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a:picLocks noChangeAspect="1"/>
                    </pic:cNvPicPr>
                  </pic:nvPicPr>
                  <pic:blipFill>
                    <a:blip r:embed="rId79"/>
                    <a:stretch>
                      <a:fillRect/>
                    </a:stretch>
                  </pic:blipFill>
                  <pic:spPr>
                    <a:xfrm>
                      <a:off x="0" y="0"/>
                      <a:ext cx="5400040" cy="2280285"/>
                    </a:xfrm>
                    <a:prstGeom prst="rect">
                      <a:avLst/>
                    </a:prstGeom>
                  </pic:spPr>
                </pic:pic>
              </a:graphicData>
            </a:graphic>
          </wp:inline>
        </w:drawing>
      </w:r>
    </w:p>
    <w:p w14:paraId="21A40137" w14:textId="3990C057" w:rsidR="004F565C" w:rsidRPr="004F565C" w:rsidRDefault="004F565C" w:rsidP="004F565C">
      <w:pPr>
        <w:pStyle w:val="af5"/>
        <w:rPr>
          <w:rFonts w:hint="eastAsia"/>
        </w:rPr>
      </w:pPr>
      <w:bookmarkStart w:id="356" w:name="_Ref121511698"/>
      <w:bookmarkStart w:id="357" w:name="_Toc12151535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16</w:t>
      </w:r>
      <w:r w:rsidR="00DA4E07">
        <w:fldChar w:fldCharType="end"/>
      </w:r>
      <w:bookmarkEnd w:id="356"/>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357"/>
    </w:p>
    <w:p w14:paraId="450542A9" w14:textId="2E1D0438"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ins w:id="358"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16</w:t>
        </w:r>
      </w:ins>
      <w:del w:id="35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16</w:delText>
        </w:r>
      </w:del>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分類成績的大量流失</w:t>
      </w:r>
      <w:r w:rsidR="0015711B">
        <w:rPr>
          <w:rFonts w:hint="eastAsia"/>
        </w:rPr>
        <w:t>。</w:t>
      </w:r>
      <w:r w:rsidR="00F20387">
        <w:rPr>
          <w:rFonts w:hint="eastAsia"/>
        </w:rPr>
        <w:t>而不同排序方式之間更是沒有明顯能比隨機排序更為</w:t>
      </w:r>
      <w:r w:rsidR="00B9404C">
        <w:rPr>
          <w:rFonts w:hint="eastAsia"/>
        </w:rPr>
        <w:t>優秀</w:t>
      </w:r>
      <w:r w:rsidR="00F20387">
        <w:rPr>
          <w:rFonts w:hint="eastAsia"/>
        </w:rPr>
        <w:t>的</w:t>
      </w:r>
      <w:r w:rsidR="00B9404C">
        <w:rPr>
          <w:rFonts w:hint="eastAsia"/>
        </w:rPr>
        <w:t>排序方法，甚至在分類成果上還略比隨機排序</w:t>
      </w:r>
      <w:r w:rsidR="0029091C">
        <w:rPr>
          <w:rFonts w:hint="eastAsia"/>
        </w:rPr>
        <w:t>低</w:t>
      </w:r>
      <w:r w:rsidR="00B9404C">
        <w:rPr>
          <w:rFonts w:hint="eastAsia"/>
        </w:rPr>
        <w:t>。</w:t>
      </w:r>
    </w:p>
    <w:p w14:paraId="6356CF6B" w14:textId="1F39DFC3"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皆高於</w:t>
      </w:r>
      <w:r w:rsidR="00586699">
        <w:rPr>
          <w:rFonts w:hint="eastAsia"/>
        </w:rPr>
        <w:t>0.96</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，並無遭遇高維度二元資料的難題</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66E273AA" w:rsidR="00586699" w:rsidRPr="0015711B" w:rsidRDefault="00586699" w:rsidP="00586699">
      <w:pPr>
        <w:rPr>
          <w:rFonts w:hint="eastAsia"/>
        </w:rPr>
      </w:pPr>
      <w:r>
        <w:rPr>
          <w:rFonts w:hint="eastAsia"/>
        </w:rPr>
        <w:t>依據結論，本研究欲找尋具有更多二元特徵、更多樣本，且類別更為不平衡、更難以分類資料集作為實驗資料。</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360" w:name="_Toc120651205"/>
      <w:bookmarkStart w:id="361" w:name="_Toc121515295"/>
      <w:bookmarkEnd w:id="360"/>
      <w:r>
        <w:rPr>
          <w:rFonts w:hint="eastAsia"/>
        </w:rPr>
        <w:lastRenderedPageBreak/>
        <w:t>Ka</w:t>
      </w:r>
      <w:r>
        <w:t>ggle</w:t>
      </w:r>
      <w:r>
        <w:rPr>
          <w:rFonts w:hint="eastAsia"/>
        </w:rPr>
        <w:t>資料集</w:t>
      </w:r>
      <w:bookmarkEnd w:id="361"/>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362" w:name="_Toc121515296"/>
      <w:r>
        <w:rPr>
          <w:rFonts w:hint="eastAsia"/>
        </w:rPr>
        <w:t>資料集簡介與實驗架構</w:t>
      </w:r>
      <w:bookmarkEnd w:id="362"/>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382786EF" w:rsidR="004F0E9A" w:rsidRDefault="00693203" w:rsidP="00693203">
      <w:pPr>
        <w:pStyle w:val="af5"/>
      </w:pPr>
      <w:bookmarkStart w:id="363" w:name="_Toc12151536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17</w:t>
      </w:r>
      <w:r w:rsidR="00DA4E07">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363"/>
    </w:p>
    <w:p w14:paraId="02DC4256" w14:textId="684438BD" w:rsidR="004568A7" w:rsidRDefault="005A1083" w:rsidP="00EE3780">
      <w:r>
        <w:rPr>
          <w:rFonts w:hint="eastAsia"/>
        </w:rPr>
        <w:t>在瀏覽眾多資料集後，</w:t>
      </w:r>
      <w:r w:rsidR="00C94820">
        <w:rPr>
          <w:rFonts w:hint="eastAsia"/>
        </w:rPr>
        <w:t>選用對於類別變數編碼挑戰的資料集進行測試，</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proofErr w:type="gramStart"/>
      <w:r w:rsidR="00EE187F">
        <w:rPr>
          <w:rFonts w:hint="eastAsia"/>
        </w:rPr>
        <w:t>個</w:t>
      </w:r>
      <w:proofErr w:type="gramEnd"/>
      <w:r w:rsidR="00EE187F">
        <w:rPr>
          <w:rFonts w:hint="eastAsia"/>
        </w:rPr>
        <w:t>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5D896B52">
            <wp:extent cx="3593867"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593867" cy="5625600"/>
                    </a:xfrm>
                    <a:prstGeom prst="rect">
                      <a:avLst/>
                    </a:prstGeom>
                    <a:noFill/>
                    <a:ln>
                      <a:noFill/>
                    </a:ln>
                  </pic:spPr>
                </pic:pic>
              </a:graphicData>
            </a:graphic>
          </wp:inline>
        </w:drawing>
      </w:r>
    </w:p>
    <w:p w14:paraId="731985E7" w14:textId="50AB9FA5" w:rsidR="001F2BF7" w:rsidRDefault="001F2BF7" w:rsidP="001F2BF7">
      <w:pPr>
        <w:pStyle w:val="af5"/>
      </w:pPr>
      <w:bookmarkStart w:id="364" w:name="_Ref121142922"/>
      <w:bookmarkStart w:id="365" w:name="_Toc12151536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18</w:t>
      </w:r>
      <w:r w:rsidR="00DA4E07">
        <w:fldChar w:fldCharType="end"/>
      </w:r>
      <w:bookmarkEnd w:id="364"/>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65"/>
    </w:p>
    <w:p w14:paraId="49BA144D" w14:textId="0A61F148"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ins w:id="366"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18</w:t>
        </w:r>
      </w:ins>
      <w:del w:id="36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18</w:delText>
        </w:r>
      </w:del>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後，將具有七十五</w:t>
      </w:r>
      <w:proofErr w:type="gramStart"/>
      <w:r w:rsidR="004568A7">
        <w:rPr>
          <w:rFonts w:hint="eastAsia"/>
        </w:rPr>
        <w:t>個</w:t>
      </w:r>
      <w:proofErr w:type="gramEnd"/>
      <w:r w:rsidR="004568A7">
        <w:rPr>
          <w:rFonts w:hint="eastAsia"/>
        </w:rPr>
        <w:t>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368" w:name="_Toc121515297"/>
      <w:r>
        <w:rPr>
          <w:rFonts w:hint="eastAsia"/>
        </w:rPr>
        <w:lastRenderedPageBreak/>
        <w:t>分類結果評比與歸納</w:t>
      </w:r>
      <w:bookmarkEnd w:id="368"/>
    </w:p>
    <w:p w14:paraId="32E39FCE" w14:textId="77777777" w:rsidR="00047D49" w:rsidRDefault="00047D49" w:rsidP="00047D49">
      <w:pPr>
        <w:pStyle w:val="aa"/>
        <w:keepNext/>
      </w:pPr>
      <w:commentRangeStart w:id="369"/>
      <w:r>
        <w:rPr>
          <w:noProof/>
        </w:rPr>
        <w:drawing>
          <wp:inline distT="0" distB="0" distL="0" distR="0" wp14:anchorId="18F4F336" wp14:editId="08232D85">
            <wp:extent cx="5400000" cy="229054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290549"/>
                    </a:xfrm>
                    <a:prstGeom prst="rect">
                      <a:avLst/>
                    </a:prstGeom>
                    <a:noFill/>
                  </pic:spPr>
                </pic:pic>
              </a:graphicData>
            </a:graphic>
          </wp:inline>
        </w:drawing>
      </w:r>
      <w:commentRangeEnd w:id="369"/>
      <w:r w:rsidR="00B314EB">
        <w:rPr>
          <w:rStyle w:val="afe"/>
        </w:rPr>
        <w:commentReference w:id="369"/>
      </w:r>
    </w:p>
    <w:p w14:paraId="61767860" w14:textId="0AF7312A" w:rsidR="00047D49" w:rsidRPr="00EE3780" w:rsidRDefault="00047D49" w:rsidP="00047D49">
      <w:pPr>
        <w:pStyle w:val="af5"/>
      </w:pPr>
      <w:bookmarkStart w:id="370" w:name="_Ref121144581"/>
      <w:bookmarkStart w:id="371" w:name="_Toc12151536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19</w:t>
      </w:r>
      <w:r w:rsidR="00DA4E07">
        <w:fldChar w:fldCharType="end"/>
      </w:r>
      <w:bookmarkEnd w:id="370"/>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71"/>
    </w:p>
    <w:p w14:paraId="54BB3260" w14:textId="55CE0571"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ins w:id="372"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19</w:t>
        </w:r>
      </w:ins>
      <w:del w:id="37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19</w:delText>
        </w:r>
      </w:del>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監督式的目標</w:t>
      </w:r>
      <w:proofErr w:type="gramEnd"/>
      <w:r w:rsidR="00707850">
        <w:rPr>
          <w:rFonts w:hint="eastAsia"/>
        </w:rPr>
        <w:t>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drawing>
          <wp:inline distT="0" distB="0" distL="0" distR="0" wp14:anchorId="0E91E9CA" wp14:editId="48575C75">
            <wp:extent cx="5400000" cy="231295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2312953"/>
                    </a:xfrm>
                    <a:prstGeom prst="rect">
                      <a:avLst/>
                    </a:prstGeom>
                    <a:noFill/>
                  </pic:spPr>
                </pic:pic>
              </a:graphicData>
            </a:graphic>
          </wp:inline>
        </w:drawing>
      </w:r>
    </w:p>
    <w:p w14:paraId="6E5D491B" w14:textId="4A0DB393" w:rsidR="005B62D6" w:rsidRDefault="00DC1A1E" w:rsidP="00DC1A1E">
      <w:pPr>
        <w:pStyle w:val="af5"/>
      </w:pPr>
      <w:bookmarkStart w:id="374" w:name="_Ref121237755"/>
      <w:bookmarkStart w:id="375" w:name="_Toc12151536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1941D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1941D9">
        <w:rPr>
          <w:noProof/>
        </w:rPr>
        <w:t>20</w:t>
      </w:r>
      <w:r w:rsidR="00DA4E07">
        <w:fldChar w:fldCharType="end"/>
      </w:r>
      <w:bookmarkEnd w:id="374"/>
      <w:r>
        <w:rPr>
          <w:rFonts w:hint="eastAsia"/>
        </w:rPr>
        <w:t xml:space="preserve"> </w:t>
      </w:r>
      <w:r>
        <w:rPr>
          <w:rFonts w:hint="eastAsia"/>
        </w:rPr>
        <w:t>面對無法類別化的二元特徵資料時，所能使用的數值編碼方式。</w:t>
      </w:r>
      <w:bookmarkEnd w:id="375"/>
    </w:p>
    <w:p w14:paraId="36114AD7" w14:textId="3DB43489" w:rsidR="001C62CC" w:rsidRDefault="00526AC7" w:rsidP="001C62CC">
      <w:pPr>
        <w:rPr>
          <w:rFonts w:hint="eastAsia"/>
        </w:rPr>
      </w:pPr>
      <w:bookmarkStart w:id="376" w:name="_GoBack"/>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w:t>
      </w:r>
      <w:bookmarkEnd w:id="376"/>
      <w:r w:rsidR="00E76EA6">
        <w:rPr>
          <w:rFonts w:hint="eastAsia"/>
        </w:rPr>
        <w:lastRenderedPageBreak/>
        <w:t>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使用本研究所發展的方法，協助二元資料轉換為數值資料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ins w:id="377" w:author="TerryYang" w:date="2022-12-09T22:32:00Z">
        <w:r w:rsidR="001941D9">
          <w:rPr>
            <w:rFonts w:hint="eastAsia"/>
          </w:rPr>
          <w:t>圖</w:t>
        </w:r>
        <w:r w:rsidR="001941D9">
          <w:rPr>
            <w:rFonts w:hint="eastAsia"/>
          </w:rPr>
          <w:t xml:space="preserve"> </w:t>
        </w:r>
        <w:r w:rsidR="001941D9">
          <w:rPr>
            <w:noProof/>
          </w:rPr>
          <w:t>4</w:t>
        </w:r>
        <w:r w:rsidR="001941D9">
          <w:t>.</w:t>
        </w:r>
        <w:r w:rsidR="001941D9">
          <w:rPr>
            <w:noProof/>
          </w:rPr>
          <w:t>20</w:t>
        </w:r>
      </w:ins>
      <w:del w:id="37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20</w:delText>
        </w:r>
      </w:del>
      <w:r w:rsidR="00DC1A1E">
        <w:fldChar w:fldCharType="end"/>
      </w:r>
      <w:r w:rsidR="00380046">
        <w:rPr>
          <w:rFonts w:hint="eastAsia"/>
        </w:rPr>
        <w:t>可見，相較於由八十三</w:t>
      </w:r>
      <w:proofErr w:type="gramStart"/>
      <w:r w:rsidR="00380046">
        <w:rPr>
          <w:rFonts w:hint="eastAsia"/>
        </w:rPr>
        <w:t>個</w:t>
      </w:r>
      <w:proofErr w:type="gramEnd"/>
      <w:r w:rsidR="00380046">
        <w:rPr>
          <w:rFonts w:hint="eastAsia"/>
        </w:rPr>
        <w:t>二元特徵構成的二元資料，</w:t>
      </w:r>
      <w:r w:rsidR="005B62D6">
        <w:rPr>
          <w:rFonts w:hint="eastAsia"/>
        </w:rPr>
        <w:t>分類模型</w:t>
      </w:r>
      <w:r w:rsidR="00960CEC">
        <w:rPr>
          <w:rFonts w:hint="eastAsia"/>
        </w:rPr>
        <w:t>反而</w:t>
      </w:r>
      <w:r w:rsidR="005B62D6">
        <w:rPr>
          <w:rFonts w:hint="eastAsia"/>
        </w:rPr>
        <w:t>在</w:t>
      </w:r>
      <w:r w:rsidR="00631825">
        <w:rPr>
          <w:rFonts w:hint="eastAsia"/>
        </w:rPr>
        <w:t>以十五</w:t>
      </w:r>
      <w:proofErr w:type="gramStart"/>
      <w:r w:rsidR="00631825">
        <w:rPr>
          <w:rFonts w:hint="eastAsia"/>
        </w:rPr>
        <w:t>個</w:t>
      </w:r>
      <w:proofErr w:type="gramEnd"/>
      <w:r w:rsidR="00631825">
        <w:rPr>
          <w:rFonts w:hint="eastAsia"/>
        </w:rPr>
        <w:t>數值特徵構成的資料中有更優異的分類成果</w:t>
      </w:r>
      <w:r w:rsidR="00087473">
        <w:rPr>
          <w:rFonts w:hint="eastAsia"/>
        </w:rPr>
        <w:t>，在縮減為度的同時，也改以數值型別取代原先的二元型別特徵，使分類模型在各特徵上能找出更好的決斷點區分不同類別的資料</w:t>
      </w:r>
      <w:r w:rsidR="00631825">
        <w:rPr>
          <w:rFonts w:hint="eastAsia"/>
        </w:rPr>
        <w:t>。</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379" w:name="_Toc121515298"/>
      <w:r>
        <w:rPr>
          <w:rFonts w:hint="eastAsia"/>
        </w:rPr>
        <w:lastRenderedPageBreak/>
        <w:t>第五章</w:t>
      </w:r>
      <w:r>
        <w:rPr>
          <w:rFonts w:hint="eastAsia"/>
        </w:rPr>
        <w:t xml:space="preserve"> </w:t>
      </w:r>
      <w:r w:rsidR="00486926">
        <w:rPr>
          <w:rFonts w:hint="eastAsia"/>
        </w:rPr>
        <w:t>結論與建議</w:t>
      </w:r>
      <w:bookmarkEnd w:id="379"/>
    </w:p>
    <w:p w14:paraId="0DE0AF8B" w14:textId="55C3EF3F" w:rsidR="00EA5ED7" w:rsidRPr="00EA5ED7" w:rsidRDefault="00EA5ED7" w:rsidP="00EA5ED7">
      <w:pPr>
        <w:pStyle w:val="2"/>
      </w:pPr>
      <w:bookmarkStart w:id="380" w:name="_Toc121515299"/>
      <w:r>
        <w:rPr>
          <w:rFonts w:hint="eastAsia"/>
        </w:rPr>
        <w:t>研究</w:t>
      </w:r>
      <w:r w:rsidR="00B275E9">
        <w:rPr>
          <w:rFonts w:hint="eastAsia"/>
        </w:rPr>
        <w:t>成果</w:t>
      </w:r>
      <w:r>
        <w:rPr>
          <w:rFonts w:hint="eastAsia"/>
        </w:rPr>
        <w:t>總結</w:t>
      </w:r>
      <w:bookmarkEnd w:id="380"/>
    </w:p>
    <w:p w14:paraId="0C85E2E0" w14:textId="5699C398" w:rsidR="006E3925"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F9561C">
        <w:rPr>
          <w:rFonts w:hint="eastAsia"/>
        </w:rPr>
        <w:t>此方法主要意在協助處理具有眾多</w:t>
      </w:r>
      <w:r w:rsidR="006E3925">
        <w:rPr>
          <w:rFonts w:hint="eastAsia"/>
        </w:rPr>
        <w:t>樣本與</w:t>
      </w:r>
      <w:r w:rsidR="00F9561C">
        <w:rPr>
          <w:rFonts w:hint="eastAsia"/>
        </w:rPr>
        <w:t>二元特徵、無法經由傳統變數編碼轉換的資料</w:t>
      </w:r>
      <w:r w:rsidR="006E3925">
        <w:rPr>
          <w:rFonts w:hint="eastAsia"/>
        </w:rPr>
        <w:t>。</w:t>
      </w:r>
    </w:p>
    <w:p w14:paraId="621140BB" w14:textId="5A912C56" w:rsidR="00486926" w:rsidRDefault="00522638" w:rsidP="00486926">
      <w:r>
        <w:rPr>
          <w:rFonts w:hint="eastAsia"/>
        </w:rPr>
        <w:t>由二元特徵群組，得以縮減高維度二元資料維度至</w:t>
      </w:r>
      <w:proofErr w:type="gramStart"/>
      <w:r>
        <w:rPr>
          <w:rFonts w:hint="eastAsia"/>
        </w:rPr>
        <w:t>較低維度</w:t>
      </w:r>
      <w:proofErr w:type="gramEnd"/>
      <w:r>
        <w:rPr>
          <w:rFonts w:hint="eastAsia"/>
        </w:rPr>
        <w:t>的數值資料；而後由特徵組內的排序，得以提升編碼後數值資料集的分類成績</w:t>
      </w:r>
      <w:r w:rsidR="008A33DB">
        <w:rPr>
          <w:rFonts w:hint="eastAsia"/>
        </w:rPr>
        <w:t>；最終，藉由</w:t>
      </w:r>
      <w:r w:rsidR="008A33DB">
        <w:rPr>
          <w:rFonts w:hint="eastAsia"/>
        </w:rPr>
        <w:t>BCD</w:t>
      </w:r>
      <w:r w:rsidR="008A33DB">
        <w:rPr>
          <w:rFonts w:hint="eastAsia"/>
        </w:rPr>
        <w:t>編碼的方式，將同一群組內的複數二元特徵轉換成為單一數值特徵</w:t>
      </w:r>
      <w:r>
        <w:rPr>
          <w:rFonts w:hint="eastAsia"/>
        </w:rPr>
        <w:t>。</w:t>
      </w:r>
    </w:p>
    <w:p w14:paraId="22B5A76C" w14:textId="230DACD6"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381" w:name="_Toc121515300"/>
      <w:r>
        <w:rPr>
          <w:rFonts w:hint="eastAsia"/>
        </w:rPr>
        <w:lastRenderedPageBreak/>
        <w:t>未來研究方向</w:t>
      </w:r>
      <w:bookmarkEnd w:id="381"/>
    </w:p>
    <w:p w14:paraId="0048AD2D" w14:textId="57133479" w:rsidR="00DB3AFC" w:rsidRDefault="00EB3623" w:rsidP="008A33DB">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DA4E07">
        <w:fldChar w:fldCharType="begin"/>
      </w:r>
      <w:r w:rsidR="00DA4E07">
        <w:instrText xml:space="preserve"> </w:instrText>
      </w:r>
      <w:r w:rsidR="00DA4E07">
        <w:rPr>
          <w:rFonts w:hint="eastAsia"/>
        </w:rPr>
        <w:instrText>REF _Ref121516679 \h</w:instrText>
      </w:r>
      <w:r w:rsidR="00DA4E07">
        <w:instrText xml:space="preserve"> </w:instrText>
      </w:r>
      <w:r w:rsidR="00DA4E07">
        <w:fldChar w:fldCharType="separate"/>
      </w:r>
      <w:ins w:id="382" w:author="TerryYang" w:date="2022-12-09T22:32:00Z">
        <w:r w:rsidR="001941D9">
          <w:rPr>
            <w:rFonts w:hint="eastAsia"/>
          </w:rPr>
          <w:t>圖</w:t>
        </w:r>
        <w:r w:rsidR="001941D9">
          <w:rPr>
            <w:rFonts w:hint="eastAsia"/>
          </w:rPr>
          <w:t xml:space="preserve"> </w:t>
        </w:r>
        <w:r w:rsidR="001941D9">
          <w:rPr>
            <w:noProof/>
          </w:rPr>
          <w:t>5</w:t>
        </w:r>
        <w:r w:rsidR="001941D9">
          <w:t>.</w:t>
        </w:r>
        <w:r w:rsidR="001941D9">
          <w:rPr>
            <w:noProof/>
          </w:rPr>
          <w:t>1</w:t>
        </w:r>
      </w:ins>
      <w:del w:id="383" w:author="TerryYang" w:date="2022-12-09T22:23:00Z">
        <w:r w:rsidR="00DA4E07" w:rsidDel="00867719">
          <w:rPr>
            <w:rFonts w:hint="eastAsia"/>
          </w:rPr>
          <w:delText>圖</w:delText>
        </w:r>
        <w:r w:rsidR="00DA4E07" w:rsidDel="00867719">
          <w:rPr>
            <w:rFonts w:hint="eastAsia"/>
          </w:rPr>
          <w:delText xml:space="preserve"> </w:delText>
        </w:r>
        <w:r w:rsidR="00DA4E07" w:rsidDel="00867719">
          <w:rPr>
            <w:noProof/>
          </w:rPr>
          <w:delText>5</w:delText>
        </w:r>
        <w:r w:rsidR="00DA4E07" w:rsidDel="00867719">
          <w:delText>.</w:delText>
        </w:r>
        <w:r w:rsidR="00DA4E07" w:rsidDel="00867719">
          <w:rPr>
            <w:noProof/>
          </w:rPr>
          <w:delText>1</w:delText>
        </w:r>
      </w:del>
      <w:r w:rsidR="00DA4E07">
        <w:fldChar w:fldCharType="end"/>
      </w:r>
      <w:r w:rsidR="009474ED">
        <w:rPr>
          <w:rFonts w:hint="eastAsia"/>
        </w:rPr>
        <w:t>表示，資料集的分類成績隨著群組個數增加</w:t>
      </w:r>
      <w:r w:rsidR="00F97E0C">
        <w:rPr>
          <w:rFonts w:hint="eastAsia"/>
        </w:rPr>
        <w:t>，有著類似於</w:t>
      </w:r>
      <w:r w:rsidR="00991110">
        <w:rPr>
          <w:rFonts w:hint="eastAsia"/>
        </w:rPr>
        <w:t>維度災難發生之前的成績提升。</w:t>
      </w:r>
    </w:p>
    <w:p w14:paraId="3B92B6A7" w14:textId="77777777" w:rsidR="00DA4E07" w:rsidRDefault="00517AEF" w:rsidP="00DA4E07">
      <w:pPr>
        <w:pStyle w:val="aa"/>
        <w:keepNext/>
      </w:pPr>
      <w:r w:rsidRPr="00517AEF">
        <w:drawing>
          <wp:inline distT="0" distB="0" distL="0" distR="0" wp14:anchorId="3D785FA8" wp14:editId="14913E3F">
            <wp:extent cx="3600000" cy="2578504"/>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578504"/>
                    </a:xfrm>
                    <a:prstGeom prst="rect">
                      <a:avLst/>
                    </a:prstGeom>
                  </pic:spPr>
                </pic:pic>
              </a:graphicData>
            </a:graphic>
          </wp:inline>
        </w:drawing>
      </w:r>
    </w:p>
    <w:p w14:paraId="73A5D7D8" w14:textId="00A7CDDB" w:rsidR="00517AEF" w:rsidRPr="009A43C1" w:rsidRDefault="00DA4E07" w:rsidP="00DA4E07">
      <w:pPr>
        <w:pStyle w:val="af5"/>
        <w:rPr>
          <w:rFonts w:hint="eastAsia"/>
        </w:rPr>
      </w:pPr>
      <w:bookmarkStart w:id="384" w:name="_Ref12151667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941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1941D9">
        <w:rPr>
          <w:noProof/>
        </w:rPr>
        <w:t>1</w:t>
      </w:r>
      <w:r>
        <w:fldChar w:fldCharType="end"/>
      </w:r>
      <w:bookmarkEnd w:id="384"/>
      <w:r>
        <w:t xml:space="preserve"> K</w:t>
      </w:r>
      <w:r>
        <w:rPr>
          <w:rFonts w:hint="eastAsia"/>
        </w:rPr>
        <w:t>a</w:t>
      </w:r>
      <w:r>
        <w:t>ggle</w:t>
      </w:r>
      <w:r>
        <w:rPr>
          <w:rFonts w:hint="eastAsia"/>
        </w:rPr>
        <w:t>資料集中，依據不同的特徵個數群組二元特徵。</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385" w:name="_Toc121515301"/>
      <w:r>
        <w:rPr>
          <w:rFonts w:hint="eastAsia"/>
        </w:rPr>
        <w:lastRenderedPageBreak/>
        <w:t>參考文獻列表</w:t>
      </w:r>
      <w:bookmarkEnd w:id="385"/>
    </w:p>
    <w:p w14:paraId="02499E13" w14:textId="77777777" w:rsidR="00AF1F21" w:rsidRPr="00AF1F21" w:rsidRDefault="00FE4628" w:rsidP="00AF1F21">
      <w:pPr>
        <w:pStyle w:val="EndNoteBibliography"/>
        <w:ind w:left="720" w:hanging="720"/>
      </w:pPr>
      <w:r>
        <w:fldChar w:fldCharType="begin"/>
      </w:r>
      <w:r>
        <w:instrText xml:space="preserve"> ADDIN EN.REFLIST </w:instrText>
      </w:r>
      <w:r>
        <w:fldChar w:fldCharType="separate"/>
      </w:r>
      <w:r w:rsidR="00AF1F21" w:rsidRPr="00AF1F21">
        <w:t xml:space="preserve">Abdi, H., &amp; Williams, L. J. (2010). Principal component analysis. </w:t>
      </w:r>
      <w:r w:rsidR="00AF1F21" w:rsidRPr="00AF1F21">
        <w:rPr>
          <w:i/>
        </w:rPr>
        <w:t>Wiley interdisciplinary reviews: computational statistics</w:t>
      </w:r>
      <w:r w:rsidR="00AF1F21" w:rsidRPr="00AF1F21">
        <w:t>,</w:t>
      </w:r>
      <w:r w:rsidR="00AF1F21" w:rsidRPr="00AF1F21">
        <w:rPr>
          <w:i/>
        </w:rPr>
        <w:t xml:space="preserve"> 2</w:t>
      </w:r>
      <w:r w:rsidR="00AF1F21" w:rsidRPr="00AF1F21">
        <w:t xml:space="preserve">(4), 433-459. </w:t>
      </w:r>
    </w:p>
    <w:p w14:paraId="45AEA867" w14:textId="77777777" w:rsidR="00AF1F21" w:rsidRPr="00AF1F21" w:rsidRDefault="00AF1F21" w:rsidP="00AF1F21">
      <w:pPr>
        <w:pStyle w:val="EndNoteBibliography"/>
        <w:ind w:left="720" w:hanging="720"/>
      </w:pPr>
      <w:r w:rsidRPr="00AF1F21">
        <w:t xml:space="preserve">Behrens, J. T. (1997). Principles and procedures of exploratory data analysis. </w:t>
      </w:r>
      <w:r w:rsidRPr="00AF1F21">
        <w:rPr>
          <w:i/>
        </w:rPr>
        <w:t>Psychological Methods</w:t>
      </w:r>
      <w:r w:rsidRPr="00AF1F21">
        <w:t>,</w:t>
      </w:r>
      <w:r w:rsidRPr="00AF1F21">
        <w:rPr>
          <w:i/>
        </w:rPr>
        <w:t xml:space="preserve"> 2</w:t>
      </w:r>
      <w:r w:rsidRPr="00AF1F21">
        <w:t xml:space="preserve">(2), 131. </w:t>
      </w:r>
    </w:p>
    <w:p w14:paraId="2A2BC252" w14:textId="77777777" w:rsidR="00AF1F21" w:rsidRPr="00AF1F21" w:rsidRDefault="00AF1F21" w:rsidP="00AF1F21">
      <w:pPr>
        <w:pStyle w:val="EndNoteBibliography"/>
        <w:ind w:left="720" w:hanging="720"/>
      </w:pPr>
      <w:r w:rsidRPr="00AF1F21">
        <w:t xml:space="preserve">Breiman, L. (2001). Random forests. </w:t>
      </w:r>
      <w:r w:rsidRPr="00AF1F21">
        <w:rPr>
          <w:i/>
        </w:rPr>
        <w:t>Machine learning</w:t>
      </w:r>
      <w:r w:rsidRPr="00AF1F21">
        <w:t>,</w:t>
      </w:r>
      <w:r w:rsidRPr="00AF1F21">
        <w:rPr>
          <w:i/>
        </w:rPr>
        <w:t xml:space="preserve"> 45</w:t>
      </w:r>
      <w:r w:rsidRPr="00AF1F21">
        <w:t xml:space="preserve">(1), 5-32. </w:t>
      </w:r>
    </w:p>
    <w:p w14:paraId="5211B494" w14:textId="77777777" w:rsidR="00AF1F21" w:rsidRPr="00AF1F21" w:rsidRDefault="00AF1F21" w:rsidP="00AF1F21">
      <w:pPr>
        <w:pStyle w:val="EndNoteBibliography"/>
        <w:ind w:left="720" w:hanging="720"/>
      </w:pPr>
      <w:r w:rsidRPr="00AF1F21">
        <w:t xml:space="preserve">Chen, T., &amp; Guestrin, C. (2016). Xgboost: A scalable tree boosting system. Proceedings of the 22nd acm sigkdd international conference on knowledge discovery and data mining, </w:t>
      </w:r>
    </w:p>
    <w:p w14:paraId="20621217" w14:textId="77777777" w:rsidR="00AF1F21" w:rsidRPr="00AF1F21" w:rsidRDefault="00AF1F21" w:rsidP="00AF1F21">
      <w:pPr>
        <w:pStyle w:val="EndNoteBibliography"/>
        <w:ind w:left="720" w:hanging="720"/>
      </w:pPr>
      <w:r w:rsidRPr="00AF1F21">
        <w:t xml:space="preserve">Dorogush, A. V., Ershov, V., &amp; Gulin, A. (2018). CatBoost: gradient boosting with categorical features support. </w:t>
      </w:r>
      <w:r w:rsidRPr="00AF1F21">
        <w:rPr>
          <w:i/>
        </w:rPr>
        <w:t>arXiv preprint arXiv:1810.11363</w:t>
      </w:r>
      <w:r w:rsidRPr="00AF1F21">
        <w:t xml:space="preserve">. </w:t>
      </w:r>
    </w:p>
    <w:p w14:paraId="189B8700" w14:textId="77777777" w:rsidR="00AF1F21" w:rsidRPr="00AF1F21" w:rsidRDefault="00AF1F21" w:rsidP="00AF1F21">
      <w:pPr>
        <w:pStyle w:val="EndNoteBibliography"/>
        <w:ind w:left="720" w:hanging="720"/>
      </w:pPr>
      <w:r w:rsidRPr="00AF1F21">
        <w:t xml:space="preserve">Efron, B., &amp; Tibshirani, R. J. (1994). </w:t>
      </w:r>
      <w:r w:rsidRPr="00AF1F21">
        <w:rPr>
          <w:i/>
        </w:rPr>
        <w:t>An introduction to the bootstrap</w:t>
      </w:r>
      <w:r w:rsidRPr="00AF1F21">
        <w:t xml:space="preserve">. CRC press. </w:t>
      </w:r>
    </w:p>
    <w:p w14:paraId="60D9726C" w14:textId="77777777" w:rsidR="00AF1F21" w:rsidRPr="00AF1F21" w:rsidRDefault="00AF1F21" w:rsidP="00AF1F21">
      <w:pPr>
        <w:pStyle w:val="EndNoteBibliography"/>
        <w:ind w:left="720" w:hanging="720"/>
      </w:pPr>
      <w:r w:rsidRPr="00AF1F21">
        <w:t xml:space="preserve">Freund, Y., &amp; Schapire, R. E. (1996). Experiments with a new boosting algorithm. icml, </w:t>
      </w:r>
    </w:p>
    <w:p w14:paraId="6612CEDB" w14:textId="77777777" w:rsidR="00AF1F21" w:rsidRPr="00AF1F21" w:rsidRDefault="00AF1F21" w:rsidP="00AF1F21">
      <w:pPr>
        <w:pStyle w:val="EndNoteBibliography"/>
        <w:ind w:left="720" w:hanging="720"/>
      </w:pPr>
      <w:r w:rsidRPr="00AF1F21">
        <w:t xml:space="preserve">Friedman, J. H. (2001). Greedy function approximation: a gradient boosting machine. </w:t>
      </w:r>
      <w:r w:rsidRPr="00AF1F21">
        <w:rPr>
          <w:i/>
        </w:rPr>
        <w:t>Annals of statistics</w:t>
      </w:r>
      <w:r w:rsidRPr="00AF1F21">
        <w:t xml:space="preserve">, 1189-1232. </w:t>
      </w:r>
    </w:p>
    <w:p w14:paraId="45C79109" w14:textId="77777777" w:rsidR="00AF1F21" w:rsidRPr="00AF1F21" w:rsidRDefault="00AF1F21" w:rsidP="00AF1F21">
      <w:pPr>
        <w:pStyle w:val="EndNoteBibliography"/>
        <w:ind w:left="720" w:hanging="720"/>
      </w:pPr>
      <w:r w:rsidRPr="00AF1F21">
        <w:t xml:space="preserve">García, S., Luengo, J., &amp; Herrera, F. (2015). </w:t>
      </w:r>
      <w:r w:rsidRPr="00AF1F21">
        <w:rPr>
          <w:i/>
        </w:rPr>
        <w:t>Data preprocessing in data mining</w:t>
      </w:r>
      <w:r w:rsidRPr="00AF1F21">
        <w:t xml:space="preserve"> (Vol. 72). Springer. </w:t>
      </w:r>
    </w:p>
    <w:p w14:paraId="56E8C21B" w14:textId="77777777" w:rsidR="00AF1F21" w:rsidRPr="00AF1F21" w:rsidRDefault="00AF1F21" w:rsidP="00AF1F21">
      <w:pPr>
        <w:pStyle w:val="EndNoteBibliography"/>
        <w:ind w:left="720" w:hanging="720"/>
      </w:pPr>
      <w:r w:rsidRPr="00AF1F21">
        <w:t xml:space="preserve">Hall, M. A. (1999). </w:t>
      </w:r>
      <w:r w:rsidRPr="00AF1F21">
        <w:rPr>
          <w:i/>
        </w:rPr>
        <w:t>Correlation-based feature selection for machine learning</w:t>
      </w:r>
      <w:r w:rsidRPr="00AF1F21">
        <w:t xml:space="preserve"> The University of Waikato]. </w:t>
      </w:r>
    </w:p>
    <w:p w14:paraId="2634AD37" w14:textId="77777777" w:rsidR="00AF1F21" w:rsidRPr="00AF1F21" w:rsidRDefault="00AF1F21" w:rsidP="00AF1F21">
      <w:pPr>
        <w:pStyle w:val="EndNoteBibliography"/>
        <w:ind w:left="720" w:hanging="720"/>
      </w:pPr>
      <w:r w:rsidRPr="00AF1F21">
        <w:t xml:space="preserve">Hall, M. A., &amp; Smith, L. A. (1999). Feature selection for machine learning: comparing a correlation-based filter approach to the wrapper. FLAIRS conference, </w:t>
      </w:r>
    </w:p>
    <w:p w14:paraId="056F06D7" w14:textId="77777777" w:rsidR="00AF1F21" w:rsidRPr="00AF1F21" w:rsidRDefault="00AF1F21" w:rsidP="00AF1F21">
      <w:pPr>
        <w:pStyle w:val="EndNoteBibliography"/>
        <w:ind w:left="720" w:hanging="720"/>
      </w:pPr>
      <w:r w:rsidRPr="00AF1F21">
        <w:t xml:space="preserve">Hira, Z. M., &amp; Gillies, D. F. (2015). A review of feature selection and feature extraction methods applied on microarray data. </w:t>
      </w:r>
      <w:r w:rsidRPr="00AF1F21">
        <w:rPr>
          <w:i/>
        </w:rPr>
        <w:t>Advances in bioinformatics</w:t>
      </w:r>
      <w:r w:rsidRPr="00AF1F21">
        <w:t>,</w:t>
      </w:r>
      <w:r w:rsidRPr="00AF1F21">
        <w:rPr>
          <w:i/>
        </w:rPr>
        <w:t xml:space="preserve"> 2015</w:t>
      </w:r>
      <w:r w:rsidRPr="00AF1F21">
        <w:t xml:space="preserve">. </w:t>
      </w:r>
    </w:p>
    <w:p w14:paraId="742E7B19" w14:textId="77777777" w:rsidR="00AF1F21" w:rsidRPr="00AF1F21" w:rsidRDefault="00AF1F21" w:rsidP="00AF1F21">
      <w:pPr>
        <w:pStyle w:val="EndNoteBibliography"/>
        <w:ind w:left="720" w:hanging="720"/>
      </w:pPr>
      <w:r w:rsidRPr="00AF1F21">
        <w:t xml:space="preserve">Köppen, M. (2000). The curse of dimensionality. 5th online world conference on soft computing in industrial applications (WSC5), </w:t>
      </w:r>
    </w:p>
    <w:p w14:paraId="7FE1382F" w14:textId="77777777" w:rsidR="00AF1F21" w:rsidRPr="00AF1F21" w:rsidRDefault="00AF1F21" w:rsidP="00AF1F21">
      <w:pPr>
        <w:pStyle w:val="EndNoteBibliography"/>
        <w:ind w:left="720" w:hanging="720"/>
      </w:pPr>
      <w:r w:rsidRPr="00AF1F21">
        <w:t xml:space="preserve">Ke, G., Meng, Q., Finley, T., Wang, T., Chen, W., Ma, W., Ye, Q., &amp; Liu, T.-Y. (2017). Lightgbm: A highly efficient gradient boosting decision tree. </w:t>
      </w:r>
      <w:r w:rsidRPr="00AF1F21">
        <w:rPr>
          <w:i/>
        </w:rPr>
        <w:t>Advances in neural information processing systems</w:t>
      </w:r>
      <w:r w:rsidRPr="00AF1F21">
        <w:t>,</w:t>
      </w:r>
      <w:r w:rsidRPr="00AF1F21">
        <w:rPr>
          <w:i/>
        </w:rPr>
        <w:t xml:space="preserve"> 30</w:t>
      </w:r>
      <w:r w:rsidRPr="00AF1F21">
        <w:t xml:space="preserve">. </w:t>
      </w:r>
    </w:p>
    <w:p w14:paraId="5F45C286" w14:textId="77777777" w:rsidR="00AF1F21" w:rsidRPr="00AF1F21" w:rsidRDefault="00AF1F21" w:rsidP="00AF1F21">
      <w:pPr>
        <w:pStyle w:val="EndNoteBibliography"/>
        <w:ind w:left="720" w:hanging="720"/>
      </w:pPr>
      <w:r w:rsidRPr="00AF1F21">
        <w:t xml:space="preserve">Liu, X., Zhu, X.-H., Qiu, P., &amp; Chen, W. (2012). A correlation-matrix-based hierarchical clustering method for functional connectivity analysis. </w:t>
      </w:r>
      <w:r w:rsidRPr="00AF1F21">
        <w:rPr>
          <w:i/>
        </w:rPr>
        <w:t>Journal of neuroscience methods</w:t>
      </w:r>
      <w:r w:rsidRPr="00AF1F21">
        <w:t>,</w:t>
      </w:r>
      <w:r w:rsidRPr="00AF1F21">
        <w:rPr>
          <w:i/>
        </w:rPr>
        <w:t xml:space="preserve"> 211</w:t>
      </w:r>
      <w:r w:rsidRPr="00AF1F21">
        <w:t xml:space="preserve">(1), 94-102. </w:t>
      </w:r>
    </w:p>
    <w:p w14:paraId="63FFA206" w14:textId="77777777" w:rsidR="00AF1F21" w:rsidRPr="00AF1F21" w:rsidRDefault="00AF1F21" w:rsidP="00AF1F21">
      <w:pPr>
        <w:pStyle w:val="EndNoteBibliography"/>
        <w:ind w:left="720" w:hanging="720"/>
      </w:pPr>
      <w:r w:rsidRPr="00AF1F21">
        <w:t xml:space="preserve">Potdar, K., Pardawala, T. S., &amp; Pai, C. D. (2017). A comparative study of categorical variable encoding techniques for neural network classifiers. </w:t>
      </w:r>
      <w:r w:rsidRPr="00AF1F21">
        <w:rPr>
          <w:i/>
        </w:rPr>
        <w:t>International journal of computer applications</w:t>
      </w:r>
      <w:r w:rsidRPr="00AF1F21">
        <w:t>,</w:t>
      </w:r>
      <w:r w:rsidRPr="00AF1F21">
        <w:rPr>
          <w:i/>
        </w:rPr>
        <w:t xml:space="preserve"> 175</w:t>
      </w:r>
      <w:r w:rsidRPr="00AF1F21">
        <w:t xml:space="preserve">(4), 7-9. </w:t>
      </w:r>
    </w:p>
    <w:p w14:paraId="1B86695E" w14:textId="77777777" w:rsidR="00AF1F21" w:rsidRPr="00AF1F21" w:rsidRDefault="00AF1F21" w:rsidP="00AF1F21">
      <w:pPr>
        <w:pStyle w:val="EndNoteBibliography"/>
        <w:ind w:left="720" w:hanging="720"/>
      </w:pPr>
      <w:r w:rsidRPr="00AF1F21">
        <w:t xml:space="preserve">Song, Y.-Y., &amp; Ying, L. (2015). Decision tree methods: applications for classification and prediction. </w:t>
      </w:r>
      <w:r w:rsidRPr="00AF1F21">
        <w:rPr>
          <w:i/>
        </w:rPr>
        <w:t>Shanghai archives of psychiatry</w:t>
      </w:r>
      <w:r w:rsidRPr="00AF1F21">
        <w:t>,</w:t>
      </w:r>
      <w:r w:rsidRPr="00AF1F21">
        <w:rPr>
          <w:i/>
        </w:rPr>
        <w:t xml:space="preserve"> 27</w:t>
      </w:r>
      <w:r w:rsidRPr="00AF1F21">
        <w:t xml:space="preserve">(2), 130. </w:t>
      </w:r>
    </w:p>
    <w:p w14:paraId="1CE5C03F" w14:textId="5346E10A" w:rsidR="00AF1F21" w:rsidRPr="00AF1F21" w:rsidRDefault="00AF1F21" w:rsidP="00AF1F21">
      <w:pPr>
        <w:pStyle w:val="EndNoteBibliography"/>
        <w:ind w:left="720" w:hanging="720"/>
      </w:pPr>
      <w:r w:rsidRPr="00AF1F21">
        <w:t xml:space="preserve">Spruyt, V. (2014). </w:t>
      </w:r>
      <w:r w:rsidRPr="00AF1F21">
        <w:rPr>
          <w:i/>
        </w:rPr>
        <w:t>The Curse of Dimensionality in classification</w:t>
      </w:r>
      <w:r w:rsidRPr="00AF1F21">
        <w:t xml:space="preserve">. </w:t>
      </w:r>
      <w:hyperlink r:id="rId85" w:history="1">
        <w:r w:rsidRPr="00AF1F21">
          <w:rPr>
            <w:rStyle w:val="af1"/>
          </w:rPr>
          <w:t>https://www.visiondummy.com/2014/04/curse-dimensionality-affect-</w:t>
        </w:r>
        <w:r w:rsidRPr="00AF1F21">
          <w:rPr>
            <w:rStyle w:val="af1"/>
          </w:rPr>
          <w:lastRenderedPageBreak/>
          <w:t>classification/</w:t>
        </w:r>
      </w:hyperlink>
    </w:p>
    <w:p w14:paraId="6A6797C0" w14:textId="77777777" w:rsidR="00AF1F21" w:rsidRPr="00AF1F21" w:rsidRDefault="00AF1F21" w:rsidP="00AF1F21">
      <w:pPr>
        <w:pStyle w:val="EndNoteBibliography"/>
        <w:ind w:left="720" w:hanging="720"/>
      </w:pPr>
      <w:r w:rsidRPr="00AF1F21">
        <w:t xml:space="preserve">Stevens, S. S. (1946). On the theory of scales of measurement. </w:t>
      </w:r>
      <w:r w:rsidRPr="00AF1F21">
        <w:rPr>
          <w:i/>
        </w:rPr>
        <w:t>Science</w:t>
      </w:r>
      <w:r w:rsidRPr="00AF1F21">
        <w:t>,</w:t>
      </w:r>
      <w:r w:rsidRPr="00AF1F21">
        <w:rPr>
          <w:i/>
        </w:rPr>
        <w:t xml:space="preserve"> 103</w:t>
      </w:r>
      <w:r w:rsidRPr="00AF1F21">
        <w:t xml:space="preserve">(2684), 677-680. </w:t>
      </w:r>
    </w:p>
    <w:p w14:paraId="56C957B9" w14:textId="77777777" w:rsidR="00AF1F21" w:rsidRPr="00AF1F21" w:rsidRDefault="00AF1F21" w:rsidP="00AF1F21">
      <w:pPr>
        <w:pStyle w:val="EndNoteBibliography"/>
        <w:ind w:left="720" w:hanging="720"/>
      </w:pPr>
      <w:r w:rsidRPr="00AF1F21">
        <w:t xml:space="preserve">Tang, J., Alelyani, S., &amp; Liu, H. (2014). Feature selection for classification: A review. </w:t>
      </w:r>
      <w:r w:rsidRPr="00AF1F21">
        <w:rPr>
          <w:i/>
        </w:rPr>
        <w:t>Data classification: Algorithms and applications</w:t>
      </w:r>
      <w:r w:rsidRPr="00AF1F21">
        <w:t xml:space="preserve">, 37. </w:t>
      </w:r>
    </w:p>
    <w:p w14:paraId="39E36E82" w14:textId="77777777" w:rsidR="00AF1F21" w:rsidRPr="00AF1F21" w:rsidRDefault="00AF1F21" w:rsidP="00AF1F21">
      <w:pPr>
        <w:pStyle w:val="EndNoteBibliography"/>
        <w:ind w:left="720" w:hanging="720"/>
      </w:pPr>
      <w:r w:rsidRPr="00AF1F21">
        <w:t xml:space="preserve">Tukey, J. W. (1977). </w:t>
      </w:r>
      <w:r w:rsidRPr="00AF1F21">
        <w:rPr>
          <w:i/>
        </w:rPr>
        <w:t>Exploratory data analysis</w:t>
      </w:r>
      <w:r w:rsidRPr="00AF1F21">
        <w:t xml:space="preserve"> (Vol. 2). Reading, MA. </w:t>
      </w:r>
    </w:p>
    <w:p w14:paraId="2D200049" w14:textId="77777777" w:rsidR="00AF1F21" w:rsidRPr="00AF1F21" w:rsidRDefault="00AF1F21" w:rsidP="00AF1F21">
      <w:pPr>
        <w:pStyle w:val="EndNoteBibliography"/>
        <w:ind w:left="720" w:hanging="720"/>
      </w:pPr>
      <w:r w:rsidRPr="00AF1F21">
        <w:t xml:space="preserve">Verleysen, M., &amp; François, D. (2005). The curse of dimensionality in data mining and time series prediction. International work-conference on artificial neural networks, </w:t>
      </w:r>
    </w:p>
    <w:p w14:paraId="5D745776" w14:textId="6513368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386" w:name="_Toc121515302"/>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386"/>
    </w:p>
    <w:p w14:paraId="56F3F03B" w14:textId="77777777" w:rsidR="000E3074" w:rsidRPr="000E3074" w:rsidRDefault="000E3074" w:rsidP="000E3074"/>
    <w:sectPr w:rsidR="000E3074" w:rsidRPr="000E3074" w:rsidSect="001C456D">
      <w:footerReference w:type="default" r:id="rId86"/>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2" w:author="TerryYang" w:date="2022-12-07T16:32:00Z" w:initials="T">
    <w:p w14:paraId="76963E88" w14:textId="43F0729A" w:rsidR="00DA4E07" w:rsidRDefault="00DA4E07" w:rsidP="00E1458A">
      <w:pPr>
        <w:pStyle w:val="aff"/>
      </w:pPr>
      <w:r>
        <w:rPr>
          <w:rStyle w:val="afe"/>
        </w:rPr>
        <w:annotationRef/>
      </w:r>
      <w:r>
        <w:rPr>
          <w:rFonts w:hint="eastAsia"/>
        </w:rPr>
        <w:t>簡單提及</w:t>
      </w:r>
      <w:r>
        <w:rPr>
          <w:rFonts w:hint="eastAsia"/>
        </w:rPr>
        <w:t>LGBM</w:t>
      </w:r>
      <w:r>
        <w:rPr>
          <w:rFonts w:hint="eastAsia"/>
        </w:rPr>
        <w:t>設定，與所使用</w:t>
      </w:r>
      <w:r>
        <w:rPr>
          <w:rFonts w:hint="eastAsia"/>
        </w:rPr>
        <w:t>metric</w:t>
      </w:r>
    </w:p>
  </w:comment>
  <w:comment w:id="369" w:author="TerryYang" w:date="2022-12-09T22:21:00Z" w:initials="T">
    <w:p w14:paraId="2FD7CBC6" w14:textId="77777777" w:rsidR="00B314EB" w:rsidRDefault="00B314EB" w:rsidP="00B314EB">
      <w:pPr>
        <w:pStyle w:val="aff"/>
      </w:pPr>
      <w:r>
        <w:rPr>
          <w:rStyle w:val="afe"/>
        </w:rPr>
        <w:annotationRef/>
      </w:r>
      <w:r>
        <w:rPr>
          <w:rFonts w:hint="eastAsia"/>
        </w:rPr>
        <w:t>此圖會在再進行修正，添加縱軸座標為</w:t>
      </w:r>
      <w:r>
        <w:rPr>
          <w:rFonts w:hint="eastAsia"/>
        </w:rPr>
        <w:t>f</w:t>
      </w:r>
      <w:r>
        <w:t>1</w:t>
      </w:r>
      <w:r>
        <w:rPr>
          <w:rFonts w:hint="eastAsia"/>
        </w:rPr>
        <w:t xml:space="preserve"> s</w:t>
      </w:r>
      <w:r>
        <w:t>core</w:t>
      </w:r>
    </w:p>
    <w:p w14:paraId="5D9DFC6E" w14:textId="10E9E998" w:rsidR="00B314EB" w:rsidRPr="00B314EB" w:rsidRDefault="00B314EB">
      <w:pPr>
        <w:pStyle w:val="aff"/>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963E88" w15:done="0"/>
  <w15:commentEx w15:paraId="5D9DFC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963E88" w16cid:durableId="273B3E98"/>
  <w16cid:commentId w16cid:paraId="5D9DFC6E" w16cid:durableId="273E3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9AA8E" w14:textId="77777777" w:rsidR="003720E7" w:rsidRDefault="003720E7" w:rsidP="00052E2E">
      <w:pPr>
        <w:spacing w:line="240" w:lineRule="auto"/>
      </w:pPr>
      <w:r>
        <w:separator/>
      </w:r>
    </w:p>
  </w:endnote>
  <w:endnote w:type="continuationSeparator" w:id="0">
    <w:p w14:paraId="3823E28E" w14:textId="77777777" w:rsidR="003720E7" w:rsidRDefault="003720E7"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DA4E07" w:rsidRDefault="00DA4E07"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DA4E07" w:rsidRDefault="00DA4E07"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032137" w14:textId="77777777" w:rsidR="003720E7" w:rsidRDefault="003720E7" w:rsidP="00052E2E">
      <w:pPr>
        <w:spacing w:line="240" w:lineRule="auto"/>
      </w:pPr>
      <w:r>
        <w:separator/>
      </w:r>
    </w:p>
  </w:footnote>
  <w:footnote w:type="continuationSeparator" w:id="0">
    <w:p w14:paraId="7EADCC09" w14:textId="77777777" w:rsidR="003720E7" w:rsidRDefault="003720E7"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record-ids&gt;&lt;/item&gt;&lt;/Libraries&gt;"/>
  </w:docVars>
  <w:rsids>
    <w:rsidRoot w:val="00486926"/>
    <w:rsid w:val="00004AB0"/>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2E2E"/>
    <w:rsid w:val="00055219"/>
    <w:rsid w:val="0005550D"/>
    <w:rsid w:val="00055CC7"/>
    <w:rsid w:val="00056EFF"/>
    <w:rsid w:val="000573FD"/>
    <w:rsid w:val="0006263B"/>
    <w:rsid w:val="00062CC7"/>
    <w:rsid w:val="00063BB7"/>
    <w:rsid w:val="00063C8B"/>
    <w:rsid w:val="00066520"/>
    <w:rsid w:val="00066CC7"/>
    <w:rsid w:val="00067501"/>
    <w:rsid w:val="0007093B"/>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E104E"/>
    <w:rsid w:val="000E1E0A"/>
    <w:rsid w:val="000E3074"/>
    <w:rsid w:val="000E31B5"/>
    <w:rsid w:val="000E3E8D"/>
    <w:rsid w:val="000E5949"/>
    <w:rsid w:val="000E5AE3"/>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41D9"/>
    <w:rsid w:val="001954F3"/>
    <w:rsid w:val="00195F2D"/>
    <w:rsid w:val="00196057"/>
    <w:rsid w:val="0019638A"/>
    <w:rsid w:val="00196F20"/>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245"/>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08AA"/>
    <w:rsid w:val="00234039"/>
    <w:rsid w:val="00234F89"/>
    <w:rsid w:val="0023522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1E14"/>
    <w:rsid w:val="002827B5"/>
    <w:rsid w:val="00286910"/>
    <w:rsid w:val="00286B88"/>
    <w:rsid w:val="0028754D"/>
    <w:rsid w:val="00287629"/>
    <w:rsid w:val="00287680"/>
    <w:rsid w:val="00287CE8"/>
    <w:rsid w:val="0029091C"/>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A97"/>
    <w:rsid w:val="002D4EA9"/>
    <w:rsid w:val="002D547F"/>
    <w:rsid w:val="002D57F9"/>
    <w:rsid w:val="002D701A"/>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20E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3575"/>
    <w:rsid w:val="0039384F"/>
    <w:rsid w:val="00395E85"/>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17"/>
    <w:rsid w:val="003B5B50"/>
    <w:rsid w:val="003B6C65"/>
    <w:rsid w:val="003B7D6E"/>
    <w:rsid w:val="003C0004"/>
    <w:rsid w:val="003C04CE"/>
    <w:rsid w:val="003C16E0"/>
    <w:rsid w:val="003C1BEC"/>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6275"/>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4816"/>
    <w:rsid w:val="00465BB2"/>
    <w:rsid w:val="004661F8"/>
    <w:rsid w:val="00470D8A"/>
    <w:rsid w:val="004713AF"/>
    <w:rsid w:val="00473479"/>
    <w:rsid w:val="00473624"/>
    <w:rsid w:val="00473D3D"/>
    <w:rsid w:val="00473D4A"/>
    <w:rsid w:val="00474CF0"/>
    <w:rsid w:val="004754C9"/>
    <w:rsid w:val="004756E0"/>
    <w:rsid w:val="00475FAA"/>
    <w:rsid w:val="0047695B"/>
    <w:rsid w:val="0048090D"/>
    <w:rsid w:val="00481CF2"/>
    <w:rsid w:val="00481EF1"/>
    <w:rsid w:val="004839D1"/>
    <w:rsid w:val="00483CD9"/>
    <w:rsid w:val="004852EC"/>
    <w:rsid w:val="00486926"/>
    <w:rsid w:val="00486D2D"/>
    <w:rsid w:val="004875DD"/>
    <w:rsid w:val="00491B6C"/>
    <w:rsid w:val="00492E11"/>
    <w:rsid w:val="0049308F"/>
    <w:rsid w:val="004943CA"/>
    <w:rsid w:val="00496842"/>
    <w:rsid w:val="004A03B5"/>
    <w:rsid w:val="004A485B"/>
    <w:rsid w:val="004A495F"/>
    <w:rsid w:val="004A5B82"/>
    <w:rsid w:val="004A5C2D"/>
    <w:rsid w:val="004B4A72"/>
    <w:rsid w:val="004B4E70"/>
    <w:rsid w:val="004C287A"/>
    <w:rsid w:val="004C410C"/>
    <w:rsid w:val="004C54C1"/>
    <w:rsid w:val="004C67AE"/>
    <w:rsid w:val="004C7B0A"/>
    <w:rsid w:val="004D05EC"/>
    <w:rsid w:val="004D087D"/>
    <w:rsid w:val="004D3960"/>
    <w:rsid w:val="004D530C"/>
    <w:rsid w:val="004D5AD6"/>
    <w:rsid w:val="004D6406"/>
    <w:rsid w:val="004D671A"/>
    <w:rsid w:val="004D6AF3"/>
    <w:rsid w:val="004D6DF5"/>
    <w:rsid w:val="004D771F"/>
    <w:rsid w:val="004E322D"/>
    <w:rsid w:val="004E3FFD"/>
    <w:rsid w:val="004E4683"/>
    <w:rsid w:val="004E5A89"/>
    <w:rsid w:val="004E659F"/>
    <w:rsid w:val="004E7443"/>
    <w:rsid w:val="004F0E9A"/>
    <w:rsid w:val="004F2F73"/>
    <w:rsid w:val="004F3165"/>
    <w:rsid w:val="004F3810"/>
    <w:rsid w:val="004F5040"/>
    <w:rsid w:val="004F565C"/>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17AEF"/>
    <w:rsid w:val="00522638"/>
    <w:rsid w:val="00522F2A"/>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36FD"/>
    <w:rsid w:val="005B48DC"/>
    <w:rsid w:val="005B62D6"/>
    <w:rsid w:val="005B6879"/>
    <w:rsid w:val="005C06DA"/>
    <w:rsid w:val="005C0807"/>
    <w:rsid w:val="005C1C2C"/>
    <w:rsid w:val="005C34E8"/>
    <w:rsid w:val="005C3858"/>
    <w:rsid w:val="005D1607"/>
    <w:rsid w:val="005D236B"/>
    <w:rsid w:val="005D413B"/>
    <w:rsid w:val="005D6569"/>
    <w:rsid w:val="005D760F"/>
    <w:rsid w:val="005E09BA"/>
    <w:rsid w:val="005E1152"/>
    <w:rsid w:val="005E3E36"/>
    <w:rsid w:val="005E3F75"/>
    <w:rsid w:val="005E529A"/>
    <w:rsid w:val="005E5C3C"/>
    <w:rsid w:val="005E5CB2"/>
    <w:rsid w:val="005E6022"/>
    <w:rsid w:val="005E6878"/>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784"/>
    <w:rsid w:val="00615B66"/>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6D2"/>
    <w:rsid w:val="00646C3D"/>
    <w:rsid w:val="006477C8"/>
    <w:rsid w:val="00650B61"/>
    <w:rsid w:val="00650E0D"/>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0EEC"/>
    <w:rsid w:val="0069160D"/>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395E"/>
    <w:rsid w:val="0070776D"/>
    <w:rsid w:val="00707850"/>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7072B"/>
    <w:rsid w:val="0077172A"/>
    <w:rsid w:val="00772E4D"/>
    <w:rsid w:val="0077468B"/>
    <w:rsid w:val="007748C6"/>
    <w:rsid w:val="00776D66"/>
    <w:rsid w:val="00776DE8"/>
    <w:rsid w:val="007834AA"/>
    <w:rsid w:val="00784097"/>
    <w:rsid w:val="007847C0"/>
    <w:rsid w:val="007865B1"/>
    <w:rsid w:val="00787393"/>
    <w:rsid w:val="00793620"/>
    <w:rsid w:val="007944BF"/>
    <w:rsid w:val="007944EE"/>
    <w:rsid w:val="00795BEC"/>
    <w:rsid w:val="007A0382"/>
    <w:rsid w:val="007A562F"/>
    <w:rsid w:val="007B165A"/>
    <w:rsid w:val="007B2C29"/>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1C4C"/>
    <w:rsid w:val="007D27FF"/>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492E"/>
    <w:rsid w:val="007F6E45"/>
    <w:rsid w:val="008007ED"/>
    <w:rsid w:val="0080129F"/>
    <w:rsid w:val="008019B0"/>
    <w:rsid w:val="00801FE6"/>
    <w:rsid w:val="00802270"/>
    <w:rsid w:val="00803A6E"/>
    <w:rsid w:val="008042B6"/>
    <w:rsid w:val="008045F4"/>
    <w:rsid w:val="0080463B"/>
    <w:rsid w:val="008059B2"/>
    <w:rsid w:val="00810441"/>
    <w:rsid w:val="008105E2"/>
    <w:rsid w:val="00810A67"/>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F41"/>
    <w:rsid w:val="008469D6"/>
    <w:rsid w:val="00846B62"/>
    <w:rsid w:val="00846CA5"/>
    <w:rsid w:val="00847382"/>
    <w:rsid w:val="0084749B"/>
    <w:rsid w:val="00851066"/>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719"/>
    <w:rsid w:val="0086782D"/>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48BB"/>
    <w:rsid w:val="0089553E"/>
    <w:rsid w:val="00897398"/>
    <w:rsid w:val="00897575"/>
    <w:rsid w:val="0089765D"/>
    <w:rsid w:val="008A00C9"/>
    <w:rsid w:val="008A0535"/>
    <w:rsid w:val="008A0FED"/>
    <w:rsid w:val="008A1623"/>
    <w:rsid w:val="008A26BA"/>
    <w:rsid w:val="008A2A97"/>
    <w:rsid w:val="008A2C4B"/>
    <w:rsid w:val="008A33D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1A16"/>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0CC"/>
    <w:rsid w:val="009614D6"/>
    <w:rsid w:val="00962058"/>
    <w:rsid w:val="009646D6"/>
    <w:rsid w:val="00965083"/>
    <w:rsid w:val="00966A56"/>
    <w:rsid w:val="009675A8"/>
    <w:rsid w:val="00967814"/>
    <w:rsid w:val="0097020C"/>
    <w:rsid w:val="00970FAD"/>
    <w:rsid w:val="009718CA"/>
    <w:rsid w:val="00972CF5"/>
    <w:rsid w:val="00973E15"/>
    <w:rsid w:val="0097773B"/>
    <w:rsid w:val="00977792"/>
    <w:rsid w:val="00980398"/>
    <w:rsid w:val="00984B5D"/>
    <w:rsid w:val="00984F6C"/>
    <w:rsid w:val="00986696"/>
    <w:rsid w:val="0098695E"/>
    <w:rsid w:val="00987A3E"/>
    <w:rsid w:val="00987FF5"/>
    <w:rsid w:val="00990593"/>
    <w:rsid w:val="00991110"/>
    <w:rsid w:val="00993689"/>
    <w:rsid w:val="009940C9"/>
    <w:rsid w:val="009950BD"/>
    <w:rsid w:val="009968C9"/>
    <w:rsid w:val="009A0301"/>
    <w:rsid w:val="009A0FAD"/>
    <w:rsid w:val="009A1A31"/>
    <w:rsid w:val="009A2AE2"/>
    <w:rsid w:val="009A43C1"/>
    <w:rsid w:val="009A4747"/>
    <w:rsid w:val="009A732D"/>
    <w:rsid w:val="009B05DF"/>
    <w:rsid w:val="009B2AF7"/>
    <w:rsid w:val="009B30B8"/>
    <w:rsid w:val="009B4268"/>
    <w:rsid w:val="009B4B25"/>
    <w:rsid w:val="009B62F7"/>
    <w:rsid w:val="009B6CCB"/>
    <w:rsid w:val="009B7907"/>
    <w:rsid w:val="009C0DCE"/>
    <w:rsid w:val="009C1FE0"/>
    <w:rsid w:val="009C2CE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026"/>
    <w:rsid w:val="00A14CD0"/>
    <w:rsid w:val="00A17540"/>
    <w:rsid w:val="00A17CA8"/>
    <w:rsid w:val="00A22D6F"/>
    <w:rsid w:val="00A239DF"/>
    <w:rsid w:val="00A26F3B"/>
    <w:rsid w:val="00A27DDE"/>
    <w:rsid w:val="00A303C1"/>
    <w:rsid w:val="00A32152"/>
    <w:rsid w:val="00A32E98"/>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DF"/>
    <w:rsid w:val="00AF1F21"/>
    <w:rsid w:val="00AF5505"/>
    <w:rsid w:val="00AF76E8"/>
    <w:rsid w:val="00B006FB"/>
    <w:rsid w:val="00B011A8"/>
    <w:rsid w:val="00B01298"/>
    <w:rsid w:val="00B02D79"/>
    <w:rsid w:val="00B033F1"/>
    <w:rsid w:val="00B07ADA"/>
    <w:rsid w:val="00B10B63"/>
    <w:rsid w:val="00B113A6"/>
    <w:rsid w:val="00B13F66"/>
    <w:rsid w:val="00B144F8"/>
    <w:rsid w:val="00B17A05"/>
    <w:rsid w:val="00B17B13"/>
    <w:rsid w:val="00B204B5"/>
    <w:rsid w:val="00B22BC4"/>
    <w:rsid w:val="00B22E56"/>
    <w:rsid w:val="00B231F9"/>
    <w:rsid w:val="00B23386"/>
    <w:rsid w:val="00B2357F"/>
    <w:rsid w:val="00B238E4"/>
    <w:rsid w:val="00B24781"/>
    <w:rsid w:val="00B253BA"/>
    <w:rsid w:val="00B25624"/>
    <w:rsid w:val="00B25B1D"/>
    <w:rsid w:val="00B275E9"/>
    <w:rsid w:val="00B30357"/>
    <w:rsid w:val="00B314EB"/>
    <w:rsid w:val="00B317B3"/>
    <w:rsid w:val="00B31D11"/>
    <w:rsid w:val="00B31F9C"/>
    <w:rsid w:val="00B331A4"/>
    <w:rsid w:val="00B36DF3"/>
    <w:rsid w:val="00B42546"/>
    <w:rsid w:val="00B4294A"/>
    <w:rsid w:val="00B43147"/>
    <w:rsid w:val="00B4767F"/>
    <w:rsid w:val="00B47F01"/>
    <w:rsid w:val="00B5290F"/>
    <w:rsid w:val="00B5486B"/>
    <w:rsid w:val="00B54E14"/>
    <w:rsid w:val="00B553EF"/>
    <w:rsid w:val="00B55A9E"/>
    <w:rsid w:val="00B57EC7"/>
    <w:rsid w:val="00B60C82"/>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2ACF"/>
    <w:rsid w:val="00B93E0C"/>
    <w:rsid w:val="00B9404C"/>
    <w:rsid w:val="00B94160"/>
    <w:rsid w:val="00B94757"/>
    <w:rsid w:val="00B963BD"/>
    <w:rsid w:val="00B97F8C"/>
    <w:rsid w:val="00BA08A2"/>
    <w:rsid w:val="00BA2606"/>
    <w:rsid w:val="00BA31E8"/>
    <w:rsid w:val="00BA46AD"/>
    <w:rsid w:val="00BA6735"/>
    <w:rsid w:val="00BB0245"/>
    <w:rsid w:val="00BB0F85"/>
    <w:rsid w:val="00BB1636"/>
    <w:rsid w:val="00BB1989"/>
    <w:rsid w:val="00BB2314"/>
    <w:rsid w:val="00BB3B18"/>
    <w:rsid w:val="00BB4A8A"/>
    <w:rsid w:val="00BC0462"/>
    <w:rsid w:val="00BC172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F28"/>
    <w:rsid w:val="00BF3EAF"/>
    <w:rsid w:val="00BF54CE"/>
    <w:rsid w:val="00BF5966"/>
    <w:rsid w:val="00BF6054"/>
    <w:rsid w:val="00C04CA1"/>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353A"/>
    <w:rsid w:val="00C35140"/>
    <w:rsid w:val="00C359C5"/>
    <w:rsid w:val="00C35D65"/>
    <w:rsid w:val="00C3627F"/>
    <w:rsid w:val="00C368C2"/>
    <w:rsid w:val="00C37296"/>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3C58"/>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197A"/>
    <w:rsid w:val="00CA2007"/>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26D2"/>
    <w:rsid w:val="00D03510"/>
    <w:rsid w:val="00D04732"/>
    <w:rsid w:val="00D0569D"/>
    <w:rsid w:val="00D063D5"/>
    <w:rsid w:val="00D064A5"/>
    <w:rsid w:val="00D06A28"/>
    <w:rsid w:val="00D076C2"/>
    <w:rsid w:val="00D11B1E"/>
    <w:rsid w:val="00D1213C"/>
    <w:rsid w:val="00D121A9"/>
    <w:rsid w:val="00D13666"/>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713F"/>
    <w:rsid w:val="00DF7552"/>
    <w:rsid w:val="00DF7D7C"/>
    <w:rsid w:val="00E00BB5"/>
    <w:rsid w:val="00E02AB0"/>
    <w:rsid w:val="00E05342"/>
    <w:rsid w:val="00E07F9F"/>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2940"/>
    <w:rsid w:val="00E6324C"/>
    <w:rsid w:val="00E7352D"/>
    <w:rsid w:val="00E74B3D"/>
    <w:rsid w:val="00E76AB1"/>
    <w:rsid w:val="00E76BA5"/>
    <w:rsid w:val="00E76CBD"/>
    <w:rsid w:val="00E76EA6"/>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CD8"/>
    <w:rsid w:val="00EF3914"/>
    <w:rsid w:val="00EF4224"/>
    <w:rsid w:val="00EF4BDB"/>
    <w:rsid w:val="00EF4C8F"/>
    <w:rsid w:val="00EF4EDB"/>
    <w:rsid w:val="00EF5A13"/>
    <w:rsid w:val="00EF5DF3"/>
    <w:rsid w:val="00EF7EA9"/>
    <w:rsid w:val="00F007C0"/>
    <w:rsid w:val="00F02076"/>
    <w:rsid w:val="00F03B60"/>
    <w:rsid w:val="00F105FD"/>
    <w:rsid w:val="00F113E7"/>
    <w:rsid w:val="00F130BE"/>
    <w:rsid w:val="00F13D6B"/>
    <w:rsid w:val="00F14A5D"/>
    <w:rsid w:val="00F16B80"/>
    <w:rsid w:val="00F20387"/>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591D"/>
    <w:rsid w:val="00F47884"/>
    <w:rsid w:val="00F5186F"/>
    <w:rsid w:val="00F545A3"/>
    <w:rsid w:val="00F5717D"/>
    <w:rsid w:val="00F60A1B"/>
    <w:rsid w:val="00F61C7F"/>
    <w:rsid w:val="00F62E8B"/>
    <w:rsid w:val="00F62EB1"/>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6359"/>
    <w:rsid w:val="00FE6452"/>
    <w:rsid w:val="00FE7C75"/>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visiondummy.com/2014/04/curse-dimensionality-affect-classific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omments" Target="comments.xm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commentsExtended" Target="commentsExtended.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fontTable" Target="fontTable.xml"/><Relationship Id="rId61" Type="http://schemas.microsoft.com/office/2016/09/relationships/commentsIds" Target="commentsIds.xml"/><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089A6-5F73-4D58-9386-C493BD75C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12021</Words>
  <Characters>68521</Characters>
  <Application>Microsoft Office Word</Application>
  <DocSecurity>0</DocSecurity>
  <Lines>571</Lines>
  <Paragraphs>160</Paragraphs>
  <ScaleCrop>false</ScaleCrop>
  <Company/>
  <LinksUpToDate>false</LinksUpToDate>
  <CharactersWithSpaces>80382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3</cp:revision>
  <cp:lastPrinted>2022-12-09T14:32:00Z</cp:lastPrinted>
  <dcterms:created xsi:type="dcterms:W3CDTF">2022-12-09T14:32:00Z</dcterms:created>
  <dcterms:modified xsi:type="dcterms:W3CDTF">2022-12-09T14:34:00Z</dcterms:modified>
</cp:coreProperties>
</file>